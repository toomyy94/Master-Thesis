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CellMar>
          <w:left w:w="0" w:type="dxa"/>
          <w:right w:w="0" w:type="dxa"/>
        </w:tblCellMar>
        <w:tblLook w:val="0000" w:firstRow="0" w:lastRow="0" w:firstColumn="0" w:lastColumn="0" w:noHBand="0" w:noVBand="0"/>
      </w:tblPr>
      <w:tblGrid>
        <w:gridCol w:w="3087"/>
        <w:gridCol w:w="2535"/>
        <w:gridCol w:w="1196"/>
        <w:gridCol w:w="3386"/>
      </w:tblGrid>
      <w:tr w:rsidR="00E72E0C" w:rsidRPr="002D297B" w14:paraId="7860448B" w14:textId="77777777" w:rsidTr="0063700A">
        <w:trPr>
          <w:cantSplit/>
          <w:trHeight w:val="331"/>
        </w:trPr>
        <w:tc>
          <w:tcPr>
            <w:tcW w:w="1513" w:type="pct"/>
          </w:tcPr>
          <w:p w14:paraId="086D3652" w14:textId="77777777" w:rsidR="00973A73" w:rsidRPr="007F067B" w:rsidRDefault="000D781C" w:rsidP="005E013C">
            <w:pPr>
              <w:pStyle w:val="Tituloteseautor"/>
              <w:ind w:left="7" w:hanging="1"/>
              <w:jc w:val="right"/>
              <w:rPr>
                <w:rFonts w:ascii="Arial" w:hAnsi="Arial" w:cs="Arial"/>
                <w:noProof w:val="0"/>
              </w:rPr>
            </w:pPr>
            <w:bookmarkStart w:id="0" w:name="_GoBack"/>
            <w:bookmarkEnd w:id="0"/>
            <w:r w:rsidRPr="007F067B">
              <w:rPr>
                <w:rFonts w:ascii="Arial" w:hAnsi="Arial" w:cs="Arial"/>
                <w:lang w:val="pt-PT"/>
              </w:rPr>
              <w:drawing>
                <wp:inline distT="0" distB="0" distL="0" distR="0" wp14:anchorId="3717AE87" wp14:editId="228F523A">
                  <wp:extent cx="561975" cy="571500"/>
                  <wp:effectExtent l="0" t="0" r="9525" b="0"/>
                  <wp:docPr id="19" name="Imagem 19"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4843" name="Picture 8" descr="Grifo UA preto"/>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1975" cy="571500"/>
                          </a:xfrm>
                          <a:prstGeom prst="rect">
                            <a:avLst/>
                          </a:prstGeom>
                          <a:noFill/>
                          <a:ln>
                            <a:noFill/>
                          </a:ln>
                        </pic:spPr>
                      </pic:pic>
                    </a:graphicData>
                  </a:graphic>
                </wp:inline>
              </w:drawing>
            </w:r>
          </w:p>
        </w:tc>
        <w:tc>
          <w:tcPr>
            <w:tcW w:w="1242" w:type="pct"/>
          </w:tcPr>
          <w:p w14:paraId="60C99605" w14:textId="77777777" w:rsidR="00973A73" w:rsidRPr="007F067B" w:rsidRDefault="000D781C" w:rsidP="0063700A">
            <w:pPr>
              <w:spacing w:before="40" w:after="0" w:line="258" w:lineRule="exact"/>
              <w:jc w:val="left"/>
              <w:rPr>
                <w:rFonts w:ascii="Arial" w:hAnsi="Arial" w:cs="Arial"/>
                <w:b/>
                <w:snapToGrid w:val="0"/>
                <w:color w:val="000000"/>
                <w:lang w:eastAsia="en-US"/>
              </w:rPr>
            </w:pPr>
            <w:r w:rsidRPr="007F067B">
              <w:rPr>
                <w:rFonts w:ascii="Arial" w:hAnsi="Arial" w:cs="Arial"/>
                <w:b/>
                <w:snapToGrid w:val="0"/>
                <w:color w:val="000000"/>
                <w:lang w:eastAsia="en-US"/>
              </w:rPr>
              <w:t>Universidade de Aveiro</w:t>
            </w:r>
          </w:p>
          <w:p w14:paraId="308D1A6E" w14:textId="77777777" w:rsidR="00973A73" w:rsidRPr="007F067B" w:rsidRDefault="000D781C" w:rsidP="00973A73">
            <w:pPr>
              <w:spacing w:before="20" w:line="258" w:lineRule="exact"/>
              <w:rPr>
                <w:rFonts w:ascii="Arial" w:hAnsi="Arial" w:cs="Arial"/>
                <w:snapToGrid w:val="0"/>
                <w:color w:val="000000"/>
                <w:lang w:eastAsia="en-US"/>
              </w:rPr>
            </w:pPr>
            <w:r w:rsidRPr="007F067B">
              <w:rPr>
                <w:rFonts w:ascii="Arial" w:hAnsi="Arial" w:cs="Arial"/>
                <w:b/>
                <w:snapToGrid w:val="0"/>
                <w:color w:val="000000"/>
                <w:lang w:eastAsia="en-US"/>
              </w:rPr>
              <w:t>Ano 2017</w:t>
            </w:r>
          </w:p>
        </w:tc>
        <w:tc>
          <w:tcPr>
            <w:tcW w:w="2243" w:type="pct"/>
            <w:gridSpan w:val="2"/>
          </w:tcPr>
          <w:p w14:paraId="303BB4EB" w14:textId="77777777" w:rsidR="00973A73" w:rsidRPr="007F067B" w:rsidRDefault="000D781C" w:rsidP="0063700A">
            <w:pPr>
              <w:spacing w:before="40" w:after="0" w:line="240" w:lineRule="auto"/>
              <w:ind w:left="356"/>
              <w:rPr>
                <w:rFonts w:ascii="Arial" w:hAnsi="Arial" w:cs="Arial"/>
                <w:snapToGrid w:val="0"/>
                <w:color w:val="000000"/>
                <w:lang w:val="pt-PT" w:eastAsia="en-US"/>
              </w:rPr>
            </w:pPr>
            <w:r w:rsidRPr="007F067B">
              <w:rPr>
                <w:rFonts w:ascii="Arial" w:hAnsi="Arial" w:cs="Arial"/>
                <w:snapToGrid w:val="0"/>
                <w:color w:val="000000"/>
                <w:lang w:val="pt-PT" w:eastAsia="en-US"/>
              </w:rPr>
              <w:t xml:space="preserve">Departamento de Eletrónica, </w:t>
            </w:r>
          </w:p>
          <w:p w14:paraId="7D9875BB" w14:textId="77777777" w:rsidR="00973A73" w:rsidRPr="007F067B" w:rsidRDefault="000D781C" w:rsidP="0063700A">
            <w:pPr>
              <w:spacing w:before="40"/>
              <w:ind w:left="356"/>
              <w:rPr>
                <w:rFonts w:ascii="Arial" w:hAnsi="Arial" w:cs="Arial"/>
                <w:snapToGrid w:val="0"/>
                <w:color w:val="000000"/>
                <w:lang w:val="pt-PT" w:eastAsia="en-US"/>
              </w:rPr>
            </w:pPr>
            <w:r w:rsidRPr="007F067B">
              <w:rPr>
                <w:rFonts w:ascii="Arial" w:hAnsi="Arial" w:cs="Arial"/>
                <w:snapToGrid w:val="0"/>
                <w:color w:val="000000"/>
                <w:lang w:val="pt-PT" w:eastAsia="en-US"/>
              </w:rPr>
              <w:t>Telecomunicações e Informática</w:t>
            </w:r>
          </w:p>
          <w:p w14:paraId="5CE98962" w14:textId="77777777" w:rsidR="00973A73" w:rsidRPr="007F067B" w:rsidRDefault="00973A73" w:rsidP="00973A73">
            <w:pPr>
              <w:spacing w:before="40"/>
              <w:rPr>
                <w:rFonts w:ascii="Arial" w:hAnsi="Arial" w:cs="Arial"/>
                <w:snapToGrid w:val="0"/>
                <w:color w:val="000000"/>
                <w:lang w:val="pt-PT" w:eastAsia="en-US"/>
              </w:rPr>
            </w:pPr>
          </w:p>
          <w:p w14:paraId="06485796" w14:textId="77777777" w:rsidR="00973A73" w:rsidRPr="007F067B" w:rsidRDefault="00973A73" w:rsidP="00973A73">
            <w:pPr>
              <w:spacing w:before="40"/>
              <w:rPr>
                <w:rFonts w:ascii="Arial" w:hAnsi="Arial" w:cs="Arial"/>
                <w:snapToGrid w:val="0"/>
                <w:color w:val="000000"/>
                <w:lang w:val="pt-PT" w:eastAsia="en-US"/>
              </w:rPr>
            </w:pPr>
          </w:p>
          <w:p w14:paraId="2054C6F2" w14:textId="77777777" w:rsidR="00973A73" w:rsidRPr="007F067B" w:rsidRDefault="00973A73" w:rsidP="00973A73">
            <w:pPr>
              <w:spacing w:before="40"/>
              <w:rPr>
                <w:rFonts w:ascii="Arial" w:hAnsi="Arial" w:cs="Arial"/>
                <w:snapToGrid w:val="0"/>
                <w:color w:val="000000"/>
                <w:lang w:val="pt-PT" w:eastAsia="en-US"/>
              </w:rPr>
            </w:pPr>
          </w:p>
          <w:p w14:paraId="6F610741" w14:textId="77777777" w:rsidR="00973A73" w:rsidRPr="007F067B" w:rsidRDefault="00973A73" w:rsidP="00973A73">
            <w:pPr>
              <w:spacing w:before="40"/>
              <w:rPr>
                <w:rFonts w:ascii="Arial" w:hAnsi="Arial" w:cs="Arial"/>
                <w:snapToGrid w:val="0"/>
                <w:color w:val="000000"/>
                <w:lang w:val="pt-PT" w:eastAsia="en-US"/>
              </w:rPr>
            </w:pPr>
          </w:p>
        </w:tc>
      </w:tr>
      <w:tr w:rsidR="00E72E0C" w:rsidRPr="002D297B" w14:paraId="59E0E826" w14:textId="77777777" w:rsidTr="0063700A">
        <w:trPr>
          <w:cantSplit/>
          <w:trHeight w:val="199"/>
        </w:trPr>
        <w:tc>
          <w:tcPr>
            <w:tcW w:w="1513" w:type="pct"/>
          </w:tcPr>
          <w:p w14:paraId="2032731F" w14:textId="77777777" w:rsidR="00973A73" w:rsidRPr="007F067B" w:rsidRDefault="000D781C" w:rsidP="00973A73">
            <w:pPr>
              <w:ind w:left="0"/>
              <w:jc w:val="left"/>
              <w:rPr>
                <w:rFonts w:ascii="Arial" w:hAnsi="Arial" w:cs="Arial"/>
                <w:b/>
                <w:snapToGrid w:val="0"/>
                <w:sz w:val="28"/>
                <w:lang w:eastAsia="en-US"/>
              </w:rPr>
            </w:pPr>
            <w:r w:rsidRPr="007F067B">
              <w:rPr>
                <w:rFonts w:ascii="Arial" w:hAnsi="Arial" w:cs="Arial"/>
                <w:b/>
                <w:sz w:val="28"/>
                <w:lang w:eastAsia="en-US"/>
              </w:rPr>
              <w:t>Tomás Marques Rodrigues</w:t>
            </w:r>
          </w:p>
          <w:p w14:paraId="4A773205" w14:textId="77777777" w:rsidR="00973A73" w:rsidRPr="007F067B" w:rsidRDefault="00973A73" w:rsidP="00973A73">
            <w:pPr>
              <w:pStyle w:val="Tituloteseautor"/>
              <w:rPr>
                <w:rFonts w:ascii="Arial" w:hAnsi="Arial" w:cs="Arial"/>
                <w:noProof w:val="0"/>
              </w:rPr>
            </w:pPr>
          </w:p>
        </w:tc>
        <w:tc>
          <w:tcPr>
            <w:tcW w:w="3487" w:type="pct"/>
            <w:gridSpan w:val="3"/>
          </w:tcPr>
          <w:p w14:paraId="59C6C7C6" w14:textId="77777777" w:rsidR="00973A73" w:rsidRPr="007F067B" w:rsidRDefault="000D781C" w:rsidP="0021288E">
            <w:pPr>
              <w:ind w:left="8" w:hanging="2"/>
              <w:rPr>
                <w:rFonts w:ascii="Arial" w:hAnsi="Arial" w:cs="Arial"/>
                <w:b/>
                <w:sz w:val="28"/>
                <w:shd w:val="clear" w:color="auto" w:fill="FFFFFF"/>
              </w:rPr>
            </w:pPr>
            <w:r w:rsidRPr="007F067B">
              <w:rPr>
                <w:rFonts w:ascii="Arial" w:hAnsi="Arial" w:cs="Arial"/>
                <w:b/>
                <w:sz w:val="28"/>
                <w:shd w:val="clear" w:color="auto" w:fill="FFFFFF"/>
              </w:rPr>
              <w:t>End-user quality of service and experience in mobile networks</w:t>
            </w:r>
          </w:p>
          <w:p w14:paraId="39EAEE97" w14:textId="77777777" w:rsidR="00973A73" w:rsidRPr="007F067B" w:rsidRDefault="00973A73" w:rsidP="00973A73">
            <w:pPr>
              <w:rPr>
                <w:rFonts w:ascii="Arial" w:hAnsi="Arial" w:cs="Arial"/>
                <w:b/>
                <w:sz w:val="28"/>
              </w:rPr>
            </w:pPr>
          </w:p>
          <w:p w14:paraId="04CFF3C5" w14:textId="77777777" w:rsidR="00973A73" w:rsidRPr="007F067B" w:rsidRDefault="000D781C" w:rsidP="00973A73">
            <w:pPr>
              <w:pStyle w:val="Tituloteseautor"/>
              <w:rPr>
                <w:rFonts w:ascii="Arial" w:hAnsi="Arial" w:cs="Arial"/>
                <w:noProof w:val="0"/>
                <w:snapToGrid w:val="0"/>
                <w:lang w:val="pt-PT" w:eastAsia="en-US"/>
              </w:rPr>
            </w:pPr>
            <w:r w:rsidRPr="007F067B">
              <w:rPr>
                <w:rFonts w:ascii="Arial" w:hAnsi="Arial" w:cs="Arial"/>
                <w:noProof w:val="0"/>
                <w:snapToGrid w:val="0"/>
                <w:lang w:val="pt-PT"/>
              </w:rPr>
              <w:t>Qualidade de serviço e experiência em redes móveis na ótica do utilizador final</w:t>
            </w:r>
          </w:p>
          <w:p w14:paraId="38C78909" w14:textId="77777777" w:rsidR="00973A73" w:rsidRPr="007F067B" w:rsidRDefault="00973A73" w:rsidP="00973A73">
            <w:pPr>
              <w:rPr>
                <w:rFonts w:ascii="Arial" w:hAnsi="Arial" w:cs="Arial"/>
                <w:lang w:val="pt-PT"/>
              </w:rPr>
            </w:pPr>
          </w:p>
        </w:tc>
      </w:tr>
      <w:tr w:rsidR="00E72E0C" w:rsidRPr="002D297B" w14:paraId="69FD38F5" w14:textId="77777777" w:rsidTr="0063700A">
        <w:trPr>
          <w:cantSplit/>
          <w:trHeight w:val="861"/>
        </w:trPr>
        <w:tc>
          <w:tcPr>
            <w:tcW w:w="1513" w:type="pct"/>
          </w:tcPr>
          <w:p w14:paraId="2436D764" w14:textId="77777777" w:rsidR="00973A73" w:rsidRPr="009C2A77" w:rsidRDefault="00973A73" w:rsidP="00973A73">
            <w:pPr>
              <w:pStyle w:val="Tituloteseautor"/>
              <w:rPr>
                <w:noProof w:val="0"/>
                <w:lang w:val="pt-PT"/>
              </w:rPr>
            </w:pPr>
          </w:p>
        </w:tc>
        <w:tc>
          <w:tcPr>
            <w:tcW w:w="3487" w:type="pct"/>
            <w:gridSpan w:val="3"/>
          </w:tcPr>
          <w:p w14:paraId="66F1EC25" w14:textId="77777777" w:rsidR="00973A73" w:rsidRPr="009C2A77" w:rsidRDefault="00973A73" w:rsidP="00973A73">
            <w:pPr>
              <w:pStyle w:val="titulosnormais"/>
            </w:pPr>
          </w:p>
        </w:tc>
      </w:tr>
      <w:tr w:rsidR="00E72E0C" w:rsidRPr="002D297B" w14:paraId="3BEA4B15" w14:textId="77777777" w:rsidTr="0063700A">
        <w:trPr>
          <w:cantSplit/>
          <w:trHeight w:val="313"/>
        </w:trPr>
        <w:tc>
          <w:tcPr>
            <w:tcW w:w="1513" w:type="pct"/>
          </w:tcPr>
          <w:p w14:paraId="327EEFF6" w14:textId="77777777" w:rsidR="00973A73" w:rsidRPr="009C2A77" w:rsidRDefault="00973A73" w:rsidP="00973A73">
            <w:pPr>
              <w:pStyle w:val="Tituloteseautor"/>
              <w:rPr>
                <w:noProof w:val="0"/>
                <w:lang w:val="pt-PT"/>
              </w:rPr>
            </w:pPr>
          </w:p>
        </w:tc>
        <w:tc>
          <w:tcPr>
            <w:tcW w:w="1828" w:type="pct"/>
            <w:gridSpan w:val="2"/>
          </w:tcPr>
          <w:p w14:paraId="4AC88BDB" w14:textId="77777777" w:rsidR="00973A73" w:rsidRPr="009C2A77" w:rsidRDefault="00973A73" w:rsidP="00973A73">
            <w:pPr>
              <w:pStyle w:val="titulosnormais"/>
            </w:pPr>
          </w:p>
        </w:tc>
        <w:tc>
          <w:tcPr>
            <w:tcW w:w="1659" w:type="pct"/>
          </w:tcPr>
          <w:p w14:paraId="0AAA2216" w14:textId="77777777" w:rsidR="00973A73" w:rsidRPr="009C2A77" w:rsidRDefault="00973A73" w:rsidP="00973A73">
            <w:pPr>
              <w:pStyle w:val="textos-normais"/>
              <w:ind w:left="0"/>
              <w:rPr>
                <w:lang w:val="pt-PT"/>
              </w:rPr>
            </w:pPr>
          </w:p>
        </w:tc>
      </w:tr>
    </w:tbl>
    <w:p w14:paraId="264F3B19" w14:textId="77777777" w:rsidR="00973A73" w:rsidRPr="009C2A77" w:rsidRDefault="000D781C" w:rsidP="00973A73">
      <w:pPr>
        <w:rPr>
          <w:b/>
          <w:lang w:val="pt-PT"/>
        </w:rPr>
      </w:pPr>
      <w:r w:rsidRPr="009C2A77">
        <w:rPr>
          <w:b/>
          <w:lang w:val="pt-PT"/>
        </w:rPr>
        <w:br w:type="page"/>
      </w:r>
    </w:p>
    <w:p w14:paraId="489AF916" w14:textId="77777777" w:rsidR="00944191" w:rsidRPr="009C2A77" w:rsidRDefault="000D781C">
      <w:pPr>
        <w:spacing w:line="276" w:lineRule="auto"/>
        <w:rPr>
          <w:b/>
          <w:lang w:val="pt-PT"/>
        </w:rPr>
      </w:pPr>
      <w:r w:rsidRPr="009C2A77">
        <w:rPr>
          <w:b/>
          <w:lang w:val="pt-PT"/>
        </w:rPr>
        <w:lastRenderedPageBreak/>
        <w:br w:type="page"/>
      </w:r>
    </w:p>
    <w:tbl>
      <w:tblPr>
        <w:tblW w:w="5000" w:type="pct"/>
        <w:tblCellMar>
          <w:left w:w="0" w:type="dxa"/>
          <w:right w:w="0" w:type="dxa"/>
        </w:tblCellMar>
        <w:tblLook w:val="0000" w:firstRow="0" w:lastRow="0" w:firstColumn="0" w:lastColumn="0" w:noHBand="0" w:noVBand="0"/>
      </w:tblPr>
      <w:tblGrid>
        <w:gridCol w:w="3087"/>
        <w:gridCol w:w="2535"/>
        <w:gridCol w:w="1196"/>
        <w:gridCol w:w="3386"/>
      </w:tblGrid>
      <w:tr w:rsidR="0063700A" w:rsidRPr="002D297B" w14:paraId="2E376458" w14:textId="77777777" w:rsidTr="0063700A">
        <w:trPr>
          <w:cantSplit/>
          <w:trHeight w:val="331"/>
        </w:trPr>
        <w:tc>
          <w:tcPr>
            <w:tcW w:w="1513" w:type="pct"/>
          </w:tcPr>
          <w:p w14:paraId="7C529402" w14:textId="77777777" w:rsidR="0063700A" w:rsidRPr="007F067B" w:rsidRDefault="0063700A" w:rsidP="0063700A">
            <w:pPr>
              <w:pStyle w:val="Tituloteseautor"/>
              <w:jc w:val="right"/>
              <w:rPr>
                <w:rFonts w:ascii="Arial" w:hAnsi="Arial" w:cs="Arial"/>
                <w:noProof w:val="0"/>
              </w:rPr>
            </w:pPr>
            <w:r w:rsidRPr="007F067B">
              <w:rPr>
                <w:rFonts w:ascii="Arial" w:hAnsi="Arial" w:cs="Arial"/>
                <w:lang w:val="pt-PT"/>
              </w:rPr>
              <w:lastRenderedPageBreak/>
              <w:drawing>
                <wp:inline distT="0" distB="0" distL="0" distR="0" wp14:anchorId="6F524519" wp14:editId="4231BB9B">
                  <wp:extent cx="561975" cy="571500"/>
                  <wp:effectExtent l="0" t="0" r="9525" b="0"/>
                  <wp:docPr id="3" name="Imagem 19"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4843" name="Picture 8" descr="Grifo UA preto"/>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1975" cy="571500"/>
                          </a:xfrm>
                          <a:prstGeom prst="rect">
                            <a:avLst/>
                          </a:prstGeom>
                          <a:noFill/>
                          <a:ln>
                            <a:noFill/>
                          </a:ln>
                        </pic:spPr>
                      </pic:pic>
                    </a:graphicData>
                  </a:graphic>
                </wp:inline>
              </w:drawing>
            </w:r>
          </w:p>
        </w:tc>
        <w:tc>
          <w:tcPr>
            <w:tcW w:w="1242" w:type="pct"/>
          </w:tcPr>
          <w:p w14:paraId="07051AD3" w14:textId="77777777" w:rsidR="0063700A" w:rsidRPr="007F067B" w:rsidRDefault="0063700A" w:rsidP="0063700A">
            <w:pPr>
              <w:spacing w:before="40" w:after="0" w:line="258" w:lineRule="exact"/>
              <w:jc w:val="left"/>
              <w:rPr>
                <w:rFonts w:ascii="Arial" w:hAnsi="Arial" w:cs="Arial"/>
                <w:b/>
                <w:snapToGrid w:val="0"/>
                <w:color w:val="000000"/>
                <w:lang w:eastAsia="en-US"/>
              </w:rPr>
            </w:pPr>
            <w:r w:rsidRPr="007F067B">
              <w:rPr>
                <w:rFonts w:ascii="Arial" w:hAnsi="Arial" w:cs="Arial"/>
                <w:b/>
                <w:snapToGrid w:val="0"/>
                <w:color w:val="000000"/>
                <w:lang w:eastAsia="en-US"/>
              </w:rPr>
              <w:t>Universidade de Aveiro</w:t>
            </w:r>
          </w:p>
          <w:p w14:paraId="69E2BB22" w14:textId="77777777" w:rsidR="0063700A" w:rsidRPr="007F067B" w:rsidRDefault="0063700A" w:rsidP="0063700A">
            <w:pPr>
              <w:spacing w:before="20" w:line="258" w:lineRule="exact"/>
              <w:rPr>
                <w:rFonts w:ascii="Arial" w:hAnsi="Arial" w:cs="Arial"/>
                <w:snapToGrid w:val="0"/>
                <w:color w:val="000000"/>
                <w:lang w:eastAsia="en-US"/>
              </w:rPr>
            </w:pPr>
            <w:r w:rsidRPr="007F067B">
              <w:rPr>
                <w:rFonts w:ascii="Arial" w:hAnsi="Arial" w:cs="Arial"/>
                <w:b/>
                <w:snapToGrid w:val="0"/>
                <w:color w:val="000000"/>
                <w:lang w:eastAsia="en-US"/>
              </w:rPr>
              <w:t>Ano 2017</w:t>
            </w:r>
          </w:p>
        </w:tc>
        <w:tc>
          <w:tcPr>
            <w:tcW w:w="2243" w:type="pct"/>
            <w:gridSpan w:val="2"/>
          </w:tcPr>
          <w:p w14:paraId="3A32072E" w14:textId="77777777" w:rsidR="0063700A" w:rsidRPr="007F067B" w:rsidRDefault="0063700A" w:rsidP="0063700A">
            <w:pPr>
              <w:spacing w:before="40" w:after="0" w:line="240" w:lineRule="auto"/>
              <w:ind w:left="356"/>
              <w:rPr>
                <w:rFonts w:ascii="Arial" w:hAnsi="Arial" w:cs="Arial"/>
                <w:snapToGrid w:val="0"/>
                <w:color w:val="000000"/>
                <w:lang w:val="pt-PT" w:eastAsia="en-US"/>
              </w:rPr>
            </w:pPr>
            <w:r w:rsidRPr="007F067B">
              <w:rPr>
                <w:rFonts w:ascii="Arial" w:hAnsi="Arial" w:cs="Arial"/>
                <w:snapToGrid w:val="0"/>
                <w:color w:val="000000"/>
                <w:lang w:val="pt-PT" w:eastAsia="en-US"/>
              </w:rPr>
              <w:t xml:space="preserve">Departamento de Eletrónica, </w:t>
            </w:r>
          </w:p>
          <w:p w14:paraId="2C4A44E8" w14:textId="77777777" w:rsidR="0063700A" w:rsidRPr="007F067B" w:rsidRDefault="0063700A" w:rsidP="0063700A">
            <w:pPr>
              <w:spacing w:before="40"/>
              <w:ind w:left="356"/>
              <w:rPr>
                <w:rFonts w:ascii="Arial" w:hAnsi="Arial" w:cs="Arial"/>
                <w:snapToGrid w:val="0"/>
                <w:color w:val="000000"/>
                <w:lang w:val="pt-PT" w:eastAsia="en-US"/>
              </w:rPr>
            </w:pPr>
            <w:r w:rsidRPr="007F067B">
              <w:rPr>
                <w:rFonts w:ascii="Arial" w:hAnsi="Arial" w:cs="Arial"/>
                <w:snapToGrid w:val="0"/>
                <w:color w:val="000000"/>
                <w:lang w:val="pt-PT" w:eastAsia="en-US"/>
              </w:rPr>
              <w:t>Telecomunicações e Informática</w:t>
            </w:r>
          </w:p>
          <w:p w14:paraId="38423FEA" w14:textId="77777777" w:rsidR="0063700A" w:rsidRPr="009C2A77" w:rsidRDefault="0063700A" w:rsidP="0063700A">
            <w:pPr>
              <w:spacing w:before="40"/>
              <w:rPr>
                <w:rFonts w:ascii="Helvetica" w:hAnsi="Helvetica"/>
                <w:snapToGrid w:val="0"/>
                <w:color w:val="000000"/>
                <w:lang w:val="pt-PT" w:eastAsia="en-US"/>
              </w:rPr>
            </w:pPr>
          </w:p>
          <w:p w14:paraId="609AC05C" w14:textId="77777777" w:rsidR="0063700A" w:rsidRPr="009C2A77" w:rsidRDefault="0063700A" w:rsidP="0063700A">
            <w:pPr>
              <w:spacing w:before="40"/>
              <w:rPr>
                <w:rFonts w:ascii="Helvetica" w:hAnsi="Helvetica"/>
                <w:snapToGrid w:val="0"/>
                <w:color w:val="000000"/>
                <w:lang w:val="pt-PT" w:eastAsia="en-US"/>
              </w:rPr>
            </w:pPr>
          </w:p>
          <w:p w14:paraId="2BD266C9" w14:textId="77777777" w:rsidR="0063700A" w:rsidRPr="009C2A77" w:rsidRDefault="0063700A" w:rsidP="0063700A">
            <w:pPr>
              <w:spacing w:before="40"/>
              <w:rPr>
                <w:rFonts w:ascii="Helvetica" w:hAnsi="Helvetica"/>
                <w:snapToGrid w:val="0"/>
                <w:color w:val="000000"/>
                <w:lang w:val="pt-PT" w:eastAsia="en-US"/>
              </w:rPr>
            </w:pPr>
          </w:p>
          <w:p w14:paraId="41BDECEF" w14:textId="77777777" w:rsidR="0063700A" w:rsidRPr="009C2A77" w:rsidRDefault="0063700A" w:rsidP="0063700A">
            <w:pPr>
              <w:spacing w:before="40"/>
              <w:rPr>
                <w:rFonts w:ascii="Helvetica" w:hAnsi="Helvetica"/>
                <w:snapToGrid w:val="0"/>
                <w:color w:val="000000"/>
                <w:lang w:val="pt-PT" w:eastAsia="en-US"/>
              </w:rPr>
            </w:pPr>
          </w:p>
        </w:tc>
      </w:tr>
      <w:tr w:rsidR="00944191" w:rsidRPr="002D297B" w14:paraId="3546FE9C" w14:textId="77777777" w:rsidTr="0063700A">
        <w:trPr>
          <w:cantSplit/>
          <w:trHeight w:val="199"/>
        </w:trPr>
        <w:tc>
          <w:tcPr>
            <w:tcW w:w="1513" w:type="pct"/>
          </w:tcPr>
          <w:p w14:paraId="1E113D71" w14:textId="77777777" w:rsidR="00944191" w:rsidRPr="007F067B" w:rsidRDefault="00944191" w:rsidP="006E4F19">
            <w:pPr>
              <w:ind w:left="0"/>
              <w:jc w:val="left"/>
              <w:rPr>
                <w:rFonts w:ascii="Arial" w:hAnsi="Arial" w:cs="Arial"/>
                <w:b/>
                <w:snapToGrid w:val="0"/>
                <w:sz w:val="28"/>
                <w:lang w:eastAsia="en-US"/>
              </w:rPr>
            </w:pPr>
            <w:r w:rsidRPr="007F067B">
              <w:rPr>
                <w:rFonts w:ascii="Arial" w:hAnsi="Arial" w:cs="Arial"/>
                <w:b/>
                <w:sz w:val="28"/>
                <w:lang w:eastAsia="en-US"/>
              </w:rPr>
              <w:t>Tomás Marques Rodrigues</w:t>
            </w:r>
          </w:p>
          <w:p w14:paraId="166ED7BE" w14:textId="77777777" w:rsidR="00944191" w:rsidRPr="007F067B" w:rsidRDefault="00944191" w:rsidP="006E4F19">
            <w:pPr>
              <w:pStyle w:val="Tituloteseautor"/>
              <w:rPr>
                <w:rFonts w:ascii="Arial" w:hAnsi="Arial" w:cs="Arial"/>
                <w:noProof w:val="0"/>
              </w:rPr>
            </w:pPr>
          </w:p>
        </w:tc>
        <w:tc>
          <w:tcPr>
            <w:tcW w:w="3487" w:type="pct"/>
            <w:gridSpan w:val="3"/>
          </w:tcPr>
          <w:p w14:paraId="355756A3" w14:textId="77777777" w:rsidR="00944191" w:rsidRPr="007F067B" w:rsidRDefault="00944191" w:rsidP="006E4F19">
            <w:pPr>
              <w:rPr>
                <w:rFonts w:ascii="Arial" w:hAnsi="Arial" w:cs="Arial"/>
                <w:b/>
                <w:sz w:val="28"/>
                <w:shd w:val="clear" w:color="auto" w:fill="FFFFFF"/>
              </w:rPr>
            </w:pPr>
            <w:r w:rsidRPr="007F067B">
              <w:rPr>
                <w:rFonts w:ascii="Arial" w:hAnsi="Arial" w:cs="Arial"/>
                <w:b/>
                <w:sz w:val="28"/>
                <w:shd w:val="clear" w:color="auto" w:fill="FFFFFF"/>
              </w:rPr>
              <w:t>End-user quality of service and experience in mobile networks</w:t>
            </w:r>
          </w:p>
          <w:p w14:paraId="72A3710C" w14:textId="77777777" w:rsidR="00944191" w:rsidRPr="007F067B" w:rsidRDefault="00944191" w:rsidP="006E4F19">
            <w:pPr>
              <w:rPr>
                <w:rFonts w:ascii="Arial" w:hAnsi="Arial" w:cs="Arial"/>
                <w:b/>
                <w:sz w:val="28"/>
              </w:rPr>
            </w:pPr>
          </w:p>
          <w:p w14:paraId="0334BE4B" w14:textId="77777777" w:rsidR="00944191" w:rsidRPr="007F067B" w:rsidRDefault="00944191" w:rsidP="006E4F19">
            <w:pPr>
              <w:pStyle w:val="Tituloteseautor"/>
              <w:rPr>
                <w:rFonts w:ascii="Arial" w:hAnsi="Arial" w:cs="Arial"/>
                <w:noProof w:val="0"/>
                <w:snapToGrid w:val="0"/>
                <w:lang w:val="pt-PT" w:eastAsia="en-US"/>
              </w:rPr>
            </w:pPr>
            <w:r w:rsidRPr="007F067B">
              <w:rPr>
                <w:rFonts w:ascii="Arial" w:hAnsi="Arial" w:cs="Arial"/>
                <w:noProof w:val="0"/>
                <w:snapToGrid w:val="0"/>
                <w:lang w:val="pt-PT"/>
              </w:rPr>
              <w:t>Qualidade de serviço e experiência em redes móveis na ótica do utilizador final</w:t>
            </w:r>
          </w:p>
          <w:p w14:paraId="1974EA23" w14:textId="77777777" w:rsidR="00944191" w:rsidRPr="007F067B" w:rsidRDefault="00944191" w:rsidP="006E4F19">
            <w:pPr>
              <w:rPr>
                <w:rFonts w:ascii="Arial" w:hAnsi="Arial" w:cs="Arial"/>
                <w:lang w:val="pt-PT"/>
              </w:rPr>
            </w:pPr>
          </w:p>
        </w:tc>
      </w:tr>
      <w:tr w:rsidR="00944191" w:rsidRPr="00D32FC4" w14:paraId="2FCAE3E7" w14:textId="77777777" w:rsidTr="0063700A">
        <w:trPr>
          <w:cantSplit/>
          <w:trHeight w:val="861"/>
        </w:trPr>
        <w:tc>
          <w:tcPr>
            <w:tcW w:w="1513" w:type="pct"/>
          </w:tcPr>
          <w:p w14:paraId="7FA2727F" w14:textId="77777777" w:rsidR="00944191" w:rsidRPr="009C2A77" w:rsidRDefault="00944191" w:rsidP="006E4F19">
            <w:pPr>
              <w:pStyle w:val="Tituloteseautor"/>
              <w:rPr>
                <w:noProof w:val="0"/>
                <w:lang w:val="pt-PT"/>
              </w:rPr>
            </w:pPr>
          </w:p>
        </w:tc>
        <w:tc>
          <w:tcPr>
            <w:tcW w:w="3487" w:type="pct"/>
            <w:gridSpan w:val="3"/>
          </w:tcPr>
          <w:p w14:paraId="160F6B73" w14:textId="77777777" w:rsidR="00944191" w:rsidRPr="009C2A77" w:rsidRDefault="00944191" w:rsidP="006E4F19">
            <w:pPr>
              <w:pStyle w:val="titulosnormais"/>
            </w:pPr>
          </w:p>
          <w:p w14:paraId="6899D140" w14:textId="77777777" w:rsidR="00944191" w:rsidRPr="009C2A77" w:rsidRDefault="00944191" w:rsidP="006E4F19">
            <w:pPr>
              <w:pStyle w:val="titulosnormais"/>
            </w:pPr>
          </w:p>
          <w:p w14:paraId="6FFD601C" w14:textId="77777777" w:rsidR="00944191" w:rsidRPr="009C2A77" w:rsidRDefault="00944191" w:rsidP="006E4F19">
            <w:pPr>
              <w:pStyle w:val="titulosnormais"/>
            </w:pPr>
          </w:p>
          <w:p w14:paraId="665D0689" w14:textId="77777777" w:rsidR="00944191" w:rsidRPr="009C2A77" w:rsidRDefault="00944191" w:rsidP="006E4F19">
            <w:pPr>
              <w:pStyle w:val="titulosnormais"/>
            </w:pPr>
          </w:p>
          <w:p w14:paraId="19D0930F" w14:textId="77777777" w:rsidR="00944191" w:rsidRPr="009C2A77" w:rsidRDefault="00944191" w:rsidP="006E4F19">
            <w:pPr>
              <w:pStyle w:val="titulosnormais"/>
            </w:pPr>
          </w:p>
          <w:p w14:paraId="71A65F64" w14:textId="77777777" w:rsidR="00944191" w:rsidRPr="009C2A77" w:rsidRDefault="00944191" w:rsidP="006E4F19">
            <w:pPr>
              <w:pStyle w:val="titulosnormais"/>
            </w:pPr>
          </w:p>
          <w:p w14:paraId="16A68155" w14:textId="77777777" w:rsidR="00944191" w:rsidRPr="00165796" w:rsidRDefault="00944191" w:rsidP="00944191">
            <w:pPr>
              <w:pStyle w:val="Citao"/>
              <w:rPr>
                <w:rFonts w:eastAsia="Batang"/>
                <w:sz w:val="24"/>
                <w:szCs w:val="24"/>
              </w:rPr>
            </w:pPr>
            <w:r w:rsidRPr="00165796">
              <w:rPr>
                <w:rFonts w:eastAsia="Batang"/>
                <w:sz w:val="24"/>
                <w:szCs w:val="24"/>
              </w:rPr>
              <w:t>“If your dreams do not scare you, they are not big enough”</w:t>
            </w:r>
          </w:p>
          <w:p w14:paraId="0CBC530D" w14:textId="77777777" w:rsidR="006E4F19" w:rsidRPr="00D32FC4" w:rsidRDefault="006E4F19" w:rsidP="006E4F19">
            <w:pPr>
              <w:pStyle w:val="PargrafodaLista"/>
              <w:ind w:left="366"/>
              <w:jc w:val="center"/>
              <w:rPr>
                <w:sz w:val="26"/>
                <w:szCs w:val="26"/>
                <w:lang w:val="en-US"/>
              </w:rPr>
            </w:pPr>
            <w:r w:rsidRPr="00D32FC4">
              <w:rPr>
                <w:lang w:val="en-US"/>
              </w:rPr>
              <w:t xml:space="preserve">              </w:t>
            </w:r>
            <w:r w:rsidR="00165796">
              <w:rPr>
                <w:lang w:val="en-US"/>
              </w:rPr>
              <w:t xml:space="preserve">                              </w:t>
            </w:r>
            <w:r w:rsidRPr="00D32FC4">
              <w:rPr>
                <w:lang w:val="en-US"/>
              </w:rPr>
              <w:t>–</w:t>
            </w:r>
            <w:r w:rsidRPr="00D32FC4">
              <w:rPr>
                <w:sz w:val="26"/>
                <w:szCs w:val="26"/>
                <w:lang w:val="en-US"/>
              </w:rPr>
              <w:t xml:space="preserve"> </w:t>
            </w:r>
            <w:r w:rsidRPr="00D32FC4">
              <w:rPr>
                <w:rFonts w:cs="Helvetica"/>
                <w:bCs/>
                <w:sz w:val="26"/>
                <w:szCs w:val="26"/>
                <w:shd w:val="clear" w:color="auto" w:fill="FFFFFF"/>
                <w:lang w:val="en-US"/>
              </w:rPr>
              <w:t>Ellen Johnson Sirleaf</w:t>
            </w:r>
          </w:p>
        </w:tc>
      </w:tr>
      <w:tr w:rsidR="00944191" w:rsidRPr="00D32FC4" w14:paraId="1DB44325" w14:textId="77777777" w:rsidTr="0063700A">
        <w:trPr>
          <w:cantSplit/>
          <w:trHeight w:val="313"/>
        </w:trPr>
        <w:tc>
          <w:tcPr>
            <w:tcW w:w="1513" w:type="pct"/>
          </w:tcPr>
          <w:p w14:paraId="1595E804" w14:textId="77777777" w:rsidR="00944191" w:rsidRPr="00D32FC4" w:rsidRDefault="00944191" w:rsidP="006E4F19">
            <w:pPr>
              <w:pStyle w:val="Tituloteseautor"/>
              <w:rPr>
                <w:noProof w:val="0"/>
              </w:rPr>
            </w:pPr>
          </w:p>
        </w:tc>
        <w:tc>
          <w:tcPr>
            <w:tcW w:w="1828" w:type="pct"/>
            <w:gridSpan w:val="2"/>
          </w:tcPr>
          <w:p w14:paraId="32F2A5CA" w14:textId="77777777" w:rsidR="00944191" w:rsidRPr="00D32FC4" w:rsidRDefault="00944191" w:rsidP="006E4F19">
            <w:pPr>
              <w:pStyle w:val="titulosnormais"/>
              <w:rPr>
                <w:lang w:val="en-US"/>
              </w:rPr>
            </w:pPr>
          </w:p>
        </w:tc>
        <w:tc>
          <w:tcPr>
            <w:tcW w:w="1659" w:type="pct"/>
          </w:tcPr>
          <w:p w14:paraId="21CF0309" w14:textId="77777777" w:rsidR="00944191" w:rsidRPr="00D32FC4" w:rsidRDefault="00944191" w:rsidP="006E4F19">
            <w:pPr>
              <w:pStyle w:val="textos-normais"/>
              <w:ind w:left="0"/>
            </w:pPr>
          </w:p>
        </w:tc>
      </w:tr>
    </w:tbl>
    <w:p w14:paraId="278091DF" w14:textId="77777777" w:rsidR="00944191" w:rsidRPr="00D32FC4" w:rsidRDefault="00944191" w:rsidP="00944191">
      <w:pPr>
        <w:rPr>
          <w:b/>
        </w:rPr>
      </w:pPr>
      <w:r w:rsidRPr="00D32FC4">
        <w:rPr>
          <w:b/>
        </w:rPr>
        <w:br w:type="page"/>
      </w:r>
    </w:p>
    <w:p w14:paraId="0A68F108" w14:textId="77777777" w:rsidR="00944191" w:rsidRPr="00D32FC4" w:rsidRDefault="00944191" w:rsidP="00944191">
      <w:pPr>
        <w:spacing w:line="276" w:lineRule="auto"/>
        <w:rPr>
          <w:b/>
        </w:rPr>
      </w:pPr>
      <w:r w:rsidRPr="00D32FC4">
        <w:rPr>
          <w:b/>
        </w:rPr>
        <w:lastRenderedPageBreak/>
        <w:br w:type="page"/>
      </w:r>
    </w:p>
    <w:tbl>
      <w:tblPr>
        <w:tblW w:w="5000" w:type="pct"/>
        <w:tblCellMar>
          <w:left w:w="0" w:type="dxa"/>
          <w:right w:w="0" w:type="dxa"/>
        </w:tblCellMar>
        <w:tblLook w:val="0000" w:firstRow="0" w:lastRow="0" w:firstColumn="0" w:lastColumn="0" w:noHBand="0" w:noVBand="0"/>
      </w:tblPr>
      <w:tblGrid>
        <w:gridCol w:w="3110"/>
        <w:gridCol w:w="2486"/>
        <w:gridCol w:w="1196"/>
        <w:gridCol w:w="3412"/>
      </w:tblGrid>
      <w:tr w:rsidR="0063700A" w:rsidRPr="002D297B" w14:paraId="475C5EFB" w14:textId="77777777" w:rsidTr="0063700A">
        <w:trPr>
          <w:cantSplit/>
          <w:trHeight w:val="317"/>
        </w:trPr>
        <w:tc>
          <w:tcPr>
            <w:tcW w:w="1524" w:type="pct"/>
          </w:tcPr>
          <w:p w14:paraId="76F36B49" w14:textId="77777777" w:rsidR="0063700A" w:rsidRPr="007F067B" w:rsidRDefault="0063700A" w:rsidP="0063700A">
            <w:pPr>
              <w:pStyle w:val="Tituloteseautor"/>
              <w:jc w:val="right"/>
              <w:rPr>
                <w:rFonts w:ascii="Arial" w:hAnsi="Arial" w:cs="Arial"/>
                <w:noProof w:val="0"/>
              </w:rPr>
            </w:pPr>
            <w:r w:rsidRPr="007F067B">
              <w:rPr>
                <w:rFonts w:ascii="Arial" w:hAnsi="Arial" w:cs="Arial"/>
                <w:lang w:val="pt-PT"/>
              </w:rPr>
              <w:lastRenderedPageBreak/>
              <w:drawing>
                <wp:inline distT="0" distB="0" distL="0" distR="0" wp14:anchorId="08F6F5F7" wp14:editId="0546B13E">
                  <wp:extent cx="561975" cy="571500"/>
                  <wp:effectExtent l="0" t="0" r="9525" b="0"/>
                  <wp:docPr id="24" name="Imagem 24" descr="Grifo UA p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26892" name="Picture 10" descr="Grifo UA preto"/>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61975" cy="571500"/>
                          </a:xfrm>
                          <a:prstGeom prst="rect">
                            <a:avLst/>
                          </a:prstGeom>
                          <a:noFill/>
                          <a:ln>
                            <a:noFill/>
                          </a:ln>
                        </pic:spPr>
                      </pic:pic>
                    </a:graphicData>
                  </a:graphic>
                </wp:inline>
              </w:drawing>
            </w:r>
          </w:p>
        </w:tc>
        <w:tc>
          <w:tcPr>
            <w:tcW w:w="1218" w:type="pct"/>
          </w:tcPr>
          <w:p w14:paraId="7367D63D" w14:textId="77777777" w:rsidR="0063700A" w:rsidRPr="007F067B" w:rsidRDefault="0063700A" w:rsidP="0063700A">
            <w:pPr>
              <w:spacing w:before="40" w:after="0" w:line="258" w:lineRule="exact"/>
              <w:jc w:val="left"/>
              <w:rPr>
                <w:rFonts w:ascii="Arial" w:hAnsi="Arial" w:cs="Arial"/>
                <w:b/>
                <w:snapToGrid w:val="0"/>
                <w:color w:val="000000"/>
                <w:lang w:eastAsia="en-US"/>
              </w:rPr>
            </w:pPr>
            <w:r w:rsidRPr="007F067B">
              <w:rPr>
                <w:rFonts w:ascii="Arial" w:hAnsi="Arial" w:cs="Arial"/>
                <w:b/>
                <w:snapToGrid w:val="0"/>
                <w:color w:val="000000"/>
                <w:lang w:eastAsia="en-US"/>
              </w:rPr>
              <w:t>Universidade de Aveiro</w:t>
            </w:r>
          </w:p>
          <w:p w14:paraId="7192D2C6" w14:textId="77777777" w:rsidR="0063700A" w:rsidRPr="007F067B" w:rsidRDefault="0063700A" w:rsidP="0063700A">
            <w:pPr>
              <w:spacing w:before="20" w:line="258" w:lineRule="exact"/>
              <w:rPr>
                <w:rFonts w:ascii="Arial" w:hAnsi="Arial" w:cs="Arial"/>
                <w:snapToGrid w:val="0"/>
                <w:color w:val="000000"/>
                <w:lang w:eastAsia="en-US"/>
              </w:rPr>
            </w:pPr>
            <w:r w:rsidRPr="007F067B">
              <w:rPr>
                <w:rFonts w:ascii="Arial" w:hAnsi="Arial" w:cs="Arial"/>
                <w:b/>
                <w:snapToGrid w:val="0"/>
                <w:color w:val="000000"/>
                <w:lang w:eastAsia="en-US"/>
              </w:rPr>
              <w:t>Ano 2017</w:t>
            </w:r>
          </w:p>
        </w:tc>
        <w:tc>
          <w:tcPr>
            <w:tcW w:w="2258" w:type="pct"/>
            <w:gridSpan w:val="2"/>
          </w:tcPr>
          <w:p w14:paraId="28ACF66F" w14:textId="77777777" w:rsidR="0063700A" w:rsidRPr="007F067B" w:rsidRDefault="0063700A" w:rsidP="0063700A">
            <w:pPr>
              <w:spacing w:before="40" w:after="0" w:line="240" w:lineRule="auto"/>
              <w:ind w:left="356"/>
              <w:rPr>
                <w:rFonts w:ascii="Arial" w:hAnsi="Arial" w:cs="Arial"/>
                <w:snapToGrid w:val="0"/>
                <w:color w:val="000000"/>
                <w:lang w:val="pt-PT" w:eastAsia="en-US"/>
              </w:rPr>
            </w:pPr>
            <w:r w:rsidRPr="007F067B">
              <w:rPr>
                <w:rFonts w:ascii="Arial" w:hAnsi="Arial" w:cs="Arial"/>
                <w:snapToGrid w:val="0"/>
                <w:color w:val="000000"/>
                <w:lang w:val="pt-PT" w:eastAsia="en-US"/>
              </w:rPr>
              <w:t xml:space="preserve">Departamento de Eletrónica, </w:t>
            </w:r>
          </w:p>
          <w:p w14:paraId="0E76C796" w14:textId="77777777" w:rsidR="0063700A" w:rsidRPr="007F067B" w:rsidRDefault="0063700A" w:rsidP="0063700A">
            <w:pPr>
              <w:spacing w:before="40"/>
              <w:ind w:left="356"/>
              <w:rPr>
                <w:rFonts w:ascii="Arial" w:hAnsi="Arial" w:cs="Arial"/>
                <w:snapToGrid w:val="0"/>
                <w:color w:val="000000"/>
                <w:lang w:val="pt-PT" w:eastAsia="en-US"/>
              </w:rPr>
            </w:pPr>
            <w:r w:rsidRPr="007F067B">
              <w:rPr>
                <w:rFonts w:ascii="Arial" w:hAnsi="Arial" w:cs="Arial"/>
                <w:snapToGrid w:val="0"/>
                <w:color w:val="000000"/>
                <w:lang w:val="pt-PT" w:eastAsia="en-US"/>
              </w:rPr>
              <w:t>Telecomunicações e Informática</w:t>
            </w:r>
          </w:p>
          <w:p w14:paraId="7DD36F00" w14:textId="77777777" w:rsidR="0063700A" w:rsidRPr="007F067B" w:rsidRDefault="0063700A" w:rsidP="0063700A">
            <w:pPr>
              <w:spacing w:before="40"/>
              <w:rPr>
                <w:rFonts w:ascii="Arial" w:hAnsi="Arial" w:cs="Arial"/>
                <w:snapToGrid w:val="0"/>
                <w:color w:val="000000"/>
                <w:lang w:val="pt-PT" w:eastAsia="en-US"/>
              </w:rPr>
            </w:pPr>
          </w:p>
          <w:p w14:paraId="335644F8" w14:textId="77777777" w:rsidR="0063700A" w:rsidRPr="007F067B" w:rsidRDefault="0063700A" w:rsidP="0063700A">
            <w:pPr>
              <w:spacing w:before="40"/>
              <w:rPr>
                <w:rFonts w:ascii="Arial" w:hAnsi="Arial" w:cs="Arial"/>
                <w:snapToGrid w:val="0"/>
                <w:color w:val="000000"/>
                <w:lang w:val="pt-PT" w:eastAsia="en-US"/>
              </w:rPr>
            </w:pPr>
          </w:p>
          <w:p w14:paraId="0FA09C36" w14:textId="77777777" w:rsidR="0063700A" w:rsidRPr="007F067B" w:rsidRDefault="0063700A" w:rsidP="0063700A">
            <w:pPr>
              <w:spacing w:before="40"/>
              <w:rPr>
                <w:rFonts w:ascii="Arial" w:hAnsi="Arial" w:cs="Arial"/>
                <w:snapToGrid w:val="0"/>
                <w:color w:val="000000"/>
                <w:lang w:val="pt-PT" w:eastAsia="en-US"/>
              </w:rPr>
            </w:pPr>
          </w:p>
          <w:p w14:paraId="1F958D59" w14:textId="77777777" w:rsidR="0063700A" w:rsidRPr="007F067B" w:rsidRDefault="0063700A" w:rsidP="0063700A">
            <w:pPr>
              <w:spacing w:before="40"/>
              <w:rPr>
                <w:rFonts w:ascii="Arial" w:hAnsi="Arial" w:cs="Arial"/>
                <w:snapToGrid w:val="0"/>
                <w:color w:val="000000"/>
                <w:lang w:val="pt-PT" w:eastAsia="en-US"/>
              </w:rPr>
            </w:pPr>
          </w:p>
        </w:tc>
      </w:tr>
      <w:tr w:rsidR="00E72E0C" w:rsidRPr="002D297B" w14:paraId="3E2A0489" w14:textId="77777777" w:rsidTr="0063700A">
        <w:trPr>
          <w:cantSplit/>
          <w:trHeight w:val="191"/>
        </w:trPr>
        <w:tc>
          <w:tcPr>
            <w:tcW w:w="1524" w:type="pct"/>
          </w:tcPr>
          <w:p w14:paraId="3DB4A03F" w14:textId="77777777" w:rsidR="00973A73" w:rsidRPr="007F067B" w:rsidRDefault="000D781C" w:rsidP="00973A73">
            <w:pPr>
              <w:jc w:val="left"/>
              <w:rPr>
                <w:rFonts w:ascii="Arial" w:hAnsi="Arial" w:cs="Arial"/>
                <w:b/>
                <w:snapToGrid w:val="0"/>
                <w:sz w:val="28"/>
                <w:lang w:eastAsia="en-US"/>
              </w:rPr>
            </w:pPr>
            <w:r w:rsidRPr="007F067B">
              <w:rPr>
                <w:rFonts w:ascii="Arial" w:hAnsi="Arial" w:cs="Arial"/>
                <w:b/>
                <w:sz w:val="28"/>
                <w:lang w:eastAsia="en-US"/>
              </w:rPr>
              <w:t>Tomás Marques Rodrigues</w:t>
            </w:r>
          </w:p>
          <w:p w14:paraId="55745B4A" w14:textId="77777777" w:rsidR="00973A73" w:rsidRPr="007F067B" w:rsidRDefault="00973A73" w:rsidP="00973A73">
            <w:pPr>
              <w:pStyle w:val="Tituloteseautor"/>
              <w:rPr>
                <w:rFonts w:ascii="Arial" w:hAnsi="Arial" w:cs="Arial"/>
                <w:noProof w:val="0"/>
                <w:snapToGrid w:val="0"/>
                <w:lang w:eastAsia="en-US"/>
              </w:rPr>
            </w:pPr>
          </w:p>
          <w:p w14:paraId="6BDF0DE2" w14:textId="77777777" w:rsidR="00973A73" w:rsidRPr="007F067B" w:rsidRDefault="00973A73" w:rsidP="00973A73">
            <w:pPr>
              <w:pStyle w:val="Tituloteseautor"/>
              <w:rPr>
                <w:rFonts w:ascii="Arial" w:hAnsi="Arial" w:cs="Arial"/>
                <w:noProof w:val="0"/>
              </w:rPr>
            </w:pPr>
          </w:p>
        </w:tc>
        <w:tc>
          <w:tcPr>
            <w:tcW w:w="3474" w:type="pct"/>
            <w:gridSpan w:val="3"/>
          </w:tcPr>
          <w:p w14:paraId="6724756F" w14:textId="77777777" w:rsidR="00973A73" w:rsidRPr="007F067B" w:rsidRDefault="000D781C" w:rsidP="00973A73">
            <w:pPr>
              <w:rPr>
                <w:rFonts w:ascii="Arial" w:hAnsi="Arial" w:cs="Arial"/>
                <w:b/>
                <w:sz w:val="28"/>
                <w:shd w:val="clear" w:color="auto" w:fill="FFFFFF"/>
              </w:rPr>
            </w:pPr>
            <w:r w:rsidRPr="007F067B">
              <w:rPr>
                <w:rFonts w:ascii="Arial" w:hAnsi="Arial" w:cs="Arial"/>
                <w:b/>
                <w:sz w:val="28"/>
                <w:shd w:val="clear" w:color="auto" w:fill="FFFFFF"/>
              </w:rPr>
              <w:t>End-user quality of service and experience in mobile networks</w:t>
            </w:r>
          </w:p>
          <w:p w14:paraId="7CBA1789" w14:textId="77777777" w:rsidR="00973A73" w:rsidRPr="007F067B" w:rsidRDefault="00973A73" w:rsidP="00973A73">
            <w:pPr>
              <w:rPr>
                <w:rFonts w:ascii="Arial" w:hAnsi="Arial" w:cs="Arial"/>
                <w:b/>
                <w:sz w:val="28"/>
              </w:rPr>
            </w:pPr>
          </w:p>
          <w:p w14:paraId="0A25D869" w14:textId="77777777" w:rsidR="00973A73" w:rsidRPr="007F067B" w:rsidRDefault="000D781C" w:rsidP="00973A73">
            <w:pPr>
              <w:pStyle w:val="Tituloteseautor"/>
              <w:rPr>
                <w:rFonts w:ascii="Arial" w:hAnsi="Arial" w:cs="Arial"/>
                <w:noProof w:val="0"/>
                <w:snapToGrid w:val="0"/>
                <w:lang w:val="pt-PT" w:eastAsia="en-US"/>
              </w:rPr>
            </w:pPr>
            <w:r w:rsidRPr="007F067B">
              <w:rPr>
                <w:rFonts w:ascii="Arial" w:hAnsi="Arial" w:cs="Arial"/>
                <w:noProof w:val="0"/>
                <w:snapToGrid w:val="0"/>
                <w:lang w:val="pt-PT"/>
              </w:rPr>
              <w:t>Qualidade de serviço e de experiência em redes móveis na ótica do utilizador final</w:t>
            </w:r>
          </w:p>
          <w:p w14:paraId="68EBEE83" w14:textId="77777777" w:rsidR="00973A73" w:rsidRPr="007F067B" w:rsidRDefault="00973A73" w:rsidP="00973A73">
            <w:pPr>
              <w:pStyle w:val="Tituloteseautor"/>
              <w:rPr>
                <w:rFonts w:ascii="Arial" w:hAnsi="Arial" w:cs="Arial"/>
                <w:noProof w:val="0"/>
                <w:snapToGrid w:val="0"/>
                <w:lang w:val="pt-PT" w:eastAsia="en-US"/>
              </w:rPr>
            </w:pPr>
          </w:p>
        </w:tc>
      </w:tr>
      <w:tr w:rsidR="00E72E0C" w:rsidRPr="002D297B" w14:paraId="0FAC329A" w14:textId="77777777" w:rsidTr="0063700A">
        <w:trPr>
          <w:cantSplit/>
          <w:trHeight w:val="824"/>
        </w:trPr>
        <w:tc>
          <w:tcPr>
            <w:tcW w:w="1524" w:type="pct"/>
          </w:tcPr>
          <w:p w14:paraId="6CFCD9A7" w14:textId="77777777" w:rsidR="00973A73" w:rsidRPr="009C2A77" w:rsidRDefault="00973A73" w:rsidP="00973A73">
            <w:pPr>
              <w:pStyle w:val="Tituloteseautor"/>
              <w:spacing w:line="276" w:lineRule="auto"/>
              <w:rPr>
                <w:noProof w:val="0"/>
                <w:lang w:val="pt-PT" w:eastAsia="en-US"/>
              </w:rPr>
            </w:pPr>
          </w:p>
        </w:tc>
        <w:tc>
          <w:tcPr>
            <w:tcW w:w="3474" w:type="pct"/>
            <w:gridSpan w:val="3"/>
          </w:tcPr>
          <w:p w14:paraId="3B36CC5C" w14:textId="77777777" w:rsidR="00973A73" w:rsidRPr="009C2A77" w:rsidRDefault="00973A73" w:rsidP="00973A73">
            <w:pPr>
              <w:spacing w:line="276" w:lineRule="auto"/>
              <w:rPr>
                <w:lang w:val="pt-PT"/>
              </w:rPr>
            </w:pPr>
          </w:p>
          <w:p w14:paraId="404AC674" w14:textId="77777777" w:rsidR="00973A73" w:rsidRPr="009C2A77" w:rsidRDefault="000D781C" w:rsidP="00973A73">
            <w:pPr>
              <w:spacing w:line="276" w:lineRule="auto"/>
              <w:rPr>
                <w:lang w:val="pt-PT"/>
              </w:rPr>
            </w:pPr>
            <w:r w:rsidRPr="009C2A77">
              <w:rPr>
                <w:lang w:val="pt-PT"/>
              </w:rPr>
              <w:t>Tese apresentada à Universidade de Aveiro para cumprimento dos requisitos necessários à obtenção do grau de Mestre em Engenharia de Computadores e Telemática, realizada sob a orientação científica do Do</w:t>
            </w:r>
            <w:r w:rsidR="00D46A5F">
              <w:rPr>
                <w:lang w:val="pt-PT"/>
              </w:rPr>
              <w:t>utor João Paulo Silva Barraca, p</w:t>
            </w:r>
            <w:r w:rsidRPr="009C2A77">
              <w:rPr>
                <w:lang w:val="pt-PT"/>
              </w:rPr>
              <w:t xml:space="preserve">rofessor </w:t>
            </w:r>
            <w:r w:rsidR="00D23692">
              <w:rPr>
                <w:lang w:val="pt-PT"/>
              </w:rPr>
              <w:t>auxiliar</w:t>
            </w:r>
            <w:r w:rsidRPr="009C2A77">
              <w:rPr>
                <w:lang w:val="pt-PT"/>
              </w:rPr>
              <w:t xml:space="preserve"> do Departamento de Eletrónica, Telecomunicações e Informática da Universidade de Aveiro. </w:t>
            </w:r>
          </w:p>
        </w:tc>
      </w:tr>
      <w:tr w:rsidR="00E72E0C" w:rsidRPr="002D297B" w14:paraId="6FE7510D" w14:textId="77777777" w:rsidTr="0063700A">
        <w:trPr>
          <w:cantSplit/>
          <w:trHeight w:val="300"/>
        </w:trPr>
        <w:tc>
          <w:tcPr>
            <w:tcW w:w="1524" w:type="pct"/>
          </w:tcPr>
          <w:p w14:paraId="5C1DE4FB" w14:textId="77777777" w:rsidR="00973A73" w:rsidRPr="009C2A77" w:rsidRDefault="00973A73" w:rsidP="00973A73">
            <w:pPr>
              <w:pStyle w:val="Tituloteseautor"/>
              <w:rPr>
                <w:noProof w:val="0"/>
                <w:lang w:val="pt-PT"/>
              </w:rPr>
            </w:pPr>
          </w:p>
        </w:tc>
        <w:tc>
          <w:tcPr>
            <w:tcW w:w="1804" w:type="pct"/>
            <w:gridSpan w:val="2"/>
          </w:tcPr>
          <w:p w14:paraId="01E66361" w14:textId="77777777" w:rsidR="00973A73" w:rsidRPr="009C2A77" w:rsidRDefault="00973A73" w:rsidP="00973A73">
            <w:pPr>
              <w:pStyle w:val="textos-normais"/>
              <w:rPr>
                <w:lang w:val="pt-PT"/>
              </w:rPr>
            </w:pPr>
          </w:p>
        </w:tc>
        <w:tc>
          <w:tcPr>
            <w:tcW w:w="1671" w:type="pct"/>
          </w:tcPr>
          <w:p w14:paraId="7E7F2CD1" w14:textId="77777777" w:rsidR="00973A73" w:rsidRPr="009C2A77" w:rsidRDefault="00973A73" w:rsidP="00973A73">
            <w:pPr>
              <w:pStyle w:val="textos-normais"/>
              <w:rPr>
                <w:lang w:val="pt-PT"/>
              </w:rPr>
            </w:pPr>
          </w:p>
        </w:tc>
      </w:tr>
    </w:tbl>
    <w:p w14:paraId="181D4BB2" w14:textId="77777777" w:rsidR="00973A73" w:rsidRPr="009C2A77" w:rsidRDefault="000D781C">
      <w:pPr>
        <w:spacing w:after="160" w:line="259" w:lineRule="auto"/>
        <w:rPr>
          <w:b/>
          <w:lang w:val="pt-PT"/>
        </w:rPr>
      </w:pPr>
      <w:r w:rsidRPr="009C2A77">
        <w:rPr>
          <w:b/>
          <w:lang w:val="pt-PT"/>
        </w:rPr>
        <w:br w:type="page"/>
      </w:r>
      <w:r w:rsidRPr="009C2A77">
        <w:rPr>
          <w:b/>
          <w:lang w:val="pt-PT"/>
        </w:rPr>
        <w:lastRenderedPageBreak/>
        <w:br w:type="page"/>
      </w:r>
    </w:p>
    <w:p w14:paraId="36EDBBC3" w14:textId="77777777" w:rsidR="00973A73" w:rsidRPr="009C2A77" w:rsidRDefault="00973A73">
      <w:pPr>
        <w:rPr>
          <w:lang w:val="pt-PT"/>
        </w:rPr>
      </w:pPr>
    </w:p>
    <w:tbl>
      <w:tblPr>
        <w:tblW w:w="10093" w:type="dxa"/>
        <w:tblLayout w:type="fixed"/>
        <w:tblCellMar>
          <w:left w:w="0" w:type="dxa"/>
          <w:right w:w="0" w:type="dxa"/>
        </w:tblCellMar>
        <w:tblLook w:val="0000" w:firstRow="0" w:lastRow="0" w:firstColumn="0" w:lastColumn="0" w:noHBand="0" w:noVBand="0"/>
      </w:tblPr>
      <w:tblGrid>
        <w:gridCol w:w="3063"/>
        <w:gridCol w:w="7030"/>
      </w:tblGrid>
      <w:tr w:rsidR="00E72E0C" w:rsidRPr="002D297B" w14:paraId="2A278CF4" w14:textId="77777777" w:rsidTr="00973A73">
        <w:trPr>
          <w:cantSplit/>
          <w:trHeight w:val="3586"/>
        </w:trPr>
        <w:tc>
          <w:tcPr>
            <w:tcW w:w="3063" w:type="dxa"/>
          </w:tcPr>
          <w:p w14:paraId="59490859" w14:textId="77777777" w:rsidR="00973A73" w:rsidRPr="009C2A77" w:rsidRDefault="000D781C" w:rsidP="00973A73">
            <w:pPr>
              <w:pStyle w:val="Tituloteseautor"/>
              <w:rPr>
                <w:noProof w:val="0"/>
                <w:lang w:val="pt-PT"/>
              </w:rPr>
            </w:pPr>
            <w:r w:rsidRPr="009C2A77">
              <w:rPr>
                <w:noProof w:val="0"/>
                <w:lang w:val="pt-PT"/>
              </w:rPr>
              <w:br w:type="page"/>
            </w:r>
          </w:p>
          <w:p w14:paraId="61D2165F" w14:textId="77777777" w:rsidR="00973A73" w:rsidRPr="009C2A77" w:rsidRDefault="00973A73" w:rsidP="00973A73">
            <w:pPr>
              <w:pStyle w:val="Tituloteseautor"/>
              <w:rPr>
                <w:noProof w:val="0"/>
                <w:lang w:val="pt-PT"/>
              </w:rPr>
            </w:pPr>
          </w:p>
          <w:p w14:paraId="53B124C2" w14:textId="77777777" w:rsidR="00973A73" w:rsidRPr="009C2A77" w:rsidRDefault="00973A73" w:rsidP="00973A73">
            <w:pPr>
              <w:pStyle w:val="Tituloteseautor"/>
              <w:rPr>
                <w:noProof w:val="0"/>
                <w:lang w:val="pt-PT"/>
              </w:rPr>
            </w:pPr>
          </w:p>
          <w:p w14:paraId="4DDC160B" w14:textId="77777777" w:rsidR="00973A73" w:rsidRPr="009C2A77" w:rsidRDefault="00973A73" w:rsidP="00973A73">
            <w:pPr>
              <w:pStyle w:val="Tituloteseautor"/>
              <w:rPr>
                <w:noProof w:val="0"/>
                <w:lang w:val="pt-PT"/>
              </w:rPr>
            </w:pPr>
          </w:p>
          <w:p w14:paraId="0F468F99" w14:textId="77777777" w:rsidR="00973A73" w:rsidRPr="009C2A77" w:rsidRDefault="00973A73" w:rsidP="00973A73">
            <w:pPr>
              <w:pStyle w:val="Tituloteseautor"/>
              <w:rPr>
                <w:noProof w:val="0"/>
                <w:lang w:val="pt-PT"/>
              </w:rPr>
            </w:pPr>
          </w:p>
          <w:p w14:paraId="20FF8DC4" w14:textId="77777777" w:rsidR="00973A73" w:rsidRPr="009C2A77" w:rsidRDefault="00973A73" w:rsidP="00973A73">
            <w:pPr>
              <w:pStyle w:val="Tituloteseautor"/>
              <w:rPr>
                <w:noProof w:val="0"/>
                <w:lang w:val="pt-PT"/>
              </w:rPr>
            </w:pPr>
          </w:p>
          <w:p w14:paraId="06EE5FFD" w14:textId="77777777" w:rsidR="00973A73" w:rsidRPr="009C2A77" w:rsidRDefault="00973A73" w:rsidP="00973A73">
            <w:pPr>
              <w:pStyle w:val="Tituloteseautor"/>
              <w:rPr>
                <w:noProof w:val="0"/>
                <w:lang w:val="pt-PT"/>
              </w:rPr>
            </w:pPr>
          </w:p>
        </w:tc>
        <w:tc>
          <w:tcPr>
            <w:tcW w:w="7030" w:type="dxa"/>
          </w:tcPr>
          <w:p w14:paraId="01E520D7" w14:textId="77777777" w:rsidR="00973A73" w:rsidRPr="009C2A77" w:rsidRDefault="00973A73" w:rsidP="00973A73">
            <w:pPr>
              <w:spacing w:line="258" w:lineRule="exact"/>
              <w:rPr>
                <w:rFonts w:ascii="Helvetica" w:hAnsi="Helvetica"/>
                <w:snapToGrid w:val="0"/>
                <w:color w:val="000000"/>
                <w:lang w:val="pt-PT" w:eastAsia="en-US"/>
              </w:rPr>
            </w:pPr>
          </w:p>
          <w:p w14:paraId="4E2986DC" w14:textId="77777777" w:rsidR="00973A73" w:rsidRPr="009C2A77" w:rsidRDefault="00973A73" w:rsidP="00973A73">
            <w:pPr>
              <w:rPr>
                <w:lang w:val="pt-PT"/>
              </w:rPr>
            </w:pPr>
          </w:p>
        </w:tc>
      </w:tr>
      <w:tr w:rsidR="00E72E0C" w:rsidRPr="00D32FC4" w14:paraId="13F35118" w14:textId="77777777" w:rsidTr="00973A73">
        <w:trPr>
          <w:cantSplit/>
          <w:trHeight w:val="1770"/>
        </w:trPr>
        <w:tc>
          <w:tcPr>
            <w:tcW w:w="3063" w:type="dxa"/>
          </w:tcPr>
          <w:p w14:paraId="4A572DC1" w14:textId="77777777" w:rsidR="00973A73" w:rsidRPr="007F067B" w:rsidRDefault="000D781C" w:rsidP="00973A73">
            <w:pPr>
              <w:pStyle w:val="titulosnormais"/>
              <w:ind w:left="0"/>
              <w:rPr>
                <w:rFonts w:ascii="Arial" w:hAnsi="Arial" w:cs="Arial"/>
                <w:lang w:val="en-US"/>
              </w:rPr>
            </w:pPr>
            <w:r w:rsidRPr="007F067B">
              <w:rPr>
                <w:rFonts w:ascii="Arial" w:hAnsi="Arial" w:cs="Arial"/>
                <w:lang w:val="en-US"/>
              </w:rPr>
              <w:t>o júri</w:t>
            </w:r>
            <w:r w:rsidR="002602A0" w:rsidRPr="007F067B">
              <w:rPr>
                <w:rFonts w:ascii="Arial" w:hAnsi="Arial" w:cs="Arial"/>
                <w:lang w:val="en-US"/>
              </w:rPr>
              <w:t xml:space="preserve"> / the jury</w:t>
            </w:r>
          </w:p>
        </w:tc>
        <w:tc>
          <w:tcPr>
            <w:tcW w:w="7030" w:type="dxa"/>
          </w:tcPr>
          <w:p w14:paraId="0D831909" w14:textId="77777777" w:rsidR="00973A73" w:rsidRPr="002602A0" w:rsidRDefault="000D781C" w:rsidP="00973A73">
            <w:pPr>
              <w:pStyle w:val="textos-normais"/>
            </w:pPr>
            <w:r w:rsidRPr="002602A0">
              <w:t xml:space="preserve"> </w:t>
            </w:r>
          </w:p>
          <w:p w14:paraId="79643287" w14:textId="77777777" w:rsidR="00973A73" w:rsidRPr="002602A0" w:rsidRDefault="00973A73" w:rsidP="00973A73">
            <w:pPr>
              <w:pStyle w:val="textos-normais"/>
            </w:pPr>
          </w:p>
        </w:tc>
      </w:tr>
      <w:tr w:rsidR="00E72E0C" w:rsidRPr="002D297B" w14:paraId="16C26205" w14:textId="77777777" w:rsidTr="00973A73">
        <w:trPr>
          <w:cantSplit/>
          <w:trHeight w:val="1122"/>
        </w:trPr>
        <w:tc>
          <w:tcPr>
            <w:tcW w:w="3063" w:type="dxa"/>
          </w:tcPr>
          <w:p w14:paraId="787AB67E" w14:textId="77777777" w:rsidR="00973A73" w:rsidRPr="007F067B" w:rsidRDefault="002602A0" w:rsidP="00973A73">
            <w:pPr>
              <w:pStyle w:val="Tituloteseautor"/>
              <w:rPr>
                <w:rFonts w:ascii="Arial" w:hAnsi="Arial" w:cs="Arial"/>
                <w:b w:val="0"/>
                <w:noProof w:val="0"/>
                <w:sz w:val="20"/>
              </w:rPr>
            </w:pPr>
            <w:r w:rsidRPr="007F067B">
              <w:rPr>
                <w:rFonts w:ascii="Arial" w:hAnsi="Arial" w:cs="Arial"/>
                <w:b w:val="0"/>
                <w:noProof w:val="0"/>
                <w:sz w:val="20"/>
              </w:rPr>
              <w:t>presidente / president</w:t>
            </w:r>
          </w:p>
        </w:tc>
        <w:tc>
          <w:tcPr>
            <w:tcW w:w="7030" w:type="dxa"/>
          </w:tcPr>
          <w:p w14:paraId="16B8097F" w14:textId="77777777" w:rsidR="002932FE" w:rsidRPr="007F067B" w:rsidRDefault="002932FE" w:rsidP="002932FE">
            <w:pPr>
              <w:rPr>
                <w:rFonts w:ascii="Arial" w:hAnsi="Arial" w:cs="Arial"/>
                <w:lang w:val="pt-PT"/>
              </w:rPr>
            </w:pPr>
            <w:r w:rsidRPr="007F067B">
              <w:rPr>
                <w:rFonts w:ascii="Arial" w:hAnsi="Arial" w:cs="Arial"/>
                <w:lang w:val="pt-PT"/>
              </w:rPr>
              <w:t xml:space="preserve">Prof. </w:t>
            </w:r>
            <w:r w:rsidR="006A017B" w:rsidRPr="007F067B">
              <w:rPr>
                <w:rFonts w:ascii="Arial" w:hAnsi="Arial" w:cs="Arial"/>
                <w:lang w:val="pt-PT"/>
              </w:rPr>
              <w:t>Doutor. Joaquim João Estrela Ribeiro Silvestre Madeira</w:t>
            </w:r>
          </w:p>
          <w:p w14:paraId="2D50FB38" w14:textId="77777777" w:rsidR="00973A73" w:rsidRPr="007F067B" w:rsidRDefault="00696A1E" w:rsidP="002932FE">
            <w:pPr>
              <w:rPr>
                <w:rFonts w:ascii="Arial" w:hAnsi="Arial" w:cs="Arial"/>
                <w:sz w:val="16"/>
                <w:lang w:val="pt-PT"/>
              </w:rPr>
            </w:pPr>
            <w:r>
              <w:rPr>
                <w:rFonts w:ascii="Arial" w:hAnsi="Arial" w:cs="Arial"/>
                <w:sz w:val="16"/>
                <w:lang w:val="pt-PT"/>
              </w:rPr>
              <w:t>Professor</w:t>
            </w:r>
            <w:r w:rsidR="002932FE" w:rsidRPr="007F067B">
              <w:rPr>
                <w:rFonts w:ascii="Arial" w:hAnsi="Arial" w:cs="Arial"/>
                <w:sz w:val="16"/>
                <w:lang w:val="pt-PT"/>
              </w:rPr>
              <w:t xml:space="preserve"> Auxiliar da Universidade de Aveiro</w:t>
            </w:r>
          </w:p>
        </w:tc>
      </w:tr>
      <w:tr w:rsidR="00E72E0C" w:rsidRPr="002D297B" w14:paraId="7398674E" w14:textId="77777777" w:rsidTr="00973A73">
        <w:trPr>
          <w:cantSplit/>
          <w:trHeight w:val="635"/>
        </w:trPr>
        <w:tc>
          <w:tcPr>
            <w:tcW w:w="3063" w:type="dxa"/>
          </w:tcPr>
          <w:p w14:paraId="3A372904" w14:textId="77777777" w:rsidR="00973A73" w:rsidRPr="007F067B" w:rsidRDefault="00973A73" w:rsidP="00973A73">
            <w:pPr>
              <w:pStyle w:val="Tituloteseautor"/>
              <w:rPr>
                <w:rFonts w:ascii="Arial" w:hAnsi="Arial" w:cs="Arial"/>
                <w:noProof w:val="0"/>
                <w:sz w:val="22"/>
                <w:lang w:val="pt-PT"/>
              </w:rPr>
            </w:pPr>
          </w:p>
        </w:tc>
        <w:tc>
          <w:tcPr>
            <w:tcW w:w="7030" w:type="dxa"/>
          </w:tcPr>
          <w:p w14:paraId="712D5811" w14:textId="77777777" w:rsidR="00973A73" w:rsidRPr="007F067B" w:rsidRDefault="00973A73" w:rsidP="00973A73">
            <w:pPr>
              <w:rPr>
                <w:rFonts w:ascii="Arial" w:hAnsi="Arial" w:cs="Arial"/>
                <w:lang w:val="pt-PT"/>
              </w:rPr>
            </w:pPr>
          </w:p>
        </w:tc>
      </w:tr>
      <w:tr w:rsidR="00E72E0C" w:rsidRPr="002D297B" w14:paraId="1787B7D1" w14:textId="77777777" w:rsidTr="00973A73">
        <w:trPr>
          <w:cantSplit/>
          <w:trHeight w:val="1122"/>
        </w:trPr>
        <w:tc>
          <w:tcPr>
            <w:tcW w:w="3063" w:type="dxa"/>
          </w:tcPr>
          <w:p w14:paraId="38C0012A" w14:textId="77777777" w:rsidR="00973A73" w:rsidRPr="007F067B" w:rsidRDefault="002602A0" w:rsidP="00973A73">
            <w:pPr>
              <w:pStyle w:val="Tituloteseautor"/>
              <w:rPr>
                <w:rFonts w:ascii="Arial" w:hAnsi="Arial" w:cs="Arial"/>
                <w:noProof w:val="0"/>
                <w:sz w:val="22"/>
              </w:rPr>
            </w:pPr>
            <w:r w:rsidRPr="007F067B">
              <w:rPr>
                <w:rFonts w:ascii="Arial" w:hAnsi="Arial" w:cs="Arial"/>
                <w:b w:val="0"/>
                <w:noProof w:val="0"/>
                <w:sz w:val="20"/>
              </w:rPr>
              <w:t>Vogais / examiners committee</w:t>
            </w:r>
          </w:p>
        </w:tc>
        <w:tc>
          <w:tcPr>
            <w:tcW w:w="7030" w:type="dxa"/>
          </w:tcPr>
          <w:p w14:paraId="38F97C67" w14:textId="77777777" w:rsidR="002932FE" w:rsidRPr="007F067B" w:rsidRDefault="001A4CD7" w:rsidP="002932FE">
            <w:pPr>
              <w:rPr>
                <w:rFonts w:ascii="Arial" w:hAnsi="Arial" w:cs="Arial"/>
                <w:lang w:val="pt-PT"/>
              </w:rPr>
            </w:pPr>
            <w:r w:rsidRPr="007F067B">
              <w:rPr>
                <w:rFonts w:ascii="Arial" w:hAnsi="Arial" w:cs="Arial"/>
                <w:lang w:val="pt-PT"/>
              </w:rPr>
              <w:t>Prof. Doutora Marília</w:t>
            </w:r>
            <w:r w:rsidR="002932FE" w:rsidRPr="007F067B">
              <w:rPr>
                <w:rFonts w:ascii="Arial" w:hAnsi="Arial" w:cs="Arial"/>
                <w:lang w:val="pt-PT"/>
              </w:rPr>
              <w:t xml:space="preserve"> Pascoal Curado </w:t>
            </w:r>
          </w:p>
          <w:p w14:paraId="56265495" w14:textId="77777777" w:rsidR="00973A73" w:rsidRPr="007F067B" w:rsidRDefault="002932FE" w:rsidP="002932FE">
            <w:pPr>
              <w:rPr>
                <w:rFonts w:ascii="Arial" w:hAnsi="Arial" w:cs="Arial"/>
                <w:lang w:val="pt-PT"/>
              </w:rPr>
            </w:pPr>
            <w:r w:rsidRPr="007F067B">
              <w:rPr>
                <w:rFonts w:ascii="Arial" w:hAnsi="Arial" w:cs="Arial"/>
                <w:sz w:val="16"/>
                <w:lang w:val="pt-PT"/>
              </w:rPr>
              <w:t>Professora Auxiliar com Agregação da Universidade de Coimbra</w:t>
            </w:r>
          </w:p>
        </w:tc>
      </w:tr>
      <w:tr w:rsidR="00E72E0C" w:rsidRPr="002D297B" w14:paraId="6EB900F2" w14:textId="77777777" w:rsidTr="00973A73">
        <w:trPr>
          <w:cantSplit/>
          <w:trHeight w:val="615"/>
        </w:trPr>
        <w:tc>
          <w:tcPr>
            <w:tcW w:w="3063" w:type="dxa"/>
          </w:tcPr>
          <w:p w14:paraId="4CA37EAD" w14:textId="77777777" w:rsidR="00973A73" w:rsidRPr="007F067B" w:rsidRDefault="00973A73" w:rsidP="00973A73">
            <w:pPr>
              <w:pStyle w:val="Tituloteseautor"/>
              <w:rPr>
                <w:rFonts w:ascii="Arial" w:hAnsi="Arial" w:cs="Arial"/>
                <w:noProof w:val="0"/>
                <w:sz w:val="22"/>
                <w:lang w:val="pt-PT"/>
              </w:rPr>
            </w:pPr>
          </w:p>
        </w:tc>
        <w:tc>
          <w:tcPr>
            <w:tcW w:w="7030" w:type="dxa"/>
          </w:tcPr>
          <w:p w14:paraId="373FA411" w14:textId="77777777" w:rsidR="002932FE" w:rsidRPr="007F067B" w:rsidRDefault="002932FE" w:rsidP="002932FE">
            <w:pPr>
              <w:rPr>
                <w:rFonts w:ascii="Arial" w:hAnsi="Arial" w:cs="Arial"/>
                <w:lang w:val="pt-PT"/>
              </w:rPr>
            </w:pPr>
            <w:r w:rsidRPr="007F067B">
              <w:rPr>
                <w:rFonts w:ascii="Arial" w:hAnsi="Arial" w:cs="Arial"/>
                <w:lang w:val="pt-PT"/>
              </w:rPr>
              <w:t>Prof. Doutor João Paulo Silva Barraca</w:t>
            </w:r>
          </w:p>
          <w:p w14:paraId="1F85E543" w14:textId="77777777" w:rsidR="00973A73" w:rsidRPr="007F067B" w:rsidRDefault="002932FE" w:rsidP="002932FE">
            <w:pPr>
              <w:rPr>
                <w:rFonts w:ascii="Arial" w:hAnsi="Arial" w:cs="Arial"/>
                <w:lang w:val="pt-PT"/>
              </w:rPr>
            </w:pPr>
            <w:r w:rsidRPr="007F067B">
              <w:rPr>
                <w:rFonts w:ascii="Arial" w:hAnsi="Arial" w:cs="Arial"/>
                <w:sz w:val="16"/>
                <w:lang w:val="pt-PT"/>
              </w:rPr>
              <w:t>Professor Auxiliar da Universidade de Aveiro</w:t>
            </w:r>
          </w:p>
        </w:tc>
      </w:tr>
      <w:tr w:rsidR="00E72E0C" w:rsidRPr="002D297B" w14:paraId="3AC3FEC1" w14:textId="77777777" w:rsidTr="00973A73">
        <w:trPr>
          <w:cantSplit/>
          <w:trHeight w:val="1144"/>
        </w:trPr>
        <w:tc>
          <w:tcPr>
            <w:tcW w:w="3063" w:type="dxa"/>
          </w:tcPr>
          <w:p w14:paraId="4A663A4D" w14:textId="77777777" w:rsidR="00973A73" w:rsidRPr="004555AF" w:rsidRDefault="00973A73" w:rsidP="00973A73">
            <w:pPr>
              <w:pStyle w:val="Tituloteseautor"/>
              <w:rPr>
                <w:noProof w:val="0"/>
                <w:sz w:val="22"/>
                <w:lang w:val="pt-PT"/>
              </w:rPr>
            </w:pPr>
          </w:p>
        </w:tc>
        <w:tc>
          <w:tcPr>
            <w:tcW w:w="7030" w:type="dxa"/>
          </w:tcPr>
          <w:p w14:paraId="4ED77583" w14:textId="77777777" w:rsidR="00973A73" w:rsidRPr="002602A0" w:rsidRDefault="00973A73" w:rsidP="002932FE">
            <w:pPr>
              <w:rPr>
                <w:lang w:val="pt-PT"/>
              </w:rPr>
            </w:pPr>
          </w:p>
        </w:tc>
      </w:tr>
      <w:tr w:rsidR="00E72E0C" w:rsidRPr="002D297B" w14:paraId="361ED009" w14:textId="77777777" w:rsidTr="00973A73">
        <w:trPr>
          <w:cantSplit/>
          <w:trHeight w:val="635"/>
        </w:trPr>
        <w:tc>
          <w:tcPr>
            <w:tcW w:w="3063" w:type="dxa"/>
          </w:tcPr>
          <w:p w14:paraId="0C10F5A1" w14:textId="77777777" w:rsidR="00973A73" w:rsidRPr="009C2A77" w:rsidRDefault="00973A73" w:rsidP="00973A73">
            <w:pPr>
              <w:pStyle w:val="Tituloteseautor"/>
              <w:rPr>
                <w:noProof w:val="0"/>
                <w:sz w:val="22"/>
                <w:lang w:val="pt-PT"/>
              </w:rPr>
            </w:pPr>
          </w:p>
        </w:tc>
        <w:tc>
          <w:tcPr>
            <w:tcW w:w="7030" w:type="dxa"/>
          </w:tcPr>
          <w:p w14:paraId="01ABC7DB" w14:textId="77777777" w:rsidR="00973A73" w:rsidRPr="009C2A77" w:rsidRDefault="00973A73" w:rsidP="00973A73">
            <w:pPr>
              <w:rPr>
                <w:lang w:val="pt-PT"/>
              </w:rPr>
            </w:pPr>
          </w:p>
        </w:tc>
      </w:tr>
      <w:tr w:rsidR="00E72E0C" w:rsidRPr="002D297B" w14:paraId="5E2BCC12" w14:textId="77777777" w:rsidTr="00973A73">
        <w:trPr>
          <w:cantSplit/>
          <w:trHeight w:val="615"/>
        </w:trPr>
        <w:tc>
          <w:tcPr>
            <w:tcW w:w="3063" w:type="dxa"/>
          </w:tcPr>
          <w:p w14:paraId="571FBAF1" w14:textId="77777777" w:rsidR="00973A73" w:rsidRPr="009C2A77" w:rsidRDefault="00973A73" w:rsidP="00973A73">
            <w:pPr>
              <w:pStyle w:val="Tituloteseautor"/>
              <w:rPr>
                <w:noProof w:val="0"/>
                <w:sz w:val="22"/>
                <w:lang w:val="pt-PT"/>
              </w:rPr>
            </w:pPr>
          </w:p>
        </w:tc>
        <w:tc>
          <w:tcPr>
            <w:tcW w:w="7030" w:type="dxa"/>
          </w:tcPr>
          <w:p w14:paraId="77539FF1" w14:textId="77777777" w:rsidR="00973A73" w:rsidRPr="009C2A77" w:rsidRDefault="00973A73" w:rsidP="00973A73">
            <w:pPr>
              <w:rPr>
                <w:lang w:val="pt-PT"/>
              </w:rPr>
            </w:pPr>
          </w:p>
        </w:tc>
      </w:tr>
      <w:tr w:rsidR="00E72E0C" w:rsidRPr="002D297B" w14:paraId="1FB2594D" w14:textId="77777777" w:rsidTr="00973A73">
        <w:trPr>
          <w:cantSplit/>
          <w:trHeight w:val="635"/>
        </w:trPr>
        <w:tc>
          <w:tcPr>
            <w:tcW w:w="3063" w:type="dxa"/>
          </w:tcPr>
          <w:p w14:paraId="5140C18E" w14:textId="77777777" w:rsidR="00973A73" w:rsidRPr="009C2A77" w:rsidRDefault="00973A73" w:rsidP="00973A73">
            <w:pPr>
              <w:pStyle w:val="Tituloteseautor"/>
              <w:rPr>
                <w:noProof w:val="0"/>
                <w:sz w:val="22"/>
                <w:lang w:val="pt-PT"/>
              </w:rPr>
            </w:pPr>
          </w:p>
        </w:tc>
        <w:tc>
          <w:tcPr>
            <w:tcW w:w="7030" w:type="dxa"/>
          </w:tcPr>
          <w:p w14:paraId="3C4E3775" w14:textId="77777777" w:rsidR="00973A73" w:rsidRPr="009C2A77" w:rsidRDefault="00973A73" w:rsidP="00973A73">
            <w:pPr>
              <w:rPr>
                <w:lang w:val="pt-PT"/>
              </w:rPr>
            </w:pPr>
          </w:p>
        </w:tc>
      </w:tr>
    </w:tbl>
    <w:p w14:paraId="181891A0" w14:textId="77777777" w:rsidR="00973A73" w:rsidRPr="009C2A77" w:rsidRDefault="000D781C">
      <w:pPr>
        <w:rPr>
          <w:lang w:val="pt-PT"/>
        </w:rPr>
      </w:pPr>
      <w:r w:rsidRPr="009C2A77">
        <w:rPr>
          <w:b/>
          <w:lang w:val="pt-PT"/>
        </w:rPr>
        <w:br w:type="page"/>
      </w:r>
    </w:p>
    <w:tbl>
      <w:tblPr>
        <w:tblW w:w="10277" w:type="dxa"/>
        <w:tblLayout w:type="fixed"/>
        <w:tblCellMar>
          <w:left w:w="0" w:type="dxa"/>
          <w:right w:w="0" w:type="dxa"/>
        </w:tblCellMar>
        <w:tblLook w:val="0000" w:firstRow="0" w:lastRow="0" w:firstColumn="0" w:lastColumn="0" w:noHBand="0" w:noVBand="0"/>
      </w:tblPr>
      <w:tblGrid>
        <w:gridCol w:w="3119"/>
        <w:gridCol w:w="7158"/>
      </w:tblGrid>
      <w:tr w:rsidR="00E72E0C" w:rsidRPr="002D297B" w14:paraId="75937D9D" w14:textId="77777777" w:rsidTr="00973A73">
        <w:trPr>
          <w:cantSplit/>
        </w:trPr>
        <w:tc>
          <w:tcPr>
            <w:tcW w:w="3119" w:type="dxa"/>
          </w:tcPr>
          <w:p w14:paraId="019778E0" w14:textId="77777777" w:rsidR="00973A73" w:rsidRPr="009C2A77" w:rsidRDefault="00973A73" w:rsidP="00973A73">
            <w:pPr>
              <w:pStyle w:val="Tituloteseautor"/>
              <w:rPr>
                <w:noProof w:val="0"/>
                <w:sz w:val="22"/>
                <w:lang w:val="pt-PT"/>
              </w:rPr>
            </w:pPr>
          </w:p>
        </w:tc>
        <w:tc>
          <w:tcPr>
            <w:tcW w:w="7158" w:type="dxa"/>
          </w:tcPr>
          <w:p w14:paraId="2B04E35F" w14:textId="77777777" w:rsidR="00973A73" w:rsidRPr="009C2A77" w:rsidRDefault="00973A73" w:rsidP="00973A73">
            <w:pPr>
              <w:rPr>
                <w:lang w:val="pt-PT"/>
              </w:rPr>
            </w:pPr>
          </w:p>
        </w:tc>
      </w:tr>
      <w:tr w:rsidR="00E72E0C" w:rsidRPr="002D297B" w14:paraId="0C4B71EF" w14:textId="77777777" w:rsidTr="00973A73">
        <w:trPr>
          <w:cantSplit/>
        </w:trPr>
        <w:tc>
          <w:tcPr>
            <w:tcW w:w="3119" w:type="dxa"/>
          </w:tcPr>
          <w:p w14:paraId="3646EE07" w14:textId="77777777" w:rsidR="00973A73" w:rsidRPr="009C2A77" w:rsidRDefault="00973A73" w:rsidP="00973A73">
            <w:pPr>
              <w:pStyle w:val="Tituloteseautor"/>
              <w:rPr>
                <w:noProof w:val="0"/>
                <w:sz w:val="22"/>
                <w:lang w:val="pt-PT"/>
              </w:rPr>
            </w:pPr>
          </w:p>
        </w:tc>
        <w:tc>
          <w:tcPr>
            <w:tcW w:w="7158" w:type="dxa"/>
          </w:tcPr>
          <w:p w14:paraId="5A2659AF" w14:textId="77777777" w:rsidR="00973A73" w:rsidRPr="009C2A77" w:rsidRDefault="00973A73" w:rsidP="00973A73">
            <w:pPr>
              <w:pStyle w:val="textos-normais"/>
              <w:rPr>
                <w:color w:val="auto"/>
                <w:lang w:val="pt-PT"/>
              </w:rPr>
            </w:pPr>
          </w:p>
        </w:tc>
      </w:tr>
      <w:tr w:rsidR="00E72E0C" w:rsidRPr="002D297B" w14:paraId="2772DF6C" w14:textId="77777777" w:rsidTr="00973A73">
        <w:trPr>
          <w:cantSplit/>
        </w:trPr>
        <w:tc>
          <w:tcPr>
            <w:tcW w:w="3119" w:type="dxa"/>
          </w:tcPr>
          <w:p w14:paraId="455E8BC1" w14:textId="77777777" w:rsidR="00973A73" w:rsidRPr="009C2A77" w:rsidRDefault="00973A73" w:rsidP="00973A73">
            <w:pPr>
              <w:pStyle w:val="Tituloteseautor"/>
              <w:rPr>
                <w:noProof w:val="0"/>
                <w:sz w:val="22"/>
                <w:lang w:val="pt-PT"/>
              </w:rPr>
            </w:pPr>
          </w:p>
        </w:tc>
        <w:tc>
          <w:tcPr>
            <w:tcW w:w="7158" w:type="dxa"/>
          </w:tcPr>
          <w:p w14:paraId="57245237" w14:textId="77777777" w:rsidR="00973A73" w:rsidRPr="009C2A77" w:rsidRDefault="00973A73" w:rsidP="00973A73">
            <w:pPr>
              <w:rPr>
                <w:lang w:val="pt-PT"/>
              </w:rPr>
            </w:pPr>
          </w:p>
        </w:tc>
      </w:tr>
      <w:tr w:rsidR="00E72E0C" w:rsidRPr="002D297B" w14:paraId="6A63AE49" w14:textId="77777777" w:rsidTr="00973A73">
        <w:trPr>
          <w:cantSplit/>
        </w:trPr>
        <w:tc>
          <w:tcPr>
            <w:tcW w:w="3119" w:type="dxa"/>
          </w:tcPr>
          <w:p w14:paraId="7CF20B19" w14:textId="77777777" w:rsidR="00973A73" w:rsidRPr="009C2A77" w:rsidRDefault="00973A73" w:rsidP="00973A73">
            <w:pPr>
              <w:pStyle w:val="Tituloteseautor"/>
              <w:rPr>
                <w:noProof w:val="0"/>
                <w:sz w:val="22"/>
                <w:lang w:val="pt-PT"/>
              </w:rPr>
            </w:pPr>
          </w:p>
        </w:tc>
        <w:tc>
          <w:tcPr>
            <w:tcW w:w="7158" w:type="dxa"/>
          </w:tcPr>
          <w:p w14:paraId="6CA0A841" w14:textId="77777777" w:rsidR="00973A73" w:rsidRPr="009C2A77" w:rsidRDefault="00973A73" w:rsidP="00973A73">
            <w:pPr>
              <w:rPr>
                <w:lang w:val="pt-PT"/>
              </w:rPr>
            </w:pPr>
          </w:p>
        </w:tc>
      </w:tr>
    </w:tbl>
    <w:p w14:paraId="0D221D49" w14:textId="77777777" w:rsidR="00973A73" w:rsidRPr="009C2A77" w:rsidRDefault="000D781C">
      <w:pPr>
        <w:rPr>
          <w:lang w:val="pt-PT"/>
        </w:rPr>
      </w:pPr>
      <w:r w:rsidRPr="009C2A77">
        <w:rPr>
          <w:b/>
          <w:lang w:val="pt-PT"/>
        </w:rPr>
        <w:br w:type="page"/>
      </w:r>
    </w:p>
    <w:p w14:paraId="70CA292C" w14:textId="77777777" w:rsidR="00973A73" w:rsidRPr="009C2A77" w:rsidRDefault="00973A73" w:rsidP="008261AE">
      <w:pPr>
        <w:ind w:left="0"/>
        <w:rPr>
          <w:lang w:val="pt-PT"/>
        </w:rPr>
      </w:pPr>
    </w:p>
    <w:tbl>
      <w:tblPr>
        <w:tblpPr w:leftFromText="141" w:rightFromText="141" w:vertAnchor="page" w:horzAnchor="margin" w:tblpY="1317"/>
        <w:tblW w:w="10050" w:type="dxa"/>
        <w:tblLayout w:type="fixed"/>
        <w:tblCellMar>
          <w:left w:w="0" w:type="dxa"/>
          <w:right w:w="0" w:type="dxa"/>
        </w:tblCellMar>
        <w:tblLook w:val="0000" w:firstRow="0" w:lastRow="0" w:firstColumn="0" w:lastColumn="0" w:noHBand="0" w:noVBand="0"/>
      </w:tblPr>
      <w:tblGrid>
        <w:gridCol w:w="3162"/>
        <w:gridCol w:w="6888"/>
      </w:tblGrid>
      <w:tr w:rsidR="00687FB1" w:rsidRPr="002D297B" w14:paraId="771F6317" w14:textId="77777777" w:rsidTr="00687FB1">
        <w:trPr>
          <w:cantSplit/>
          <w:trHeight w:val="12351"/>
        </w:trPr>
        <w:tc>
          <w:tcPr>
            <w:tcW w:w="3162" w:type="dxa"/>
          </w:tcPr>
          <w:p w14:paraId="169A6AE8" w14:textId="77777777" w:rsidR="00687FB1" w:rsidRPr="007F067B" w:rsidRDefault="00687FB1" w:rsidP="00687FB1">
            <w:pPr>
              <w:pStyle w:val="Tituloteseautor"/>
              <w:rPr>
                <w:rFonts w:ascii="Arial" w:hAnsi="Arial" w:cs="Arial"/>
                <w:noProof w:val="0"/>
                <w:lang w:val="pt-PT"/>
              </w:rPr>
            </w:pPr>
          </w:p>
          <w:p w14:paraId="3D040BBE" w14:textId="77777777" w:rsidR="00687FB1" w:rsidRPr="007F067B" w:rsidRDefault="00687FB1" w:rsidP="00687FB1">
            <w:pPr>
              <w:pStyle w:val="Tituloteseautor"/>
              <w:rPr>
                <w:rFonts w:ascii="Arial" w:hAnsi="Arial" w:cs="Arial"/>
                <w:noProof w:val="0"/>
                <w:lang w:val="pt-PT"/>
              </w:rPr>
            </w:pPr>
          </w:p>
          <w:p w14:paraId="5F433A1C" w14:textId="77777777" w:rsidR="00687FB1" w:rsidRPr="007F067B" w:rsidRDefault="00687FB1" w:rsidP="00687FB1">
            <w:pPr>
              <w:pStyle w:val="Tituloteseautor"/>
              <w:rPr>
                <w:rFonts w:ascii="Arial" w:hAnsi="Arial" w:cs="Arial"/>
                <w:noProof w:val="0"/>
                <w:lang w:val="pt-PT"/>
              </w:rPr>
            </w:pPr>
          </w:p>
          <w:p w14:paraId="311925F4" w14:textId="77777777" w:rsidR="00687FB1" w:rsidRPr="007F067B" w:rsidRDefault="00687FB1" w:rsidP="00687FB1">
            <w:pPr>
              <w:pStyle w:val="Tituloteseautor"/>
              <w:rPr>
                <w:rFonts w:ascii="Arial" w:hAnsi="Arial" w:cs="Arial"/>
                <w:noProof w:val="0"/>
                <w:lang w:val="pt-PT"/>
              </w:rPr>
            </w:pPr>
          </w:p>
          <w:p w14:paraId="2CD1DD0E" w14:textId="77777777" w:rsidR="00687FB1" w:rsidRPr="007F067B" w:rsidRDefault="00687FB1" w:rsidP="008261AE">
            <w:pPr>
              <w:pStyle w:val="Tituloteseautor"/>
              <w:ind w:left="0"/>
              <w:rPr>
                <w:rFonts w:ascii="Arial" w:hAnsi="Arial" w:cs="Arial"/>
                <w:noProof w:val="0"/>
                <w:lang w:val="pt-PT"/>
              </w:rPr>
            </w:pPr>
          </w:p>
          <w:p w14:paraId="0A1A2CA5" w14:textId="77777777" w:rsidR="00687FB1" w:rsidRPr="007F067B" w:rsidRDefault="00687FB1" w:rsidP="00687FB1">
            <w:pPr>
              <w:pStyle w:val="Tituloteseautor"/>
              <w:rPr>
                <w:rFonts w:ascii="Arial" w:hAnsi="Arial" w:cs="Arial"/>
                <w:noProof w:val="0"/>
                <w:lang w:val="pt-PT"/>
              </w:rPr>
            </w:pPr>
          </w:p>
          <w:p w14:paraId="292F5F27" w14:textId="77777777" w:rsidR="00687FB1" w:rsidRPr="007F067B" w:rsidRDefault="00687FB1" w:rsidP="00687FB1">
            <w:pPr>
              <w:pStyle w:val="titulosnormais"/>
              <w:ind w:left="0"/>
              <w:rPr>
                <w:rFonts w:ascii="Arial" w:hAnsi="Arial" w:cs="Arial"/>
                <w:snapToGrid w:val="0"/>
                <w:lang w:val="en-US" w:eastAsia="en-US"/>
              </w:rPr>
            </w:pPr>
            <w:r w:rsidRPr="007F067B">
              <w:rPr>
                <w:rFonts w:ascii="Arial" w:hAnsi="Arial" w:cs="Arial"/>
                <w:snapToGrid w:val="0"/>
                <w:lang w:val="en-US" w:eastAsia="en-US"/>
              </w:rPr>
              <w:t>agradecimentos</w:t>
            </w:r>
          </w:p>
          <w:p w14:paraId="19623143" w14:textId="77777777" w:rsidR="00687FB1" w:rsidRPr="007F067B" w:rsidRDefault="00687FB1" w:rsidP="00687FB1">
            <w:pPr>
              <w:pStyle w:val="Tituloteseautor"/>
              <w:rPr>
                <w:rFonts w:ascii="Arial" w:hAnsi="Arial" w:cs="Arial"/>
                <w:noProof w:val="0"/>
              </w:rPr>
            </w:pPr>
          </w:p>
        </w:tc>
        <w:tc>
          <w:tcPr>
            <w:tcW w:w="6888" w:type="dxa"/>
          </w:tcPr>
          <w:p w14:paraId="6708A5DD" w14:textId="77777777" w:rsidR="00687FB1" w:rsidRPr="007F067B" w:rsidRDefault="00687FB1" w:rsidP="00687FB1">
            <w:pPr>
              <w:pStyle w:val="Tituloteseautor"/>
              <w:rPr>
                <w:rFonts w:ascii="Arial" w:hAnsi="Arial" w:cs="Arial"/>
                <w:noProof w:val="0"/>
                <w:lang w:val="pt-PT"/>
              </w:rPr>
            </w:pPr>
          </w:p>
          <w:p w14:paraId="51CFF6E9" w14:textId="77777777" w:rsidR="00687FB1" w:rsidRPr="007F067B" w:rsidRDefault="00687FB1" w:rsidP="00687FB1">
            <w:pPr>
              <w:pStyle w:val="Tituloteseautor"/>
              <w:rPr>
                <w:rFonts w:ascii="Arial" w:hAnsi="Arial" w:cs="Arial"/>
                <w:noProof w:val="0"/>
                <w:lang w:val="pt-PT"/>
              </w:rPr>
            </w:pPr>
          </w:p>
          <w:p w14:paraId="32402A81" w14:textId="77777777" w:rsidR="00687FB1" w:rsidRPr="007F067B" w:rsidRDefault="00687FB1" w:rsidP="00687FB1">
            <w:pPr>
              <w:pStyle w:val="Tituloteseautor"/>
              <w:rPr>
                <w:rFonts w:ascii="Arial" w:hAnsi="Arial" w:cs="Arial"/>
                <w:noProof w:val="0"/>
                <w:lang w:val="pt-PT"/>
              </w:rPr>
            </w:pPr>
          </w:p>
          <w:p w14:paraId="62AB52E1" w14:textId="77777777" w:rsidR="00687FB1" w:rsidRPr="007F067B" w:rsidRDefault="00687FB1" w:rsidP="00687FB1">
            <w:pPr>
              <w:pStyle w:val="Tituloteseautor"/>
              <w:rPr>
                <w:rFonts w:ascii="Arial" w:hAnsi="Arial" w:cs="Arial"/>
                <w:noProof w:val="0"/>
                <w:lang w:val="pt-PT"/>
              </w:rPr>
            </w:pPr>
          </w:p>
          <w:p w14:paraId="61976E88" w14:textId="77777777" w:rsidR="00687FB1" w:rsidRPr="007F067B" w:rsidRDefault="00687FB1" w:rsidP="00687FB1">
            <w:pPr>
              <w:pStyle w:val="Tituloteseautor"/>
              <w:rPr>
                <w:rFonts w:ascii="Arial" w:hAnsi="Arial" w:cs="Arial"/>
                <w:noProof w:val="0"/>
                <w:lang w:val="pt-PT"/>
              </w:rPr>
            </w:pPr>
          </w:p>
          <w:p w14:paraId="09784DB9" w14:textId="77777777" w:rsidR="00687FB1" w:rsidRPr="007F067B" w:rsidRDefault="00687FB1" w:rsidP="00687FB1">
            <w:pPr>
              <w:pStyle w:val="Tituloteseautor"/>
              <w:rPr>
                <w:rFonts w:ascii="Arial" w:hAnsi="Arial" w:cs="Arial"/>
                <w:noProof w:val="0"/>
                <w:lang w:val="pt-PT"/>
              </w:rPr>
            </w:pPr>
          </w:p>
          <w:p w14:paraId="674A5E6A" w14:textId="77777777" w:rsidR="00687FB1" w:rsidRPr="007F067B" w:rsidRDefault="001D5EE0" w:rsidP="00687FB1">
            <w:pPr>
              <w:pStyle w:val="textos-normais"/>
              <w:spacing w:line="276" w:lineRule="auto"/>
              <w:ind w:left="0"/>
              <w:rPr>
                <w:rFonts w:ascii="Arial" w:hAnsi="Arial" w:cs="Arial"/>
                <w:lang w:val="pt-PT"/>
              </w:rPr>
            </w:pPr>
            <w:r w:rsidRPr="007F067B">
              <w:rPr>
                <w:rFonts w:ascii="Arial" w:hAnsi="Arial" w:cs="Arial"/>
                <w:lang w:val="pt-PT"/>
              </w:rPr>
              <w:t>Ao meu orie</w:t>
            </w:r>
            <w:r w:rsidR="001C1A2E" w:rsidRPr="007F067B">
              <w:rPr>
                <w:rFonts w:ascii="Arial" w:hAnsi="Arial" w:cs="Arial"/>
                <w:lang w:val="pt-PT"/>
              </w:rPr>
              <w:t xml:space="preserve">ntador, João Paulo Barraca pela orientação </w:t>
            </w:r>
            <w:r w:rsidRPr="007F067B">
              <w:rPr>
                <w:rFonts w:ascii="Arial" w:hAnsi="Arial" w:cs="Arial"/>
                <w:lang w:val="pt-PT"/>
              </w:rPr>
              <w:t xml:space="preserve">e todo o apoio dado que levou a bom fim a escrita desta dissertação. </w:t>
            </w:r>
          </w:p>
          <w:p w14:paraId="2B14E8CB" w14:textId="77777777" w:rsidR="00687FB1" w:rsidRPr="007F067B" w:rsidRDefault="00687FB1" w:rsidP="00687FB1">
            <w:pPr>
              <w:pStyle w:val="textos-normais"/>
              <w:spacing w:line="276" w:lineRule="auto"/>
              <w:rPr>
                <w:rFonts w:ascii="Arial" w:hAnsi="Arial" w:cs="Arial"/>
                <w:lang w:val="pt-PT"/>
              </w:rPr>
            </w:pPr>
          </w:p>
          <w:p w14:paraId="5C3376E1" w14:textId="77777777" w:rsidR="00687FB1" w:rsidRPr="007F067B" w:rsidRDefault="00B61DF0" w:rsidP="00687FB1">
            <w:pPr>
              <w:pStyle w:val="textos-normais"/>
              <w:spacing w:line="276" w:lineRule="auto"/>
              <w:rPr>
                <w:rFonts w:ascii="Arial" w:hAnsi="Arial" w:cs="Arial"/>
                <w:lang w:val="pt-PT"/>
              </w:rPr>
            </w:pPr>
            <w:r w:rsidRPr="007F067B">
              <w:rPr>
                <w:rFonts w:ascii="Arial" w:hAnsi="Arial" w:cs="Arial"/>
                <w:lang w:val="pt-PT"/>
              </w:rPr>
              <w:t>A toda a equipa da AlticeLabs associada ao projeto, e em especial a</w:t>
            </w:r>
            <w:r w:rsidR="001D5EE0" w:rsidRPr="007F067B">
              <w:rPr>
                <w:rFonts w:ascii="Arial" w:hAnsi="Arial" w:cs="Arial"/>
                <w:lang w:val="pt-PT"/>
              </w:rPr>
              <w:t>o me</w:t>
            </w:r>
            <w:r w:rsidRPr="007F067B">
              <w:rPr>
                <w:rFonts w:ascii="Arial" w:hAnsi="Arial" w:cs="Arial"/>
                <w:lang w:val="pt-PT"/>
              </w:rPr>
              <w:t>u co-orientador, Pedro Fernandes</w:t>
            </w:r>
            <w:r w:rsidR="001D5EE0" w:rsidRPr="007F067B">
              <w:rPr>
                <w:rFonts w:ascii="Arial" w:hAnsi="Arial" w:cs="Arial"/>
                <w:lang w:val="pt-PT"/>
              </w:rPr>
              <w:t>. Obrigado</w:t>
            </w:r>
            <w:r w:rsidRPr="007F067B">
              <w:rPr>
                <w:rFonts w:ascii="Arial" w:hAnsi="Arial" w:cs="Arial"/>
                <w:lang w:val="pt-PT"/>
              </w:rPr>
              <w:t xml:space="preserve"> pela forma como me acolheram e </w:t>
            </w:r>
            <w:r w:rsidR="00687FB1" w:rsidRPr="007F067B">
              <w:rPr>
                <w:rFonts w:ascii="Arial" w:hAnsi="Arial" w:cs="Arial"/>
                <w:lang w:val="pt-PT"/>
              </w:rPr>
              <w:t>me integraram no vosso grupo d</w:t>
            </w:r>
            <w:r w:rsidRPr="007F067B">
              <w:rPr>
                <w:rFonts w:ascii="Arial" w:hAnsi="Arial" w:cs="Arial"/>
                <w:lang w:val="pt-PT"/>
              </w:rPr>
              <w:t xml:space="preserve">e trabalho. </w:t>
            </w:r>
            <w:r w:rsidR="00687FB1" w:rsidRPr="007F067B">
              <w:rPr>
                <w:rFonts w:ascii="Arial" w:hAnsi="Arial" w:cs="Arial"/>
                <w:lang w:val="pt-PT"/>
              </w:rPr>
              <w:t>Foi uma ótima ajuda para que tudo corresse pelo melhor.</w:t>
            </w:r>
          </w:p>
          <w:p w14:paraId="3D648C5A" w14:textId="77777777" w:rsidR="00687FB1" w:rsidRPr="007F067B" w:rsidRDefault="00687FB1" w:rsidP="00687FB1">
            <w:pPr>
              <w:pStyle w:val="textos-normais"/>
              <w:spacing w:line="276" w:lineRule="auto"/>
              <w:rPr>
                <w:rFonts w:ascii="Arial" w:hAnsi="Arial" w:cs="Arial"/>
                <w:lang w:val="pt-PT"/>
              </w:rPr>
            </w:pPr>
          </w:p>
          <w:p w14:paraId="556920C6" w14:textId="77777777" w:rsidR="00687FB1" w:rsidRPr="007F067B" w:rsidRDefault="00687FB1" w:rsidP="00687FB1">
            <w:pPr>
              <w:pStyle w:val="textos-normais"/>
              <w:spacing w:line="276" w:lineRule="auto"/>
              <w:rPr>
                <w:rFonts w:ascii="Arial" w:hAnsi="Arial" w:cs="Arial"/>
                <w:lang w:val="pt-PT"/>
              </w:rPr>
            </w:pPr>
            <w:r w:rsidRPr="007F067B">
              <w:rPr>
                <w:rFonts w:ascii="Arial" w:hAnsi="Arial" w:cs="Arial"/>
                <w:lang w:val="pt-PT"/>
              </w:rPr>
              <w:t>Aos meus pais e</w:t>
            </w:r>
            <w:r w:rsidR="001D5EE0" w:rsidRPr="007F067B">
              <w:rPr>
                <w:rFonts w:ascii="Arial" w:hAnsi="Arial" w:cs="Arial"/>
                <w:lang w:val="pt-PT"/>
              </w:rPr>
              <w:t xml:space="preserve"> especialmente</w:t>
            </w:r>
            <w:r w:rsidRPr="007F067B">
              <w:rPr>
                <w:rFonts w:ascii="Arial" w:hAnsi="Arial" w:cs="Arial"/>
                <w:lang w:val="pt-PT"/>
              </w:rPr>
              <w:t xml:space="preserve"> à minha irmã</w:t>
            </w:r>
            <w:r w:rsidR="001D5EE0" w:rsidRPr="007F067B">
              <w:rPr>
                <w:rFonts w:ascii="Arial" w:hAnsi="Arial" w:cs="Arial"/>
                <w:lang w:val="pt-PT"/>
              </w:rPr>
              <w:t>,</w:t>
            </w:r>
            <w:r w:rsidRPr="007F067B">
              <w:rPr>
                <w:rFonts w:ascii="Arial" w:hAnsi="Arial" w:cs="Arial"/>
                <w:lang w:val="pt-PT"/>
              </w:rPr>
              <w:t xml:space="preserve"> o maior agradecimento. Para vos agradecer tudo o que já fizeram por mim eu precisava de uma tese inteira e não apenas de uma secção nos agradecimentos, vocês foram o meu pilar ao longo destes anos. Obrigado por terem sempre acreditado em mim e por me ajudarem a conseguir faze</w:t>
            </w:r>
            <w:r w:rsidR="00944191" w:rsidRPr="007F067B">
              <w:rPr>
                <w:rFonts w:ascii="Arial" w:hAnsi="Arial" w:cs="Arial"/>
                <w:lang w:val="pt-PT"/>
              </w:rPr>
              <w:t>r sempre mais e melhor. Obrigado</w:t>
            </w:r>
            <w:r w:rsidRPr="007F067B">
              <w:rPr>
                <w:rFonts w:ascii="Arial" w:hAnsi="Arial" w:cs="Arial"/>
                <w:lang w:val="pt-PT"/>
              </w:rPr>
              <w:t xml:space="preserve"> por me mostrarem que não interessam as notas ou os graus que eu consiga, que aquilo que interessa é eu seguir o</w:t>
            </w:r>
            <w:r w:rsidR="00944191" w:rsidRPr="007F067B">
              <w:rPr>
                <w:rFonts w:ascii="Arial" w:hAnsi="Arial" w:cs="Arial"/>
                <w:lang w:val="pt-PT"/>
              </w:rPr>
              <w:t xml:space="preserve"> meu sonho e ser feliz. Obrigado</w:t>
            </w:r>
            <w:r w:rsidRPr="007F067B">
              <w:rPr>
                <w:rFonts w:ascii="Arial" w:hAnsi="Arial" w:cs="Arial"/>
                <w:lang w:val="pt-PT"/>
              </w:rPr>
              <w:t xml:space="preserve"> por todos os sacrifícios </w:t>
            </w:r>
            <w:r w:rsidR="00944191" w:rsidRPr="007F067B">
              <w:rPr>
                <w:rFonts w:ascii="Arial" w:hAnsi="Arial" w:cs="Arial"/>
                <w:lang w:val="pt-PT"/>
              </w:rPr>
              <w:t>que já fizeram por mim. Obrigado</w:t>
            </w:r>
            <w:r w:rsidRPr="007F067B">
              <w:rPr>
                <w:rFonts w:ascii="Arial" w:hAnsi="Arial" w:cs="Arial"/>
                <w:lang w:val="pt-PT"/>
              </w:rPr>
              <w:t xml:space="preserve"> por não me deixarem sentir mal mesmo quando as coisas correm menos bem</w:t>
            </w:r>
            <w:r w:rsidR="00944191" w:rsidRPr="007F067B">
              <w:rPr>
                <w:rFonts w:ascii="Arial" w:hAnsi="Arial" w:cs="Arial"/>
                <w:lang w:val="pt-PT"/>
              </w:rPr>
              <w:t xml:space="preserve"> e por toda a força no sentido de continuar. Obrigado</w:t>
            </w:r>
            <w:r w:rsidRPr="007F067B">
              <w:rPr>
                <w:rFonts w:ascii="Arial" w:hAnsi="Arial" w:cs="Arial"/>
                <w:lang w:val="pt-PT"/>
              </w:rPr>
              <w:t xml:space="preserve"> por estarem sempre presentes. Muito, muito obrigado, sem vocês isto nunca teria sido possível.</w:t>
            </w:r>
          </w:p>
          <w:p w14:paraId="3D1B4218" w14:textId="77777777" w:rsidR="00687FB1" w:rsidRPr="007F067B" w:rsidRDefault="00687FB1" w:rsidP="00687FB1">
            <w:pPr>
              <w:pStyle w:val="textos-normais"/>
              <w:spacing w:line="276" w:lineRule="auto"/>
              <w:rPr>
                <w:rFonts w:ascii="Arial" w:hAnsi="Arial" w:cs="Arial"/>
                <w:lang w:val="pt-PT"/>
              </w:rPr>
            </w:pPr>
          </w:p>
          <w:p w14:paraId="59C3575A" w14:textId="77777777" w:rsidR="00687FB1" w:rsidRPr="007F067B" w:rsidRDefault="001C1A2E" w:rsidP="00687FB1">
            <w:pPr>
              <w:pStyle w:val="textos-normais"/>
              <w:spacing w:line="276" w:lineRule="auto"/>
              <w:rPr>
                <w:rFonts w:ascii="Arial" w:hAnsi="Arial" w:cs="Arial"/>
                <w:lang w:val="pt-PT"/>
              </w:rPr>
            </w:pPr>
            <w:r w:rsidRPr="007F067B">
              <w:rPr>
                <w:rFonts w:ascii="Arial" w:hAnsi="Arial" w:cs="Arial"/>
                <w:lang w:val="pt-PT"/>
              </w:rPr>
              <w:t>À minha namorada, Joana e a</w:t>
            </w:r>
            <w:r w:rsidR="001025E1" w:rsidRPr="007F067B">
              <w:rPr>
                <w:rFonts w:ascii="Arial" w:hAnsi="Arial" w:cs="Arial"/>
                <w:lang w:val="pt-PT"/>
              </w:rPr>
              <w:t xml:space="preserve"> todos os amigos</w:t>
            </w:r>
            <w:r w:rsidR="00687FB1" w:rsidRPr="007F067B">
              <w:rPr>
                <w:rFonts w:ascii="Arial" w:hAnsi="Arial" w:cs="Arial"/>
                <w:lang w:val="pt-PT"/>
              </w:rPr>
              <w:t>, por toda a disponibilidade e por me apoiarem nas minhas derrotas e por festejarem comigo as minhas vitórias.</w:t>
            </w:r>
          </w:p>
          <w:p w14:paraId="35FB0039" w14:textId="77777777" w:rsidR="00687FB1" w:rsidRPr="007F067B" w:rsidRDefault="00687FB1" w:rsidP="00687FB1">
            <w:pPr>
              <w:pStyle w:val="textos-normais"/>
              <w:spacing w:line="276" w:lineRule="auto"/>
              <w:rPr>
                <w:rFonts w:ascii="Arial" w:hAnsi="Arial" w:cs="Arial"/>
                <w:lang w:val="pt-PT"/>
              </w:rPr>
            </w:pPr>
          </w:p>
          <w:p w14:paraId="79444D17" w14:textId="77777777" w:rsidR="00687FB1" w:rsidRPr="007F067B" w:rsidRDefault="00687FB1" w:rsidP="00687FB1">
            <w:pPr>
              <w:pStyle w:val="textos-normais"/>
              <w:spacing w:line="276" w:lineRule="auto"/>
              <w:rPr>
                <w:rFonts w:ascii="Arial" w:hAnsi="Arial" w:cs="Arial"/>
                <w:lang w:val="pt-PT"/>
              </w:rPr>
            </w:pPr>
          </w:p>
          <w:p w14:paraId="4C4E6903" w14:textId="77777777" w:rsidR="00687FB1" w:rsidRPr="007F067B" w:rsidRDefault="00687FB1" w:rsidP="00687FB1">
            <w:pPr>
              <w:rPr>
                <w:rFonts w:ascii="Arial" w:hAnsi="Arial" w:cs="Arial"/>
                <w:lang w:val="pt-PT"/>
              </w:rPr>
            </w:pPr>
          </w:p>
        </w:tc>
      </w:tr>
    </w:tbl>
    <w:p w14:paraId="0A2962BE" w14:textId="77777777" w:rsidR="00687FB1" w:rsidRPr="009C2A77" w:rsidRDefault="000D781C">
      <w:pPr>
        <w:spacing w:after="160" w:line="259" w:lineRule="auto"/>
        <w:rPr>
          <w:lang w:val="pt-PT"/>
        </w:rPr>
      </w:pPr>
      <w:r w:rsidRPr="009C2A77">
        <w:rPr>
          <w:lang w:val="pt-PT"/>
        </w:rPr>
        <w:br w:type="page"/>
      </w:r>
    </w:p>
    <w:p w14:paraId="70BDD063" w14:textId="77777777" w:rsidR="00687FB1" w:rsidRPr="009C2A77" w:rsidRDefault="00687FB1">
      <w:pPr>
        <w:spacing w:line="276" w:lineRule="auto"/>
        <w:rPr>
          <w:lang w:val="pt-PT"/>
        </w:rPr>
      </w:pPr>
      <w:r w:rsidRPr="009C2A77">
        <w:rPr>
          <w:lang w:val="pt-PT"/>
        </w:rPr>
        <w:lastRenderedPageBreak/>
        <w:br w:type="page"/>
      </w:r>
    </w:p>
    <w:p w14:paraId="3CF05D1A" w14:textId="77777777" w:rsidR="00973A73" w:rsidRPr="009C2A77" w:rsidRDefault="00973A73">
      <w:pPr>
        <w:spacing w:after="160" w:line="259" w:lineRule="auto"/>
        <w:rPr>
          <w:lang w:val="pt-PT"/>
        </w:rPr>
      </w:pPr>
    </w:p>
    <w:tbl>
      <w:tblPr>
        <w:tblW w:w="10250" w:type="dxa"/>
        <w:tblLayout w:type="fixed"/>
        <w:tblCellMar>
          <w:left w:w="0" w:type="dxa"/>
          <w:right w:w="0" w:type="dxa"/>
        </w:tblCellMar>
        <w:tblLook w:val="0000" w:firstRow="0" w:lastRow="0" w:firstColumn="0" w:lastColumn="0" w:noHBand="0" w:noVBand="0"/>
      </w:tblPr>
      <w:tblGrid>
        <w:gridCol w:w="3225"/>
        <w:gridCol w:w="7025"/>
      </w:tblGrid>
      <w:tr w:rsidR="00E72E0C" w:rsidRPr="002D297B" w14:paraId="446F6579" w14:textId="77777777" w:rsidTr="00973A73">
        <w:trPr>
          <w:cantSplit/>
          <w:trHeight w:val="1162"/>
        </w:trPr>
        <w:tc>
          <w:tcPr>
            <w:tcW w:w="3225" w:type="dxa"/>
          </w:tcPr>
          <w:p w14:paraId="6C308117" w14:textId="77777777" w:rsidR="00973A73" w:rsidRPr="009C2A77" w:rsidRDefault="00973A73" w:rsidP="00973A73">
            <w:pPr>
              <w:pStyle w:val="Tituloteseautor"/>
              <w:rPr>
                <w:noProof w:val="0"/>
                <w:lang w:val="pt-PT"/>
              </w:rPr>
            </w:pPr>
          </w:p>
        </w:tc>
        <w:tc>
          <w:tcPr>
            <w:tcW w:w="7025" w:type="dxa"/>
          </w:tcPr>
          <w:p w14:paraId="1BD5369C" w14:textId="77777777" w:rsidR="00973A73" w:rsidRPr="009C2A77" w:rsidRDefault="00973A73" w:rsidP="00973A73">
            <w:pPr>
              <w:spacing w:line="258" w:lineRule="exact"/>
              <w:rPr>
                <w:lang w:val="pt-PT"/>
              </w:rPr>
            </w:pPr>
          </w:p>
          <w:p w14:paraId="5D9CBDD6" w14:textId="77777777" w:rsidR="00973A73" w:rsidRPr="009C2A77" w:rsidRDefault="00973A73" w:rsidP="00973A73">
            <w:pPr>
              <w:spacing w:line="258" w:lineRule="exact"/>
              <w:rPr>
                <w:lang w:val="pt-PT"/>
              </w:rPr>
            </w:pPr>
          </w:p>
          <w:p w14:paraId="612B994D" w14:textId="77777777" w:rsidR="00973A73" w:rsidRPr="009C2A77" w:rsidRDefault="00973A73" w:rsidP="00973A73">
            <w:pPr>
              <w:spacing w:line="258" w:lineRule="exact"/>
              <w:rPr>
                <w:lang w:val="pt-PT"/>
              </w:rPr>
            </w:pPr>
          </w:p>
          <w:p w14:paraId="60A501A7" w14:textId="77777777" w:rsidR="00973A73" w:rsidRPr="009C2A77" w:rsidRDefault="00973A73" w:rsidP="00973A73">
            <w:pPr>
              <w:spacing w:line="258" w:lineRule="exact"/>
              <w:rPr>
                <w:lang w:val="pt-PT"/>
              </w:rPr>
            </w:pPr>
          </w:p>
          <w:p w14:paraId="353D45FA" w14:textId="77777777" w:rsidR="00973A73" w:rsidRPr="009C2A77" w:rsidRDefault="00973A73" w:rsidP="00973A73">
            <w:pPr>
              <w:spacing w:line="258" w:lineRule="exact"/>
              <w:rPr>
                <w:lang w:val="pt-PT"/>
              </w:rPr>
            </w:pPr>
          </w:p>
          <w:p w14:paraId="0AB2474A" w14:textId="77777777" w:rsidR="00973A73" w:rsidRPr="009C2A77" w:rsidRDefault="00973A73" w:rsidP="00973A73">
            <w:pPr>
              <w:spacing w:line="258" w:lineRule="exact"/>
              <w:rPr>
                <w:lang w:val="pt-PT"/>
              </w:rPr>
            </w:pPr>
          </w:p>
          <w:p w14:paraId="74658F96" w14:textId="77777777" w:rsidR="00973A73" w:rsidRPr="009C2A77" w:rsidRDefault="00973A73" w:rsidP="00973A73">
            <w:pPr>
              <w:spacing w:line="258" w:lineRule="exact"/>
              <w:rPr>
                <w:lang w:val="pt-PT"/>
              </w:rPr>
            </w:pPr>
          </w:p>
          <w:p w14:paraId="7742660C" w14:textId="77777777" w:rsidR="00973A73" w:rsidRPr="009C2A77" w:rsidRDefault="00973A73" w:rsidP="00973A73">
            <w:pPr>
              <w:spacing w:line="258" w:lineRule="exact"/>
              <w:rPr>
                <w:lang w:val="pt-PT"/>
              </w:rPr>
            </w:pPr>
          </w:p>
          <w:p w14:paraId="4951E49A" w14:textId="77777777" w:rsidR="00973A73" w:rsidRPr="009C2A77" w:rsidRDefault="00973A73" w:rsidP="00973A73">
            <w:pPr>
              <w:spacing w:line="258" w:lineRule="exact"/>
              <w:rPr>
                <w:lang w:val="pt-PT"/>
              </w:rPr>
            </w:pPr>
          </w:p>
          <w:p w14:paraId="65BBC6BA" w14:textId="77777777" w:rsidR="00973A73" w:rsidRPr="009C2A77" w:rsidRDefault="00973A73" w:rsidP="00973A73">
            <w:pPr>
              <w:spacing w:line="258" w:lineRule="exact"/>
              <w:rPr>
                <w:lang w:val="pt-PT"/>
              </w:rPr>
            </w:pPr>
          </w:p>
          <w:p w14:paraId="6FC3C527" w14:textId="77777777" w:rsidR="00973A73" w:rsidRPr="009C2A77" w:rsidRDefault="00973A73" w:rsidP="00973A73">
            <w:pPr>
              <w:spacing w:line="258" w:lineRule="exact"/>
              <w:rPr>
                <w:lang w:val="pt-PT"/>
              </w:rPr>
            </w:pPr>
          </w:p>
        </w:tc>
      </w:tr>
      <w:tr w:rsidR="00E72E0C" w:rsidRPr="002D297B" w14:paraId="46BFA1CE" w14:textId="77777777" w:rsidTr="00973A73">
        <w:trPr>
          <w:cantSplit/>
          <w:trHeight w:val="574"/>
        </w:trPr>
        <w:tc>
          <w:tcPr>
            <w:tcW w:w="3225" w:type="dxa"/>
          </w:tcPr>
          <w:p w14:paraId="0094B9FD" w14:textId="77777777" w:rsidR="00973A73" w:rsidRPr="009C2A77" w:rsidRDefault="00973A73" w:rsidP="00973A73">
            <w:pPr>
              <w:pStyle w:val="Tituloteseautor"/>
              <w:rPr>
                <w:noProof w:val="0"/>
                <w:lang w:val="pt-PT"/>
              </w:rPr>
            </w:pPr>
          </w:p>
        </w:tc>
        <w:tc>
          <w:tcPr>
            <w:tcW w:w="7025" w:type="dxa"/>
          </w:tcPr>
          <w:p w14:paraId="64AFC905" w14:textId="77777777" w:rsidR="00973A73" w:rsidRPr="009C2A77" w:rsidRDefault="00973A73" w:rsidP="00973A73">
            <w:pPr>
              <w:rPr>
                <w:lang w:val="pt-PT"/>
              </w:rPr>
            </w:pPr>
          </w:p>
        </w:tc>
      </w:tr>
      <w:tr w:rsidR="00E72E0C" w:rsidRPr="002D297B" w14:paraId="6A5CE810" w14:textId="77777777" w:rsidTr="00973A73">
        <w:trPr>
          <w:cantSplit/>
          <w:trHeight w:val="574"/>
        </w:trPr>
        <w:tc>
          <w:tcPr>
            <w:tcW w:w="3225" w:type="dxa"/>
          </w:tcPr>
          <w:p w14:paraId="40AF2ABC" w14:textId="77777777" w:rsidR="00973A73" w:rsidRPr="007F067B" w:rsidRDefault="000D781C" w:rsidP="00973A73">
            <w:pPr>
              <w:pStyle w:val="titulosnormais"/>
              <w:ind w:left="0"/>
              <w:rPr>
                <w:rFonts w:ascii="Arial" w:hAnsi="Arial" w:cs="Arial"/>
                <w:snapToGrid w:val="0"/>
                <w:lang w:val="en-US" w:eastAsia="en-US"/>
              </w:rPr>
            </w:pPr>
            <w:r w:rsidRPr="007F067B">
              <w:rPr>
                <w:rFonts w:ascii="Arial" w:hAnsi="Arial" w:cs="Arial"/>
                <w:snapToGrid w:val="0"/>
                <w:lang w:val="en-US" w:eastAsia="en-US"/>
              </w:rPr>
              <w:t>palavras-chave</w:t>
            </w:r>
          </w:p>
          <w:p w14:paraId="1B075267" w14:textId="77777777" w:rsidR="00973A73" w:rsidRPr="007F067B" w:rsidRDefault="00973A73" w:rsidP="00973A73">
            <w:pPr>
              <w:pStyle w:val="Tituloteseautor"/>
              <w:rPr>
                <w:rFonts w:ascii="Arial" w:hAnsi="Arial" w:cs="Arial"/>
                <w:noProof w:val="0"/>
              </w:rPr>
            </w:pPr>
          </w:p>
        </w:tc>
        <w:tc>
          <w:tcPr>
            <w:tcW w:w="7025" w:type="dxa"/>
          </w:tcPr>
          <w:p w14:paraId="02F106AC" w14:textId="77777777" w:rsidR="00973A73" w:rsidRPr="007F067B" w:rsidRDefault="000D781C" w:rsidP="00973A73">
            <w:pPr>
              <w:rPr>
                <w:rFonts w:ascii="Arial" w:hAnsi="Arial" w:cs="Arial"/>
                <w:lang w:val="pt-PT"/>
              </w:rPr>
            </w:pPr>
            <w:r w:rsidRPr="007F067B">
              <w:rPr>
                <w:rFonts w:ascii="Arial" w:hAnsi="Arial" w:cs="Arial"/>
                <w:lang w:val="pt-PT"/>
              </w:rPr>
              <w:t>Qualidade de serviço,</w:t>
            </w:r>
            <w:r w:rsidR="00D56D32" w:rsidRPr="007F067B">
              <w:rPr>
                <w:rFonts w:ascii="Arial" w:hAnsi="Arial" w:cs="Arial"/>
                <w:lang w:val="pt-PT"/>
              </w:rPr>
              <w:t xml:space="preserve"> qualidade de experiência, rede móvel</w:t>
            </w:r>
            <w:r w:rsidRPr="007F067B">
              <w:rPr>
                <w:rFonts w:ascii="Arial" w:hAnsi="Arial" w:cs="Arial"/>
                <w:lang w:val="pt-PT"/>
              </w:rPr>
              <w:t xml:space="preserve">, aplicação móvel, </w:t>
            </w:r>
            <w:r w:rsidR="00D56D32" w:rsidRPr="007F067B">
              <w:rPr>
                <w:rFonts w:ascii="Arial" w:hAnsi="Arial" w:cs="Arial"/>
                <w:szCs w:val="22"/>
                <w:lang w:val="pt-PT"/>
              </w:rPr>
              <w:t>A</w:t>
            </w:r>
            <w:r w:rsidRPr="007F067B">
              <w:rPr>
                <w:rFonts w:ascii="Arial" w:hAnsi="Arial" w:cs="Arial"/>
                <w:szCs w:val="22"/>
                <w:lang w:val="pt-PT"/>
              </w:rPr>
              <w:t>ndroid SDK</w:t>
            </w:r>
          </w:p>
          <w:p w14:paraId="7399B25F" w14:textId="77777777" w:rsidR="00973A73" w:rsidRPr="007F067B" w:rsidRDefault="00973A73" w:rsidP="00973A73">
            <w:pPr>
              <w:tabs>
                <w:tab w:val="left" w:pos="1490"/>
              </w:tabs>
              <w:ind w:left="0"/>
              <w:rPr>
                <w:rFonts w:ascii="Arial" w:hAnsi="Arial" w:cs="Arial"/>
                <w:lang w:val="pt-PT"/>
              </w:rPr>
            </w:pPr>
          </w:p>
        </w:tc>
      </w:tr>
      <w:tr w:rsidR="00E72E0C" w:rsidRPr="002D297B" w14:paraId="6040EB05" w14:textId="77777777" w:rsidTr="00973A73">
        <w:trPr>
          <w:cantSplit/>
          <w:trHeight w:val="3772"/>
        </w:trPr>
        <w:tc>
          <w:tcPr>
            <w:tcW w:w="3225" w:type="dxa"/>
          </w:tcPr>
          <w:p w14:paraId="093FA0D5" w14:textId="77777777" w:rsidR="00973A73" w:rsidRPr="007F067B" w:rsidRDefault="000D781C" w:rsidP="00973A73">
            <w:pPr>
              <w:pStyle w:val="titulosnormais"/>
              <w:ind w:left="0"/>
              <w:rPr>
                <w:rFonts w:ascii="Arial" w:hAnsi="Arial" w:cs="Arial"/>
                <w:lang w:val="en-US"/>
              </w:rPr>
            </w:pPr>
            <w:r w:rsidRPr="007F067B">
              <w:rPr>
                <w:rFonts w:ascii="Arial" w:hAnsi="Arial" w:cs="Arial"/>
                <w:lang w:val="en-US"/>
              </w:rPr>
              <w:t>resumo</w:t>
            </w:r>
          </w:p>
          <w:p w14:paraId="6909B7E2" w14:textId="77777777" w:rsidR="00973A73" w:rsidRPr="007F067B" w:rsidRDefault="00973A73" w:rsidP="00973A73">
            <w:pPr>
              <w:pStyle w:val="titulosnormais"/>
              <w:rPr>
                <w:rFonts w:ascii="Arial" w:hAnsi="Arial" w:cs="Arial"/>
                <w:b w:val="0"/>
                <w:lang w:val="en-US"/>
              </w:rPr>
            </w:pPr>
          </w:p>
          <w:p w14:paraId="34E05542" w14:textId="77777777" w:rsidR="00973A73" w:rsidRPr="007F067B" w:rsidRDefault="00973A73" w:rsidP="00973A73">
            <w:pPr>
              <w:pStyle w:val="Tituloteseautor"/>
              <w:rPr>
                <w:rFonts w:ascii="Arial" w:hAnsi="Arial" w:cs="Arial"/>
                <w:b w:val="0"/>
                <w:noProof w:val="0"/>
                <w:sz w:val="22"/>
              </w:rPr>
            </w:pPr>
          </w:p>
        </w:tc>
        <w:tc>
          <w:tcPr>
            <w:tcW w:w="7025" w:type="dxa"/>
          </w:tcPr>
          <w:p w14:paraId="1D339DFE" w14:textId="633A0157" w:rsidR="00973A73" w:rsidRPr="007F067B" w:rsidRDefault="000D781C" w:rsidP="00973A73">
            <w:pPr>
              <w:pStyle w:val="textos-normais"/>
              <w:rPr>
                <w:rFonts w:ascii="Arial" w:hAnsi="Arial" w:cs="Arial"/>
                <w:snapToGrid/>
                <w:color w:val="auto"/>
                <w:lang w:val="pt-PT" w:eastAsia="pt-PT"/>
              </w:rPr>
            </w:pPr>
            <w:r w:rsidRPr="007F067B">
              <w:rPr>
                <w:rFonts w:ascii="Arial" w:hAnsi="Arial" w:cs="Arial"/>
                <w:snapToGrid/>
                <w:color w:val="auto"/>
                <w:lang w:val="pt-PT" w:eastAsia="pt-PT"/>
              </w:rPr>
              <w:t>Os operadores de redes móveis recorrem a equipamentos dedicados (sondas) para obtenção de métricas relativas ao desempenho, QoS e QoE das suas redes e serviços. Pretende-se desenvolver uma ap</w:t>
            </w:r>
            <w:ins w:id="1" w:author="tomasrodrigues@ua.pt" w:date="2017-08-04T17:38:00Z">
              <w:r w:rsidR="00B21204">
                <w:rPr>
                  <w:rFonts w:ascii="Arial" w:hAnsi="Arial" w:cs="Arial"/>
                  <w:snapToGrid/>
                  <w:color w:val="auto"/>
                  <w:lang w:val="pt-PT" w:eastAsia="pt-PT"/>
                </w:rPr>
                <w:t>licação</w:t>
              </w:r>
            </w:ins>
            <w:del w:id="2" w:author="tomasrodrigues@ua.pt" w:date="2017-08-04T17:38:00Z">
              <w:r w:rsidRPr="007F067B" w:rsidDel="00B21204">
                <w:rPr>
                  <w:rFonts w:ascii="Arial" w:hAnsi="Arial" w:cs="Arial"/>
                  <w:snapToGrid/>
                  <w:color w:val="auto"/>
                  <w:lang w:val="pt-PT" w:eastAsia="pt-PT"/>
                </w:rPr>
                <w:delText>p</w:delText>
              </w:r>
            </w:del>
            <w:r w:rsidRPr="007F067B">
              <w:rPr>
                <w:rFonts w:ascii="Arial" w:hAnsi="Arial" w:cs="Arial"/>
                <w:snapToGrid/>
                <w:color w:val="auto"/>
                <w:lang w:val="pt-PT" w:eastAsia="pt-PT"/>
              </w:rPr>
              <w:t xml:space="preserve"> Android com funcionalidades de </w:t>
            </w:r>
            <w:r w:rsidR="001A4CD7" w:rsidRPr="007F067B">
              <w:rPr>
                <w:rFonts w:ascii="Arial" w:hAnsi="Arial" w:cs="Arial"/>
                <w:snapToGrid/>
                <w:color w:val="auto"/>
                <w:lang w:val="pt-PT" w:eastAsia="pt-PT"/>
              </w:rPr>
              <w:t>sonda</w:t>
            </w:r>
            <w:r w:rsidRPr="007F067B">
              <w:rPr>
                <w:rFonts w:ascii="Arial" w:hAnsi="Arial" w:cs="Arial"/>
                <w:snapToGrid/>
                <w:color w:val="auto"/>
                <w:lang w:val="pt-PT" w:eastAsia="pt-PT"/>
              </w:rPr>
              <w:t>, não só complementando os equipamentos dedicados na recolha de informação relativa ao desempenho, QoS e QoE, como também detetando</w:t>
            </w:r>
            <w:r w:rsidR="001A4CD7" w:rsidRPr="007F067B">
              <w:rPr>
                <w:rFonts w:ascii="Arial" w:hAnsi="Arial" w:cs="Arial"/>
                <w:snapToGrid/>
                <w:color w:val="auto"/>
                <w:lang w:val="pt-PT" w:eastAsia="pt-PT"/>
              </w:rPr>
              <w:t xml:space="preserve"> automaticamente</w:t>
            </w:r>
            <w:r w:rsidRPr="007F067B">
              <w:rPr>
                <w:rFonts w:ascii="Arial" w:hAnsi="Arial" w:cs="Arial"/>
                <w:snapToGrid/>
                <w:color w:val="auto"/>
                <w:lang w:val="pt-PT" w:eastAsia="pt-PT"/>
              </w:rPr>
              <w:t xml:space="preserve"> problemas ao nível da rede e dos seus serviços no próprio terminal do cliente final, disponi</w:t>
            </w:r>
            <w:r w:rsidR="001A4CD7" w:rsidRPr="007F067B">
              <w:rPr>
                <w:rFonts w:ascii="Arial" w:hAnsi="Arial" w:cs="Arial"/>
                <w:snapToGrid/>
                <w:color w:val="auto"/>
                <w:lang w:val="pt-PT" w:eastAsia="pt-PT"/>
              </w:rPr>
              <w:t>bilizando ferramentas de teste e</w:t>
            </w:r>
            <w:r w:rsidRPr="007F067B">
              <w:rPr>
                <w:rFonts w:ascii="Arial" w:hAnsi="Arial" w:cs="Arial"/>
                <w:snapToGrid/>
                <w:color w:val="auto"/>
                <w:lang w:val="pt-PT" w:eastAsia="pt-PT"/>
              </w:rPr>
              <w:t xml:space="preserve"> suporte para uma resolução de problemas</w:t>
            </w:r>
            <w:r w:rsidR="001A4CD7" w:rsidRPr="007F067B">
              <w:rPr>
                <w:rFonts w:ascii="Arial" w:hAnsi="Arial" w:cs="Arial"/>
                <w:snapToGrid/>
                <w:color w:val="auto"/>
                <w:lang w:val="pt-PT" w:eastAsia="pt-PT"/>
              </w:rPr>
              <w:t xml:space="preserve"> mais rápida e eficaz</w:t>
            </w:r>
            <w:r w:rsidRPr="007F067B">
              <w:rPr>
                <w:rFonts w:ascii="Arial" w:hAnsi="Arial" w:cs="Arial"/>
                <w:snapToGrid/>
                <w:color w:val="auto"/>
                <w:lang w:val="pt-PT" w:eastAsia="pt-PT"/>
              </w:rPr>
              <w:t>.</w:t>
            </w:r>
          </w:p>
        </w:tc>
      </w:tr>
    </w:tbl>
    <w:p w14:paraId="3584FF2D" w14:textId="77777777" w:rsidR="00973A73" w:rsidRPr="009C2A77" w:rsidRDefault="000D781C">
      <w:pPr>
        <w:rPr>
          <w:lang w:val="pt-PT"/>
        </w:rPr>
      </w:pPr>
      <w:r w:rsidRPr="009C2A77">
        <w:rPr>
          <w:b/>
          <w:lang w:val="pt-PT"/>
        </w:rPr>
        <w:br w:type="page"/>
      </w:r>
    </w:p>
    <w:tbl>
      <w:tblPr>
        <w:tblW w:w="10250" w:type="dxa"/>
        <w:tblLayout w:type="fixed"/>
        <w:tblCellMar>
          <w:left w:w="0" w:type="dxa"/>
          <w:right w:w="0" w:type="dxa"/>
        </w:tblCellMar>
        <w:tblLook w:val="0000" w:firstRow="0" w:lastRow="0" w:firstColumn="0" w:lastColumn="0" w:noHBand="0" w:noVBand="0"/>
      </w:tblPr>
      <w:tblGrid>
        <w:gridCol w:w="3225"/>
        <w:gridCol w:w="7025"/>
      </w:tblGrid>
      <w:tr w:rsidR="00E72E0C" w:rsidRPr="002D297B" w14:paraId="35709886" w14:textId="77777777" w:rsidTr="00973A73">
        <w:trPr>
          <w:cantSplit/>
          <w:trHeight w:val="3772"/>
        </w:trPr>
        <w:tc>
          <w:tcPr>
            <w:tcW w:w="3225" w:type="dxa"/>
          </w:tcPr>
          <w:p w14:paraId="4A3E2B74" w14:textId="77777777" w:rsidR="00973A73" w:rsidRPr="009C2A77" w:rsidRDefault="00973A73" w:rsidP="00973A73">
            <w:pPr>
              <w:pStyle w:val="titulosnormais"/>
              <w:rPr>
                <w:snapToGrid w:val="0"/>
                <w:lang w:eastAsia="en-US"/>
              </w:rPr>
            </w:pPr>
          </w:p>
        </w:tc>
        <w:tc>
          <w:tcPr>
            <w:tcW w:w="7025" w:type="dxa"/>
          </w:tcPr>
          <w:p w14:paraId="4E15CD44" w14:textId="77777777" w:rsidR="00973A73" w:rsidRPr="009C2A77" w:rsidRDefault="00973A73" w:rsidP="00973A73">
            <w:pPr>
              <w:pStyle w:val="textos-normais"/>
              <w:rPr>
                <w:lang w:val="pt-PT"/>
              </w:rPr>
            </w:pPr>
          </w:p>
        </w:tc>
      </w:tr>
    </w:tbl>
    <w:p w14:paraId="3B9818F5" w14:textId="77777777" w:rsidR="00973A73" w:rsidRPr="009C2A77" w:rsidRDefault="00973A73">
      <w:pPr>
        <w:rPr>
          <w:lang w:val="pt-PT"/>
        </w:rPr>
      </w:pPr>
    </w:p>
    <w:p w14:paraId="55024565" w14:textId="77777777" w:rsidR="00973A73" w:rsidRPr="009C2A77" w:rsidRDefault="000D781C">
      <w:pPr>
        <w:spacing w:after="160" w:line="259" w:lineRule="auto"/>
        <w:rPr>
          <w:lang w:val="pt-PT"/>
        </w:rPr>
      </w:pPr>
      <w:r w:rsidRPr="009C2A77">
        <w:rPr>
          <w:lang w:val="pt-PT"/>
        </w:rPr>
        <w:br w:type="page"/>
      </w:r>
    </w:p>
    <w:p w14:paraId="532D1E17" w14:textId="77777777" w:rsidR="00973A73" w:rsidRPr="009C2A77" w:rsidRDefault="00973A73">
      <w:pPr>
        <w:rPr>
          <w:lang w:val="pt-PT"/>
        </w:rPr>
      </w:pPr>
    </w:p>
    <w:tbl>
      <w:tblPr>
        <w:tblW w:w="10089" w:type="dxa"/>
        <w:tblLayout w:type="fixed"/>
        <w:tblCellMar>
          <w:left w:w="0" w:type="dxa"/>
          <w:right w:w="0" w:type="dxa"/>
        </w:tblCellMar>
        <w:tblLook w:val="0000" w:firstRow="0" w:lastRow="0" w:firstColumn="0" w:lastColumn="0" w:noHBand="0" w:noVBand="0"/>
      </w:tblPr>
      <w:tblGrid>
        <w:gridCol w:w="3174"/>
        <w:gridCol w:w="6915"/>
      </w:tblGrid>
      <w:tr w:rsidR="00E72E0C" w:rsidRPr="002D297B" w14:paraId="75750946" w14:textId="77777777" w:rsidTr="00973A73">
        <w:trPr>
          <w:cantSplit/>
          <w:trHeight w:val="2061"/>
        </w:trPr>
        <w:tc>
          <w:tcPr>
            <w:tcW w:w="3174" w:type="dxa"/>
          </w:tcPr>
          <w:p w14:paraId="04E82F80" w14:textId="77777777" w:rsidR="00973A73" w:rsidRPr="009C2A77" w:rsidRDefault="00973A73" w:rsidP="00973A73">
            <w:pPr>
              <w:pStyle w:val="Tituloteseautor"/>
              <w:ind w:left="0"/>
              <w:rPr>
                <w:noProof w:val="0"/>
                <w:lang w:val="pt-PT"/>
              </w:rPr>
            </w:pPr>
          </w:p>
        </w:tc>
        <w:tc>
          <w:tcPr>
            <w:tcW w:w="6915" w:type="dxa"/>
          </w:tcPr>
          <w:p w14:paraId="5A72FE7E" w14:textId="77777777" w:rsidR="00973A73" w:rsidRPr="009C2A77" w:rsidRDefault="00973A73" w:rsidP="00973A73">
            <w:pPr>
              <w:spacing w:line="258" w:lineRule="exact"/>
              <w:rPr>
                <w:lang w:val="pt-PT"/>
              </w:rPr>
            </w:pPr>
          </w:p>
          <w:p w14:paraId="0899FC12" w14:textId="77777777" w:rsidR="00973A73" w:rsidRPr="009C2A77" w:rsidRDefault="00973A73" w:rsidP="00973A73">
            <w:pPr>
              <w:spacing w:line="258" w:lineRule="exact"/>
              <w:rPr>
                <w:lang w:val="pt-PT"/>
              </w:rPr>
            </w:pPr>
          </w:p>
          <w:p w14:paraId="1667FF48" w14:textId="77777777" w:rsidR="00973A73" w:rsidRPr="009C2A77" w:rsidRDefault="00973A73" w:rsidP="00973A73">
            <w:pPr>
              <w:spacing w:line="258" w:lineRule="exact"/>
              <w:rPr>
                <w:lang w:val="pt-PT"/>
              </w:rPr>
            </w:pPr>
          </w:p>
          <w:p w14:paraId="2EB91E3C" w14:textId="77777777" w:rsidR="00973A73" w:rsidRPr="009C2A77" w:rsidRDefault="00973A73" w:rsidP="00973A73">
            <w:pPr>
              <w:spacing w:line="258" w:lineRule="exact"/>
              <w:rPr>
                <w:lang w:val="pt-PT"/>
              </w:rPr>
            </w:pPr>
          </w:p>
          <w:p w14:paraId="0EC9BCAA" w14:textId="77777777" w:rsidR="00973A73" w:rsidRPr="009C2A77" w:rsidRDefault="00973A73" w:rsidP="00973A73">
            <w:pPr>
              <w:spacing w:line="258" w:lineRule="exact"/>
              <w:rPr>
                <w:lang w:val="pt-PT"/>
              </w:rPr>
            </w:pPr>
          </w:p>
          <w:p w14:paraId="6C578991" w14:textId="77777777" w:rsidR="00973A73" w:rsidRPr="009C2A77" w:rsidRDefault="00973A73" w:rsidP="00973A73">
            <w:pPr>
              <w:spacing w:line="258" w:lineRule="exact"/>
              <w:rPr>
                <w:lang w:val="pt-PT"/>
              </w:rPr>
            </w:pPr>
          </w:p>
          <w:p w14:paraId="75456846" w14:textId="77777777" w:rsidR="00973A73" w:rsidRPr="009C2A77" w:rsidRDefault="00973A73" w:rsidP="00973A73">
            <w:pPr>
              <w:spacing w:line="258" w:lineRule="exact"/>
              <w:rPr>
                <w:lang w:val="pt-PT"/>
              </w:rPr>
            </w:pPr>
          </w:p>
          <w:p w14:paraId="02BE3527" w14:textId="77777777" w:rsidR="00973A73" w:rsidRPr="009C2A77" w:rsidRDefault="00973A73" w:rsidP="00973A73">
            <w:pPr>
              <w:spacing w:line="258" w:lineRule="exact"/>
              <w:rPr>
                <w:lang w:val="pt-PT"/>
              </w:rPr>
            </w:pPr>
          </w:p>
          <w:p w14:paraId="5609C60D" w14:textId="77777777" w:rsidR="00973A73" w:rsidRPr="009C2A77" w:rsidRDefault="00973A73" w:rsidP="00973A73">
            <w:pPr>
              <w:spacing w:line="258" w:lineRule="exact"/>
              <w:rPr>
                <w:lang w:val="pt-PT"/>
              </w:rPr>
            </w:pPr>
          </w:p>
          <w:p w14:paraId="4FFFB2FF" w14:textId="77777777" w:rsidR="00973A73" w:rsidRPr="009C2A77" w:rsidRDefault="00973A73" w:rsidP="00973A73">
            <w:pPr>
              <w:spacing w:line="258" w:lineRule="exact"/>
              <w:rPr>
                <w:lang w:val="pt-PT"/>
              </w:rPr>
            </w:pPr>
          </w:p>
          <w:p w14:paraId="1F82BC0D" w14:textId="77777777" w:rsidR="00973A73" w:rsidRPr="009C2A77" w:rsidRDefault="00973A73" w:rsidP="00973A73">
            <w:pPr>
              <w:spacing w:line="258" w:lineRule="exact"/>
              <w:rPr>
                <w:lang w:val="pt-PT"/>
              </w:rPr>
            </w:pPr>
          </w:p>
        </w:tc>
      </w:tr>
      <w:tr w:rsidR="00E72E0C" w:rsidRPr="00D32FC4" w14:paraId="103080C5" w14:textId="77777777" w:rsidTr="00973A73">
        <w:trPr>
          <w:cantSplit/>
          <w:trHeight w:val="1016"/>
        </w:trPr>
        <w:tc>
          <w:tcPr>
            <w:tcW w:w="3174" w:type="dxa"/>
          </w:tcPr>
          <w:p w14:paraId="25F1B85E" w14:textId="77777777" w:rsidR="00973A73" w:rsidRPr="007F067B" w:rsidRDefault="000D781C" w:rsidP="00973A73">
            <w:pPr>
              <w:pStyle w:val="titulosnormais"/>
              <w:ind w:left="0"/>
              <w:rPr>
                <w:rFonts w:ascii="Arial" w:hAnsi="Arial" w:cs="Arial"/>
                <w:snapToGrid w:val="0"/>
                <w:lang w:val="en-US" w:eastAsia="en-US"/>
              </w:rPr>
            </w:pPr>
            <w:r w:rsidRPr="007F067B">
              <w:rPr>
                <w:rFonts w:ascii="Arial" w:hAnsi="Arial" w:cs="Arial"/>
                <w:snapToGrid w:val="0"/>
                <w:lang w:val="en-US" w:eastAsia="en-US"/>
              </w:rPr>
              <w:t>keywords</w:t>
            </w:r>
          </w:p>
          <w:p w14:paraId="453AC464" w14:textId="77777777" w:rsidR="00973A73" w:rsidRPr="007F067B" w:rsidRDefault="00973A73" w:rsidP="00973A73">
            <w:pPr>
              <w:pStyle w:val="Tituloteseautor"/>
              <w:rPr>
                <w:rFonts w:ascii="Arial" w:hAnsi="Arial" w:cs="Arial"/>
                <w:noProof w:val="0"/>
              </w:rPr>
            </w:pPr>
          </w:p>
        </w:tc>
        <w:tc>
          <w:tcPr>
            <w:tcW w:w="6915" w:type="dxa"/>
          </w:tcPr>
          <w:p w14:paraId="7A8D0CC9" w14:textId="77777777" w:rsidR="00973A73" w:rsidRPr="007F067B" w:rsidRDefault="000D781C" w:rsidP="00D56D32">
            <w:pPr>
              <w:rPr>
                <w:rFonts w:ascii="Arial" w:hAnsi="Arial" w:cs="Arial"/>
                <w:szCs w:val="22"/>
              </w:rPr>
            </w:pPr>
            <w:r w:rsidRPr="007F067B">
              <w:rPr>
                <w:rFonts w:ascii="Arial" w:hAnsi="Arial" w:cs="Arial"/>
                <w:szCs w:val="22"/>
              </w:rPr>
              <w:t>Quality of service, quality of experience</w:t>
            </w:r>
            <w:r w:rsidR="00D56D32" w:rsidRPr="007F067B">
              <w:rPr>
                <w:rFonts w:ascii="Arial" w:hAnsi="Arial" w:cs="Arial"/>
                <w:szCs w:val="22"/>
              </w:rPr>
              <w:t>, mobile networks, mobile app, A</w:t>
            </w:r>
            <w:r w:rsidRPr="007F067B">
              <w:rPr>
                <w:rFonts w:ascii="Arial" w:hAnsi="Arial" w:cs="Arial"/>
                <w:szCs w:val="22"/>
              </w:rPr>
              <w:t>ndroid SDK</w:t>
            </w:r>
          </w:p>
        </w:tc>
      </w:tr>
      <w:tr w:rsidR="00E72E0C" w:rsidRPr="00004F30" w14:paraId="22E768BE" w14:textId="77777777" w:rsidTr="00973A73">
        <w:trPr>
          <w:cantSplit/>
          <w:trHeight w:val="1016"/>
        </w:trPr>
        <w:tc>
          <w:tcPr>
            <w:tcW w:w="3174" w:type="dxa"/>
          </w:tcPr>
          <w:p w14:paraId="2FC8C1E3" w14:textId="77777777" w:rsidR="00973A73" w:rsidRPr="007F067B" w:rsidRDefault="000D781C" w:rsidP="00973A73">
            <w:pPr>
              <w:pStyle w:val="titulosnormais"/>
              <w:rPr>
                <w:rFonts w:ascii="Arial" w:hAnsi="Arial" w:cs="Arial"/>
                <w:snapToGrid w:val="0"/>
                <w:lang w:val="en-US" w:eastAsia="en-US"/>
              </w:rPr>
            </w:pPr>
            <w:r w:rsidRPr="007F067B">
              <w:rPr>
                <w:rFonts w:ascii="Arial" w:hAnsi="Arial" w:cs="Arial"/>
                <w:snapToGrid w:val="0"/>
                <w:lang w:val="en-US" w:eastAsia="en-US"/>
              </w:rPr>
              <w:t>abstract</w:t>
            </w:r>
          </w:p>
          <w:p w14:paraId="43C2DD68" w14:textId="77777777" w:rsidR="00973A73" w:rsidRPr="007F067B" w:rsidRDefault="00973A73" w:rsidP="00973A73">
            <w:pPr>
              <w:pStyle w:val="Tituloteseautor"/>
              <w:rPr>
                <w:rFonts w:ascii="Arial" w:hAnsi="Arial" w:cs="Arial"/>
                <w:noProof w:val="0"/>
              </w:rPr>
            </w:pPr>
          </w:p>
        </w:tc>
        <w:tc>
          <w:tcPr>
            <w:tcW w:w="6915" w:type="dxa"/>
          </w:tcPr>
          <w:p w14:paraId="25B4C49C" w14:textId="58102AAD" w:rsidR="00973A73" w:rsidRPr="007F067B" w:rsidRDefault="000D781C" w:rsidP="00E02FC3">
            <w:pPr>
              <w:rPr>
                <w:rFonts w:ascii="Arial" w:hAnsi="Arial" w:cs="Arial"/>
                <w:szCs w:val="22"/>
              </w:rPr>
            </w:pPr>
            <w:r w:rsidRPr="007F067B">
              <w:rPr>
                <w:rFonts w:ascii="Arial" w:hAnsi="Arial" w:cs="Arial"/>
                <w:szCs w:val="22"/>
              </w:rPr>
              <w:t>Mobile network operators use dedicated equipment (probes) to obtain performance, QoS and QoE metrics for their networks and services</w:t>
            </w:r>
            <w:r w:rsidR="00E02FC3">
              <w:rPr>
                <w:rFonts w:ascii="Arial" w:hAnsi="Arial" w:cs="Arial"/>
                <w:szCs w:val="22"/>
              </w:rPr>
              <w:t xml:space="preserve">. </w:t>
            </w:r>
            <w:commentRangeStart w:id="3"/>
            <w:r w:rsidR="00E02FC3">
              <w:rPr>
                <w:rFonts w:ascii="Arial" w:hAnsi="Arial" w:cs="Arial"/>
                <w:szCs w:val="22"/>
              </w:rPr>
              <w:t>This project aims</w:t>
            </w:r>
            <w:commentRangeEnd w:id="3"/>
            <w:r w:rsidR="00E02FC3">
              <w:rPr>
                <w:rStyle w:val="Refdecomentrio"/>
              </w:rPr>
              <w:commentReference w:id="3"/>
            </w:r>
            <w:r w:rsidRPr="007F067B">
              <w:rPr>
                <w:rFonts w:ascii="Arial" w:hAnsi="Arial" w:cs="Arial"/>
                <w:szCs w:val="22"/>
              </w:rPr>
              <w:t xml:space="preserve"> to develop an Android </w:t>
            </w:r>
            <w:ins w:id="4" w:author="tomasrodrigues@ua.pt" w:date="2017-08-04T17:38:00Z">
              <w:r w:rsidR="00EA4D4F">
                <w:rPr>
                  <w:rFonts w:ascii="Arial" w:hAnsi="Arial" w:cs="Arial"/>
                  <w:szCs w:val="22"/>
                </w:rPr>
                <w:t>application</w:t>
              </w:r>
            </w:ins>
            <w:del w:id="5" w:author="tomasrodrigues@ua.pt" w:date="2017-08-04T17:38:00Z">
              <w:r w:rsidRPr="007F067B" w:rsidDel="00EA4D4F">
                <w:rPr>
                  <w:rFonts w:ascii="Arial" w:hAnsi="Arial" w:cs="Arial"/>
                  <w:szCs w:val="22"/>
                </w:rPr>
                <w:delText>App</w:delText>
              </w:r>
            </w:del>
            <w:r w:rsidRPr="007F067B">
              <w:rPr>
                <w:rFonts w:ascii="Arial" w:hAnsi="Arial" w:cs="Arial"/>
                <w:szCs w:val="22"/>
              </w:rPr>
              <w:t xml:space="preserve"> with probing features, not only complementing the dedicated equipment in the collection of information regarding performance, QoS and QoE, but also detecting problems </w:t>
            </w:r>
            <w:del w:id="6" w:author="Tomás Rodrigues" w:date="2017-07-28T15:16:00Z">
              <w:r w:rsidRPr="007F067B" w:rsidDel="00E02FC3">
                <w:rPr>
                  <w:rFonts w:ascii="Arial" w:hAnsi="Arial" w:cs="Arial"/>
                  <w:szCs w:val="22"/>
                </w:rPr>
                <w:delText xml:space="preserve">at </w:delText>
              </w:r>
            </w:del>
            <w:ins w:id="7" w:author="Tomás Rodrigues" w:date="2017-07-28T15:16:00Z">
              <w:r w:rsidR="00E02FC3">
                <w:rPr>
                  <w:rFonts w:ascii="Arial" w:hAnsi="Arial" w:cs="Arial"/>
                  <w:szCs w:val="22"/>
                </w:rPr>
                <w:t>in</w:t>
              </w:r>
              <w:r w:rsidR="00E02FC3" w:rsidRPr="007F067B">
                <w:rPr>
                  <w:rFonts w:ascii="Arial" w:hAnsi="Arial" w:cs="Arial"/>
                  <w:szCs w:val="22"/>
                </w:rPr>
                <w:t xml:space="preserve"> </w:t>
              </w:r>
            </w:ins>
            <w:r w:rsidRPr="007F067B">
              <w:rPr>
                <w:rFonts w:ascii="Arial" w:hAnsi="Arial" w:cs="Arial"/>
                <w:szCs w:val="22"/>
              </w:rPr>
              <w:t xml:space="preserve">the network and its services automatically in </w:t>
            </w:r>
            <w:del w:id="8" w:author="Tomás Rodrigues" w:date="2017-07-28T15:16:00Z">
              <w:r w:rsidRPr="007F067B" w:rsidDel="00E02FC3">
                <w:rPr>
                  <w:rFonts w:ascii="Arial" w:hAnsi="Arial" w:cs="Arial"/>
                  <w:szCs w:val="22"/>
                </w:rPr>
                <w:delText>the final client terminal</w:delText>
              </w:r>
            </w:del>
            <w:ins w:id="9" w:author="Tomás Rodrigues" w:date="2017-07-28T15:16:00Z">
              <w:r w:rsidR="00E02FC3">
                <w:rPr>
                  <w:rFonts w:ascii="Arial" w:hAnsi="Arial" w:cs="Arial"/>
                  <w:szCs w:val="22"/>
                </w:rPr>
                <w:t>mobile network commercial terminal</w:t>
              </w:r>
            </w:ins>
            <w:r w:rsidRPr="007F067B">
              <w:rPr>
                <w:rFonts w:ascii="Arial" w:hAnsi="Arial" w:cs="Arial"/>
                <w:szCs w:val="22"/>
              </w:rPr>
              <w:t xml:space="preserve"> and providing customer test tools and support for faster troubleshooting.</w:t>
            </w:r>
          </w:p>
        </w:tc>
      </w:tr>
      <w:tr w:rsidR="00E72E0C" w:rsidRPr="00D32FC4" w14:paraId="0F0D9C8D" w14:textId="77777777" w:rsidTr="00973A73">
        <w:trPr>
          <w:cantSplit/>
          <w:trHeight w:val="6686"/>
        </w:trPr>
        <w:tc>
          <w:tcPr>
            <w:tcW w:w="3174" w:type="dxa"/>
          </w:tcPr>
          <w:p w14:paraId="22AA1339" w14:textId="77777777" w:rsidR="00973A73" w:rsidRPr="00D32FC4" w:rsidRDefault="00973A73" w:rsidP="00973A73">
            <w:pPr>
              <w:pStyle w:val="Tituloteseautor"/>
              <w:rPr>
                <w:noProof w:val="0"/>
              </w:rPr>
            </w:pPr>
          </w:p>
        </w:tc>
        <w:tc>
          <w:tcPr>
            <w:tcW w:w="6915" w:type="dxa"/>
          </w:tcPr>
          <w:p w14:paraId="71B02F25" w14:textId="77777777" w:rsidR="00973A73" w:rsidRPr="00D32FC4" w:rsidRDefault="00973A73" w:rsidP="00973A73">
            <w:pPr>
              <w:rPr>
                <w:rFonts w:ascii="Helvetica" w:hAnsi="Helvetica" w:cs="Helvetica"/>
              </w:rPr>
            </w:pPr>
          </w:p>
        </w:tc>
      </w:tr>
    </w:tbl>
    <w:p w14:paraId="183B7550" w14:textId="77777777" w:rsidR="00973A73" w:rsidRPr="00D32FC4" w:rsidRDefault="00973A73" w:rsidP="00973A73">
      <w:pPr>
        <w:spacing w:after="160" w:line="259" w:lineRule="auto"/>
        <w:ind w:left="0"/>
      </w:pPr>
    </w:p>
    <w:p w14:paraId="3C10385B" w14:textId="77777777" w:rsidR="00973A73" w:rsidRPr="00D32FC4" w:rsidRDefault="000D781C">
      <w:pPr>
        <w:spacing w:line="276" w:lineRule="auto"/>
      </w:pPr>
      <w:r w:rsidRPr="00D32FC4">
        <w:br w:type="page"/>
      </w:r>
    </w:p>
    <w:p w14:paraId="554EE109" w14:textId="77777777" w:rsidR="00973A73" w:rsidRPr="00D32FC4" w:rsidRDefault="00973A73" w:rsidP="00973A73">
      <w:pPr>
        <w:spacing w:line="276" w:lineRule="auto"/>
        <w:ind w:left="0"/>
        <w:sectPr w:rsidR="00973A73" w:rsidRPr="00D32FC4" w:rsidSect="00DC6E1E">
          <w:footerReference w:type="default" r:id="rId11"/>
          <w:pgSz w:w="11906" w:h="16838"/>
          <w:pgMar w:top="454" w:right="851" w:bottom="567" w:left="851" w:header="709" w:footer="709" w:gutter="0"/>
          <w:cols w:space="708"/>
          <w:docGrid w:linePitch="360"/>
        </w:sectPr>
      </w:pPr>
    </w:p>
    <w:sdt>
      <w:sdtPr>
        <w:rPr>
          <w:rFonts w:ascii="Times New Roman" w:hAnsi="Times New Roman"/>
          <w:sz w:val="20"/>
          <w:lang w:val="en-US"/>
        </w:rPr>
        <w:id w:val="-1729291721"/>
        <w:docPartObj>
          <w:docPartGallery w:val="Table of Contents"/>
          <w:docPartUnique/>
        </w:docPartObj>
      </w:sdtPr>
      <w:sdtEndPr>
        <w:rPr>
          <w:rFonts w:asciiTheme="minorHAnsi" w:hAnsiTheme="minorHAnsi" w:cs="Arial"/>
          <w:b/>
          <w:bCs/>
          <w:sz w:val="24"/>
          <w:szCs w:val="24"/>
        </w:rPr>
      </w:sdtEndPr>
      <w:sdtContent>
        <w:bookmarkStart w:id="10" w:name="_Toc484006744" w:displacedByCustomXml="prev"/>
        <w:p w14:paraId="4E1BF846" w14:textId="77777777" w:rsidR="00973A73" w:rsidRPr="00D32FC4" w:rsidRDefault="000D781C" w:rsidP="00E81E7E">
          <w:pPr>
            <w:pStyle w:val="SemEspaamento"/>
            <w:spacing w:line="360" w:lineRule="auto"/>
            <w:rPr>
              <w:lang w:val="en-US"/>
            </w:rPr>
          </w:pPr>
          <w:r w:rsidRPr="00D32FC4">
            <w:rPr>
              <w:lang w:val="en-US"/>
            </w:rPr>
            <w:t>Contents</w:t>
          </w:r>
          <w:bookmarkEnd w:id="10"/>
        </w:p>
        <w:p w14:paraId="1737964D" w14:textId="4D23F963" w:rsidR="00094D4D" w:rsidRDefault="00021318">
          <w:pPr>
            <w:pStyle w:val="ndice2"/>
            <w:tabs>
              <w:tab w:val="right" w:leader="dot" w:pos="8777"/>
            </w:tabs>
            <w:spacing w:line="276" w:lineRule="auto"/>
            <w:rPr>
              <w:ins w:id="11" w:author="tomasrodrigues@ua.pt" w:date="2017-08-29T19:15:00Z"/>
              <w:rFonts w:eastAsiaTheme="minorEastAsia"/>
              <w:noProof/>
              <w:lang w:eastAsia="pt-PT"/>
            </w:rPr>
            <w:pPrChange w:id="12" w:author="tomasrodrigues@ua.pt" w:date="2017-08-29T19:16:00Z">
              <w:pPr>
                <w:pStyle w:val="ndice2"/>
                <w:tabs>
                  <w:tab w:val="right" w:leader="dot" w:pos="8777"/>
                </w:tabs>
              </w:pPr>
            </w:pPrChange>
          </w:pPr>
          <w:r w:rsidRPr="00D32FC4">
            <w:rPr>
              <w:lang w:val="en-US"/>
            </w:rPr>
            <w:fldChar w:fldCharType="begin"/>
          </w:r>
          <w:r w:rsidR="00D74746" w:rsidRPr="00D32FC4">
            <w:rPr>
              <w:lang w:val="en-US"/>
            </w:rPr>
            <w:instrText xml:space="preserve"> TOC \o "2-4" \h \z \u </w:instrText>
          </w:r>
          <w:r w:rsidRPr="00D32FC4">
            <w:rPr>
              <w:lang w:val="en-US"/>
            </w:rPr>
            <w:fldChar w:fldCharType="separate"/>
          </w:r>
          <w:ins w:id="13" w:author="tomasrodrigues@ua.pt" w:date="2017-08-29T19:15:00Z">
            <w:r w:rsidR="00094D4D" w:rsidRPr="0034303B">
              <w:rPr>
                <w:rStyle w:val="Hiperligao"/>
                <w:noProof/>
              </w:rPr>
              <w:fldChar w:fldCharType="begin"/>
            </w:r>
            <w:r w:rsidR="00094D4D" w:rsidRPr="0034303B">
              <w:rPr>
                <w:rStyle w:val="Hiperligao"/>
                <w:noProof/>
              </w:rPr>
              <w:instrText xml:space="preserve"> </w:instrText>
            </w:r>
            <w:r w:rsidR="00094D4D">
              <w:rPr>
                <w:noProof/>
              </w:rPr>
              <w:instrText>HYPERLINK \l "_Toc491797472"</w:instrText>
            </w:r>
            <w:r w:rsidR="00094D4D" w:rsidRPr="0034303B">
              <w:rPr>
                <w:rStyle w:val="Hiperligao"/>
                <w:noProof/>
              </w:rPr>
              <w:instrText xml:space="preserve"> </w:instrText>
            </w:r>
            <w:r w:rsidR="00094D4D" w:rsidRPr="0034303B">
              <w:rPr>
                <w:rStyle w:val="Hiperligao"/>
                <w:noProof/>
              </w:rPr>
              <w:fldChar w:fldCharType="separate"/>
            </w:r>
            <w:r w:rsidR="00094D4D" w:rsidRPr="0034303B">
              <w:rPr>
                <w:rStyle w:val="Hiperligao"/>
                <w:noProof/>
              </w:rPr>
              <w:t>List of figures</w:t>
            </w:r>
            <w:r w:rsidR="00094D4D">
              <w:rPr>
                <w:noProof/>
                <w:webHidden/>
              </w:rPr>
              <w:tab/>
            </w:r>
            <w:r w:rsidR="00094D4D">
              <w:rPr>
                <w:noProof/>
                <w:webHidden/>
              </w:rPr>
              <w:fldChar w:fldCharType="begin"/>
            </w:r>
            <w:r w:rsidR="00094D4D">
              <w:rPr>
                <w:noProof/>
                <w:webHidden/>
              </w:rPr>
              <w:instrText xml:space="preserve"> PAGEREF _Toc491797472 \h </w:instrText>
            </w:r>
          </w:ins>
          <w:r w:rsidR="00094D4D">
            <w:rPr>
              <w:noProof/>
              <w:webHidden/>
            </w:rPr>
          </w:r>
          <w:r w:rsidR="00094D4D">
            <w:rPr>
              <w:noProof/>
              <w:webHidden/>
            </w:rPr>
            <w:fldChar w:fldCharType="separate"/>
          </w:r>
          <w:ins w:id="14" w:author="tomasrodrigues@ua.pt" w:date="2017-08-30T16:03:00Z">
            <w:r w:rsidR="00725F1B">
              <w:rPr>
                <w:noProof/>
                <w:webHidden/>
              </w:rPr>
              <w:t>iii</w:t>
            </w:r>
          </w:ins>
          <w:ins w:id="15" w:author="tomasrodrigues@ua.pt" w:date="2017-08-29T19:15:00Z">
            <w:r w:rsidR="00094D4D">
              <w:rPr>
                <w:noProof/>
                <w:webHidden/>
              </w:rPr>
              <w:fldChar w:fldCharType="end"/>
            </w:r>
            <w:r w:rsidR="00094D4D" w:rsidRPr="0034303B">
              <w:rPr>
                <w:rStyle w:val="Hiperligao"/>
                <w:noProof/>
              </w:rPr>
              <w:fldChar w:fldCharType="end"/>
            </w:r>
          </w:ins>
        </w:p>
        <w:p w14:paraId="4A8DD825" w14:textId="0EF939A7" w:rsidR="00094D4D" w:rsidRDefault="00094D4D">
          <w:pPr>
            <w:pStyle w:val="ndice2"/>
            <w:tabs>
              <w:tab w:val="right" w:leader="dot" w:pos="8777"/>
            </w:tabs>
            <w:spacing w:line="276" w:lineRule="auto"/>
            <w:rPr>
              <w:ins w:id="16" w:author="tomasrodrigues@ua.pt" w:date="2017-08-29T19:15:00Z"/>
              <w:rFonts w:eastAsiaTheme="minorEastAsia"/>
              <w:noProof/>
              <w:lang w:eastAsia="pt-PT"/>
            </w:rPr>
            <w:pPrChange w:id="17" w:author="tomasrodrigues@ua.pt" w:date="2017-08-29T19:16:00Z">
              <w:pPr>
                <w:pStyle w:val="ndice2"/>
                <w:tabs>
                  <w:tab w:val="right" w:leader="dot" w:pos="8777"/>
                </w:tabs>
              </w:pPr>
            </w:pPrChange>
          </w:pPr>
          <w:ins w:id="1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"_Toc491797473"</w:instrText>
            </w:r>
            <w:r w:rsidRPr="0034303B">
              <w:rPr>
                <w:rStyle w:val="Hiperligao"/>
                <w:noProof/>
              </w:rPr>
              <w:instrText xml:space="preserve"> </w:instrText>
            </w:r>
            <w:r w:rsidRPr="0034303B">
              <w:rPr>
                <w:rStyle w:val="Hiperligao"/>
                <w:noProof/>
              </w:rPr>
              <w:fldChar w:fldCharType="separate"/>
            </w:r>
            <w:r w:rsidRPr="0034303B">
              <w:rPr>
                <w:rStyle w:val="Hiperligao"/>
                <w:noProof/>
              </w:rPr>
              <w:t>List of tables</w:t>
            </w:r>
            <w:r>
              <w:rPr>
                <w:noProof/>
                <w:webHidden/>
              </w:rPr>
              <w:tab/>
            </w:r>
            <w:r>
              <w:rPr>
                <w:noProof/>
                <w:webHidden/>
              </w:rPr>
              <w:fldChar w:fldCharType="begin"/>
            </w:r>
            <w:r>
              <w:rPr>
                <w:noProof/>
                <w:webHidden/>
              </w:rPr>
              <w:instrText xml:space="preserve"> PAGEREF _Toc491797473 \h </w:instrText>
            </w:r>
          </w:ins>
          <w:r>
            <w:rPr>
              <w:noProof/>
              <w:webHidden/>
            </w:rPr>
          </w:r>
          <w:r>
            <w:rPr>
              <w:noProof/>
              <w:webHidden/>
            </w:rPr>
            <w:fldChar w:fldCharType="separate"/>
          </w:r>
          <w:ins w:id="19" w:author="tomasrodrigues@ua.pt" w:date="2017-08-30T16:03:00Z">
            <w:r w:rsidR="00725F1B">
              <w:rPr>
                <w:noProof/>
                <w:webHidden/>
              </w:rPr>
              <w:t>v</w:t>
            </w:r>
          </w:ins>
          <w:ins w:id="20" w:author="tomasrodrigues@ua.pt" w:date="2017-08-29T19:15:00Z">
            <w:r>
              <w:rPr>
                <w:noProof/>
                <w:webHidden/>
              </w:rPr>
              <w:fldChar w:fldCharType="end"/>
            </w:r>
            <w:r w:rsidRPr="0034303B">
              <w:rPr>
                <w:rStyle w:val="Hiperligao"/>
                <w:noProof/>
              </w:rPr>
              <w:fldChar w:fldCharType="end"/>
            </w:r>
          </w:ins>
        </w:p>
        <w:p w14:paraId="3EA9EAEB" w14:textId="5A4AE2EC" w:rsidR="00094D4D" w:rsidRDefault="00094D4D">
          <w:pPr>
            <w:pStyle w:val="ndice2"/>
            <w:tabs>
              <w:tab w:val="right" w:leader="dot" w:pos="8777"/>
            </w:tabs>
            <w:spacing w:line="276" w:lineRule="auto"/>
            <w:rPr>
              <w:ins w:id="21" w:author="tomasrodrigues@ua.pt" w:date="2017-08-29T19:15:00Z"/>
              <w:rFonts w:eastAsiaTheme="minorEastAsia"/>
              <w:noProof/>
              <w:lang w:eastAsia="pt-PT"/>
            </w:rPr>
            <w:pPrChange w:id="22" w:author="tomasrodrigues@ua.pt" w:date="2017-08-29T19:16:00Z">
              <w:pPr>
                <w:pStyle w:val="ndice2"/>
                <w:tabs>
                  <w:tab w:val="right" w:leader="dot" w:pos="8777"/>
                </w:tabs>
              </w:pPr>
            </w:pPrChange>
          </w:pPr>
          <w:ins w:id="2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"_Toc491797474"</w:instrText>
            </w:r>
            <w:r w:rsidRPr="0034303B">
              <w:rPr>
                <w:rStyle w:val="Hiperligao"/>
                <w:noProof/>
              </w:rPr>
              <w:instrText xml:space="preserve"> </w:instrText>
            </w:r>
            <w:r w:rsidRPr="0034303B">
              <w:rPr>
                <w:rStyle w:val="Hiperligao"/>
                <w:noProof/>
              </w:rPr>
              <w:fldChar w:fldCharType="separate"/>
            </w:r>
            <w:r w:rsidRPr="0034303B">
              <w:rPr>
                <w:rStyle w:val="Hiperligao"/>
                <w:noProof/>
              </w:rPr>
              <w:t>List of snippets</w:t>
            </w:r>
            <w:r>
              <w:rPr>
                <w:noProof/>
                <w:webHidden/>
              </w:rPr>
              <w:tab/>
            </w:r>
            <w:r>
              <w:rPr>
                <w:noProof/>
                <w:webHidden/>
              </w:rPr>
              <w:fldChar w:fldCharType="begin"/>
            </w:r>
            <w:r>
              <w:rPr>
                <w:noProof/>
                <w:webHidden/>
              </w:rPr>
              <w:instrText xml:space="preserve"> PAGEREF _Toc491797474 \h </w:instrText>
            </w:r>
          </w:ins>
          <w:r>
            <w:rPr>
              <w:noProof/>
              <w:webHidden/>
            </w:rPr>
          </w:r>
          <w:r>
            <w:rPr>
              <w:noProof/>
              <w:webHidden/>
            </w:rPr>
            <w:fldChar w:fldCharType="separate"/>
          </w:r>
          <w:ins w:id="24" w:author="tomasrodrigues@ua.pt" w:date="2017-08-30T16:03:00Z">
            <w:r w:rsidR="00725F1B">
              <w:rPr>
                <w:noProof/>
                <w:webHidden/>
              </w:rPr>
              <w:t>vi</w:t>
            </w:r>
          </w:ins>
          <w:ins w:id="25" w:author="tomasrodrigues@ua.pt" w:date="2017-08-29T19:15:00Z">
            <w:r>
              <w:rPr>
                <w:noProof/>
                <w:webHidden/>
              </w:rPr>
              <w:fldChar w:fldCharType="end"/>
            </w:r>
            <w:r w:rsidRPr="0034303B">
              <w:rPr>
                <w:rStyle w:val="Hiperligao"/>
                <w:noProof/>
              </w:rPr>
              <w:fldChar w:fldCharType="end"/>
            </w:r>
          </w:ins>
        </w:p>
        <w:p w14:paraId="17A60D4B" w14:textId="6FA44401" w:rsidR="00094D4D" w:rsidRDefault="00094D4D">
          <w:pPr>
            <w:pStyle w:val="ndice2"/>
            <w:tabs>
              <w:tab w:val="right" w:leader="dot" w:pos="8777"/>
            </w:tabs>
            <w:spacing w:line="276" w:lineRule="auto"/>
            <w:rPr>
              <w:ins w:id="26" w:author="tomasrodrigues@ua.pt" w:date="2017-08-29T19:15:00Z"/>
              <w:rFonts w:eastAsiaTheme="minorEastAsia"/>
              <w:noProof/>
              <w:lang w:eastAsia="pt-PT"/>
            </w:rPr>
            <w:pPrChange w:id="27" w:author="tomasrodrigues@ua.pt" w:date="2017-08-29T19:16:00Z">
              <w:pPr>
                <w:pStyle w:val="ndice2"/>
                <w:tabs>
                  <w:tab w:val="right" w:leader="dot" w:pos="8777"/>
                </w:tabs>
              </w:pPr>
            </w:pPrChange>
          </w:pPr>
          <w:ins w:id="2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"_Toc491797475"</w:instrText>
            </w:r>
            <w:r w:rsidRPr="0034303B">
              <w:rPr>
                <w:rStyle w:val="Hiperligao"/>
                <w:noProof/>
              </w:rPr>
              <w:instrText xml:space="preserve"> </w:instrText>
            </w:r>
            <w:r w:rsidRPr="0034303B">
              <w:rPr>
                <w:rStyle w:val="Hiperligao"/>
                <w:noProof/>
              </w:rPr>
              <w:fldChar w:fldCharType="separate"/>
            </w:r>
            <w:r w:rsidRPr="0034303B">
              <w:rPr>
                <w:rStyle w:val="Hiperligao"/>
                <w:noProof/>
              </w:rPr>
              <w:t>Acronyms</w:t>
            </w:r>
            <w:r>
              <w:rPr>
                <w:noProof/>
                <w:webHidden/>
              </w:rPr>
              <w:tab/>
            </w:r>
            <w:r>
              <w:rPr>
                <w:noProof/>
                <w:webHidden/>
              </w:rPr>
              <w:fldChar w:fldCharType="begin"/>
            </w:r>
            <w:r>
              <w:rPr>
                <w:noProof/>
                <w:webHidden/>
              </w:rPr>
              <w:instrText xml:space="preserve"> PAGEREF _Toc491797475 \h </w:instrText>
            </w:r>
          </w:ins>
          <w:r>
            <w:rPr>
              <w:noProof/>
              <w:webHidden/>
            </w:rPr>
          </w:r>
          <w:r>
            <w:rPr>
              <w:noProof/>
              <w:webHidden/>
            </w:rPr>
            <w:fldChar w:fldCharType="separate"/>
          </w:r>
          <w:ins w:id="29" w:author="tomasrodrigues@ua.pt" w:date="2017-08-30T16:03:00Z">
            <w:r w:rsidR="00725F1B">
              <w:rPr>
                <w:noProof/>
                <w:webHidden/>
              </w:rPr>
              <w:t>vii</w:t>
            </w:r>
          </w:ins>
          <w:ins w:id="30" w:author="tomasrodrigues@ua.pt" w:date="2017-08-29T19:15:00Z">
            <w:r>
              <w:rPr>
                <w:noProof/>
                <w:webHidden/>
              </w:rPr>
              <w:fldChar w:fldCharType="end"/>
            </w:r>
            <w:r w:rsidRPr="0034303B">
              <w:rPr>
                <w:rStyle w:val="Hiperligao"/>
                <w:noProof/>
              </w:rPr>
              <w:fldChar w:fldCharType="end"/>
            </w:r>
          </w:ins>
        </w:p>
        <w:p w14:paraId="5858BA81" w14:textId="0887AECB" w:rsidR="00094D4D" w:rsidRDefault="00094D4D">
          <w:pPr>
            <w:pStyle w:val="ndice2"/>
            <w:tabs>
              <w:tab w:val="right" w:leader="dot" w:pos="8777"/>
            </w:tabs>
            <w:spacing w:line="276" w:lineRule="auto"/>
            <w:rPr>
              <w:ins w:id="31" w:author="tomasrodrigues@ua.pt" w:date="2017-08-29T19:15:00Z"/>
              <w:rFonts w:eastAsiaTheme="minorEastAsia"/>
              <w:noProof/>
              <w:lang w:eastAsia="pt-PT"/>
            </w:rPr>
            <w:pPrChange w:id="32" w:author="tomasrodrigues@ua.pt" w:date="2017-08-29T19:16:00Z">
              <w:pPr>
                <w:pStyle w:val="ndice2"/>
                <w:tabs>
                  <w:tab w:val="right" w:leader="dot" w:pos="8777"/>
                </w:tabs>
              </w:pPr>
            </w:pPrChange>
          </w:pPr>
          <w:ins w:id="33" w:author="tomasrodrigues@ua.pt" w:date="2017-08-29T19:16:00Z">
            <w:r w:rsidRPr="00094D4D">
              <w:rPr>
                <w:rStyle w:val="Hiperligao"/>
                <w:noProof/>
                <w:sz w:val="26"/>
                <w:szCs w:val="26"/>
                <w:rPrChange w:id="34" w:author="tomasrodrigues@ua.pt" w:date="2017-08-29T19:16:00Z">
                  <w:rPr>
                    <w:rStyle w:val="Hiperligao"/>
                    <w:noProof/>
                  </w:rPr>
                </w:rPrChange>
              </w:rPr>
              <w:t>1</w:t>
            </w:r>
            <w:r>
              <w:rPr>
                <w:rStyle w:val="Hiperligao"/>
                <w:noProof/>
              </w:rPr>
              <w:t xml:space="preserve"> </w:t>
            </w:r>
          </w:ins>
          <w:ins w:id="3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"_Toc491797476"</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36" w:author="tomasrodrigues@ua.pt" w:date="2017-08-29T19:17:00Z">
                  <w:rPr>
                    <w:rStyle w:val="Hiperligao"/>
                    <w:noProof/>
                  </w:rPr>
                </w:rPrChange>
              </w:rPr>
              <w:t>Introduction</w:t>
            </w:r>
            <w:r>
              <w:rPr>
                <w:noProof/>
                <w:webHidden/>
              </w:rPr>
              <w:tab/>
            </w:r>
            <w:r>
              <w:rPr>
                <w:noProof/>
                <w:webHidden/>
              </w:rPr>
              <w:fldChar w:fldCharType="begin"/>
            </w:r>
            <w:r>
              <w:rPr>
                <w:noProof/>
                <w:webHidden/>
              </w:rPr>
              <w:instrText xml:space="preserve"> PAGEREF _Toc491797476 \h </w:instrText>
            </w:r>
          </w:ins>
          <w:r>
            <w:rPr>
              <w:noProof/>
              <w:webHidden/>
            </w:rPr>
          </w:r>
          <w:r>
            <w:rPr>
              <w:noProof/>
              <w:webHidden/>
            </w:rPr>
            <w:fldChar w:fldCharType="separate"/>
          </w:r>
          <w:ins w:id="37" w:author="tomasrodrigues@ua.pt" w:date="2017-08-30T16:03:00Z">
            <w:r w:rsidR="00725F1B">
              <w:rPr>
                <w:noProof/>
                <w:webHidden/>
              </w:rPr>
              <w:t>1</w:t>
            </w:r>
          </w:ins>
          <w:ins w:id="38" w:author="tomasrodrigues@ua.pt" w:date="2017-08-29T19:15:00Z">
            <w:r>
              <w:rPr>
                <w:noProof/>
                <w:webHidden/>
              </w:rPr>
              <w:fldChar w:fldCharType="end"/>
            </w:r>
            <w:r w:rsidRPr="0034303B">
              <w:rPr>
                <w:rStyle w:val="Hiperligao"/>
                <w:noProof/>
              </w:rPr>
              <w:fldChar w:fldCharType="end"/>
            </w:r>
          </w:ins>
        </w:p>
        <w:p w14:paraId="5EF7D2E9" w14:textId="1254067E" w:rsidR="00094D4D" w:rsidRDefault="00094D4D">
          <w:pPr>
            <w:pStyle w:val="ndice3"/>
            <w:tabs>
              <w:tab w:val="right" w:leader="dot" w:pos="8777"/>
            </w:tabs>
            <w:spacing w:line="276" w:lineRule="auto"/>
            <w:rPr>
              <w:ins w:id="39" w:author="tomasrodrigues@ua.pt" w:date="2017-08-29T19:15:00Z"/>
              <w:rFonts w:eastAsiaTheme="minorEastAsia"/>
              <w:noProof/>
              <w:lang w:eastAsia="pt-PT"/>
            </w:rPr>
            <w:pPrChange w:id="40" w:author="tomasrodrigues@ua.pt" w:date="2017-08-29T19:16:00Z">
              <w:pPr>
                <w:pStyle w:val="ndice3"/>
                <w:tabs>
                  <w:tab w:val="right" w:leader="dot" w:pos="8777"/>
                </w:tabs>
              </w:pPr>
            </w:pPrChange>
          </w:pPr>
          <w:ins w:id="41"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"_Toc491797477"</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1.1</w:t>
            </w:r>
            <w:r w:rsidRPr="0034303B">
              <w:rPr>
                <w:rStyle w:val="Hiperligao"/>
                <w:noProof/>
              </w:rPr>
              <w:t xml:space="preserve"> Motivation</w:t>
            </w:r>
            <w:r>
              <w:rPr>
                <w:noProof/>
                <w:webHidden/>
              </w:rPr>
              <w:tab/>
            </w:r>
            <w:r>
              <w:rPr>
                <w:noProof/>
                <w:webHidden/>
              </w:rPr>
              <w:fldChar w:fldCharType="begin"/>
            </w:r>
            <w:r>
              <w:rPr>
                <w:noProof/>
                <w:webHidden/>
              </w:rPr>
              <w:instrText xml:space="preserve"> PAGEREF _Toc491797477 \h </w:instrText>
            </w:r>
          </w:ins>
          <w:r>
            <w:rPr>
              <w:noProof/>
              <w:webHidden/>
            </w:rPr>
          </w:r>
          <w:r>
            <w:rPr>
              <w:noProof/>
              <w:webHidden/>
            </w:rPr>
            <w:fldChar w:fldCharType="separate"/>
          </w:r>
          <w:ins w:id="42" w:author="tomasrodrigues@ua.pt" w:date="2017-08-30T16:03:00Z">
            <w:r w:rsidR="00725F1B">
              <w:rPr>
                <w:noProof/>
                <w:webHidden/>
              </w:rPr>
              <w:t>1</w:t>
            </w:r>
          </w:ins>
          <w:ins w:id="43" w:author="tomasrodrigues@ua.pt" w:date="2017-08-29T19:15:00Z">
            <w:r>
              <w:rPr>
                <w:noProof/>
                <w:webHidden/>
              </w:rPr>
              <w:fldChar w:fldCharType="end"/>
            </w:r>
            <w:r w:rsidRPr="0034303B">
              <w:rPr>
                <w:rStyle w:val="Hiperligao"/>
                <w:noProof/>
              </w:rPr>
              <w:fldChar w:fldCharType="end"/>
            </w:r>
          </w:ins>
        </w:p>
        <w:p w14:paraId="64630BA2" w14:textId="0BEEE19B" w:rsidR="00094D4D" w:rsidRDefault="00094D4D">
          <w:pPr>
            <w:pStyle w:val="ndice3"/>
            <w:tabs>
              <w:tab w:val="right" w:leader="dot" w:pos="8777"/>
            </w:tabs>
            <w:spacing w:line="276" w:lineRule="auto"/>
            <w:rPr>
              <w:ins w:id="44" w:author="tomasrodrigues@ua.pt" w:date="2017-08-29T19:15:00Z"/>
              <w:rFonts w:eastAsiaTheme="minorEastAsia"/>
              <w:noProof/>
              <w:lang w:eastAsia="pt-PT"/>
            </w:rPr>
            <w:pPrChange w:id="45" w:author="tomasrodrigues@ua.pt" w:date="2017-08-29T19:16:00Z">
              <w:pPr>
                <w:pStyle w:val="ndice3"/>
                <w:tabs>
                  <w:tab w:val="right" w:leader="dot" w:pos="8777"/>
                </w:tabs>
              </w:pPr>
            </w:pPrChange>
          </w:pPr>
          <w:ins w:id="4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"_Toc491797478"</w:instrText>
            </w:r>
            <w:r w:rsidRPr="0034303B">
              <w:rPr>
                <w:rStyle w:val="Hiperligao"/>
                <w:noProof/>
              </w:rPr>
              <w:instrText xml:space="preserve"> </w:instrText>
            </w:r>
            <w:r w:rsidRPr="0034303B">
              <w:rPr>
                <w:rStyle w:val="Hiperligao"/>
                <w:noProof/>
              </w:rPr>
              <w:fldChar w:fldCharType="separate"/>
            </w:r>
            <w:r w:rsidRPr="0034303B">
              <w:rPr>
                <w:rStyle w:val="Hiperligao"/>
                <w:rFonts w:eastAsia="Times New Roman" w:cs="Times New Roman"/>
                <w:noProof/>
              </w:rPr>
              <w:t>1.2</w:t>
            </w:r>
            <w:r w:rsidRPr="0034303B">
              <w:rPr>
                <w:rStyle w:val="Hiperligao"/>
                <w:rFonts w:eastAsia="Times New Roman"/>
                <w:noProof/>
              </w:rPr>
              <w:t xml:space="preserve"> Objectives</w:t>
            </w:r>
            <w:r>
              <w:rPr>
                <w:noProof/>
                <w:webHidden/>
              </w:rPr>
              <w:tab/>
            </w:r>
            <w:r>
              <w:rPr>
                <w:noProof/>
                <w:webHidden/>
              </w:rPr>
              <w:fldChar w:fldCharType="begin"/>
            </w:r>
            <w:r>
              <w:rPr>
                <w:noProof/>
                <w:webHidden/>
              </w:rPr>
              <w:instrText xml:space="preserve"> PAGEREF _Toc491797478 \h </w:instrText>
            </w:r>
          </w:ins>
          <w:r>
            <w:rPr>
              <w:noProof/>
              <w:webHidden/>
            </w:rPr>
          </w:r>
          <w:r>
            <w:rPr>
              <w:noProof/>
              <w:webHidden/>
            </w:rPr>
            <w:fldChar w:fldCharType="separate"/>
          </w:r>
          <w:ins w:id="47" w:author="tomasrodrigues@ua.pt" w:date="2017-08-30T16:03:00Z">
            <w:r w:rsidR="00725F1B">
              <w:rPr>
                <w:noProof/>
                <w:webHidden/>
              </w:rPr>
              <w:t>2</w:t>
            </w:r>
          </w:ins>
          <w:ins w:id="48" w:author="tomasrodrigues@ua.pt" w:date="2017-08-29T19:15:00Z">
            <w:r>
              <w:rPr>
                <w:noProof/>
                <w:webHidden/>
              </w:rPr>
              <w:fldChar w:fldCharType="end"/>
            </w:r>
            <w:r w:rsidRPr="0034303B">
              <w:rPr>
                <w:rStyle w:val="Hiperligao"/>
                <w:noProof/>
              </w:rPr>
              <w:fldChar w:fldCharType="end"/>
            </w:r>
          </w:ins>
        </w:p>
        <w:p w14:paraId="46C241A2" w14:textId="6847F936" w:rsidR="00094D4D" w:rsidRDefault="00094D4D">
          <w:pPr>
            <w:pStyle w:val="ndice3"/>
            <w:tabs>
              <w:tab w:val="right" w:leader="dot" w:pos="8777"/>
            </w:tabs>
            <w:spacing w:line="276" w:lineRule="auto"/>
            <w:rPr>
              <w:ins w:id="49" w:author="tomasrodrigues@ua.pt" w:date="2017-08-29T19:15:00Z"/>
              <w:rFonts w:eastAsiaTheme="minorEastAsia"/>
              <w:noProof/>
              <w:lang w:eastAsia="pt-PT"/>
            </w:rPr>
            <w:pPrChange w:id="50" w:author="tomasrodrigues@ua.pt" w:date="2017-08-29T19:16:00Z">
              <w:pPr>
                <w:pStyle w:val="ndice3"/>
                <w:tabs>
                  <w:tab w:val="right" w:leader="dot" w:pos="8777"/>
                </w:tabs>
              </w:pPr>
            </w:pPrChange>
          </w:pPr>
          <w:ins w:id="51"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"_Toc491797479"</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1.3</w:t>
            </w:r>
            <w:r w:rsidRPr="0034303B">
              <w:rPr>
                <w:rStyle w:val="Hiperligao"/>
                <w:noProof/>
              </w:rPr>
              <w:t xml:space="preserve"> Contributions</w:t>
            </w:r>
            <w:r>
              <w:rPr>
                <w:noProof/>
                <w:webHidden/>
              </w:rPr>
              <w:tab/>
            </w:r>
            <w:r>
              <w:rPr>
                <w:noProof/>
                <w:webHidden/>
              </w:rPr>
              <w:fldChar w:fldCharType="begin"/>
            </w:r>
            <w:r>
              <w:rPr>
                <w:noProof/>
                <w:webHidden/>
              </w:rPr>
              <w:instrText xml:space="preserve"> PAGEREF _Toc491797479 \h </w:instrText>
            </w:r>
          </w:ins>
          <w:r>
            <w:rPr>
              <w:noProof/>
              <w:webHidden/>
            </w:rPr>
          </w:r>
          <w:r>
            <w:rPr>
              <w:noProof/>
              <w:webHidden/>
            </w:rPr>
            <w:fldChar w:fldCharType="separate"/>
          </w:r>
          <w:ins w:id="52" w:author="tomasrodrigues@ua.pt" w:date="2017-08-30T16:03:00Z">
            <w:r w:rsidR="00725F1B">
              <w:rPr>
                <w:noProof/>
                <w:webHidden/>
              </w:rPr>
              <w:t>3</w:t>
            </w:r>
          </w:ins>
          <w:ins w:id="53" w:author="tomasrodrigues@ua.pt" w:date="2017-08-29T19:15:00Z">
            <w:r>
              <w:rPr>
                <w:noProof/>
                <w:webHidden/>
              </w:rPr>
              <w:fldChar w:fldCharType="end"/>
            </w:r>
            <w:r w:rsidRPr="0034303B">
              <w:rPr>
                <w:rStyle w:val="Hiperligao"/>
                <w:noProof/>
              </w:rPr>
              <w:fldChar w:fldCharType="end"/>
            </w:r>
          </w:ins>
        </w:p>
        <w:p w14:paraId="255CC064" w14:textId="5C975178" w:rsidR="00094D4D" w:rsidRDefault="00094D4D">
          <w:pPr>
            <w:pStyle w:val="ndice3"/>
            <w:tabs>
              <w:tab w:val="right" w:leader="dot" w:pos="8777"/>
            </w:tabs>
            <w:spacing w:line="276" w:lineRule="auto"/>
            <w:rPr>
              <w:ins w:id="54" w:author="tomasrodrigues@ua.pt" w:date="2017-08-29T19:15:00Z"/>
              <w:rFonts w:eastAsiaTheme="minorEastAsia"/>
              <w:noProof/>
              <w:lang w:eastAsia="pt-PT"/>
            </w:rPr>
            <w:pPrChange w:id="55" w:author="tomasrodrigues@ua.pt" w:date="2017-08-29T19:16:00Z">
              <w:pPr>
                <w:pStyle w:val="ndice3"/>
                <w:tabs>
                  <w:tab w:val="right" w:leader="dot" w:pos="8777"/>
                </w:tabs>
              </w:pPr>
            </w:pPrChange>
          </w:pPr>
          <w:ins w:id="5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"_Toc491797480"</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1.4</w:t>
            </w:r>
            <w:r w:rsidRPr="0034303B">
              <w:rPr>
                <w:rStyle w:val="Hiperligao"/>
                <w:noProof/>
              </w:rPr>
              <w:t xml:space="preserve"> Document Structure</w:t>
            </w:r>
            <w:r>
              <w:rPr>
                <w:noProof/>
                <w:webHidden/>
              </w:rPr>
              <w:tab/>
            </w:r>
            <w:r>
              <w:rPr>
                <w:noProof/>
                <w:webHidden/>
              </w:rPr>
              <w:fldChar w:fldCharType="begin"/>
            </w:r>
            <w:r>
              <w:rPr>
                <w:noProof/>
                <w:webHidden/>
              </w:rPr>
              <w:instrText xml:space="preserve"> PAGEREF _Toc491797480 \h </w:instrText>
            </w:r>
          </w:ins>
          <w:r>
            <w:rPr>
              <w:noProof/>
              <w:webHidden/>
            </w:rPr>
          </w:r>
          <w:r>
            <w:rPr>
              <w:noProof/>
              <w:webHidden/>
            </w:rPr>
            <w:fldChar w:fldCharType="separate"/>
          </w:r>
          <w:ins w:id="57" w:author="tomasrodrigues@ua.pt" w:date="2017-08-30T16:03:00Z">
            <w:r w:rsidR="00725F1B">
              <w:rPr>
                <w:noProof/>
                <w:webHidden/>
              </w:rPr>
              <w:t>4</w:t>
            </w:r>
          </w:ins>
          <w:ins w:id="58" w:author="tomasrodrigues@ua.pt" w:date="2017-08-29T19:15:00Z">
            <w:r>
              <w:rPr>
                <w:noProof/>
                <w:webHidden/>
              </w:rPr>
              <w:fldChar w:fldCharType="end"/>
            </w:r>
            <w:r w:rsidRPr="0034303B">
              <w:rPr>
                <w:rStyle w:val="Hiperligao"/>
                <w:noProof/>
              </w:rPr>
              <w:fldChar w:fldCharType="end"/>
            </w:r>
          </w:ins>
        </w:p>
        <w:p w14:paraId="724D7C50" w14:textId="64B229A7" w:rsidR="00094D4D" w:rsidRDefault="00094D4D">
          <w:pPr>
            <w:pStyle w:val="ndice2"/>
            <w:tabs>
              <w:tab w:val="right" w:leader="dot" w:pos="8777"/>
            </w:tabs>
            <w:spacing w:line="276" w:lineRule="auto"/>
            <w:rPr>
              <w:ins w:id="59" w:author="tomasrodrigues@ua.pt" w:date="2017-08-29T19:15:00Z"/>
              <w:rFonts w:eastAsiaTheme="minorEastAsia"/>
              <w:noProof/>
              <w:lang w:eastAsia="pt-PT"/>
            </w:rPr>
            <w:pPrChange w:id="60" w:author="tomasrodrigues@ua.pt" w:date="2017-08-29T19:16:00Z">
              <w:pPr>
                <w:pStyle w:val="ndice2"/>
                <w:tabs>
                  <w:tab w:val="right" w:leader="dot" w:pos="8777"/>
                </w:tabs>
              </w:pPr>
            </w:pPrChange>
          </w:pPr>
          <w:ins w:id="61" w:author="tomasrodrigues@ua.pt" w:date="2017-08-29T19:17:00Z">
            <w:r w:rsidRPr="00094D4D">
              <w:rPr>
                <w:rStyle w:val="Hiperligao"/>
                <w:noProof/>
                <w:sz w:val="26"/>
                <w:szCs w:val="26"/>
                <w:rPrChange w:id="62" w:author="tomasrodrigues@ua.pt" w:date="2017-08-29T19:17:00Z">
                  <w:rPr>
                    <w:rStyle w:val="Hiperligao"/>
                    <w:noProof/>
                  </w:rPr>
                </w:rPrChange>
              </w:rPr>
              <w:t xml:space="preserve">2 </w:t>
            </w:r>
          </w:ins>
          <w:ins w:id="6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"_Toc491797481"</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64" w:author="tomasrodrigues@ua.pt" w:date="2017-08-29T19:17:00Z">
                  <w:rPr>
                    <w:rStyle w:val="Hiperligao"/>
                    <w:noProof/>
                  </w:rPr>
                </w:rPrChange>
              </w:rPr>
              <w:t>State of Art</w:t>
            </w:r>
            <w:r>
              <w:rPr>
                <w:noProof/>
                <w:webHidden/>
              </w:rPr>
              <w:tab/>
            </w:r>
            <w:r>
              <w:rPr>
                <w:noProof/>
                <w:webHidden/>
              </w:rPr>
              <w:fldChar w:fldCharType="begin"/>
            </w:r>
            <w:r>
              <w:rPr>
                <w:noProof/>
                <w:webHidden/>
              </w:rPr>
              <w:instrText xml:space="preserve"> PAGEREF _Toc491797481 \h </w:instrText>
            </w:r>
          </w:ins>
          <w:r>
            <w:rPr>
              <w:noProof/>
              <w:webHidden/>
            </w:rPr>
          </w:r>
          <w:r>
            <w:rPr>
              <w:noProof/>
              <w:webHidden/>
            </w:rPr>
            <w:fldChar w:fldCharType="separate"/>
          </w:r>
          <w:ins w:id="65" w:author="tomasrodrigues@ua.pt" w:date="2017-08-30T16:03:00Z">
            <w:r w:rsidR="00725F1B">
              <w:rPr>
                <w:noProof/>
                <w:webHidden/>
              </w:rPr>
              <w:t>5</w:t>
            </w:r>
          </w:ins>
          <w:ins w:id="66" w:author="tomasrodrigues@ua.pt" w:date="2017-08-29T19:15:00Z">
            <w:r>
              <w:rPr>
                <w:noProof/>
                <w:webHidden/>
              </w:rPr>
              <w:fldChar w:fldCharType="end"/>
            </w:r>
            <w:r w:rsidRPr="0034303B">
              <w:rPr>
                <w:rStyle w:val="Hiperligao"/>
                <w:noProof/>
              </w:rPr>
              <w:fldChar w:fldCharType="end"/>
            </w:r>
          </w:ins>
        </w:p>
        <w:p w14:paraId="21A70DEA" w14:textId="4AE748BF" w:rsidR="00094D4D" w:rsidRDefault="00094D4D">
          <w:pPr>
            <w:pStyle w:val="ndice3"/>
            <w:tabs>
              <w:tab w:val="right" w:leader="dot" w:pos="8777"/>
            </w:tabs>
            <w:spacing w:line="276" w:lineRule="auto"/>
            <w:rPr>
              <w:ins w:id="67" w:author="tomasrodrigues@ua.pt" w:date="2017-08-29T19:15:00Z"/>
              <w:rFonts w:eastAsiaTheme="minorEastAsia"/>
              <w:noProof/>
              <w:lang w:eastAsia="pt-PT"/>
            </w:rPr>
            <w:pPrChange w:id="68" w:author="tomasrodrigues@ua.pt" w:date="2017-08-29T19:16:00Z">
              <w:pPr>
                <w:pStyle w:val="ndice3"/>
                <w:tabs>
                  <w:tab w:val="right" w:leader="dot" w:pos="8777"/>
                </w:tabs>
              </w:pPr>
            </w:pPrChange>
          </w:pPr>
          <w:ins w:id="6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"_Toc491797482"</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2.1</w:t>
            </w:r>
            <w:r w:rsidRPr="0034303B">
              <w:rPr>
                <w:rStyle w:val="Hiperligao"/>
                <w:noProof/>
              </w:rPr>
              <w:t xml:space="preserve"> Mobile Network Evolution</w:t>
            </w:r>
            <w:r>
              <w:rPr>
                <w:noProof/>
                <w:webHidden/>
              </w:rPr>
              <w:tab/>
            </w:r>
            <w:r>
              <w:rPr>
                <w:noProof/>
                <w:webHidden/>
              </w:rPr>
              <w:fldChar w:fldCharType="begin"/>
            </w:r>
            <w:r>
              <w:rPr>
                <w:noProof/>
                <w:webHidden/>
              </w:rPr>
              <w:instrText xml:space="preserve"> PAGEREF _Toc491797482 \h </w:instrText>
            </w:r>
          </w:ins>
          <w:r>
            <w:rPr>
              <w:noProof/>
              <w:webHidden/>
            </w:rPr>
          </w:r>
          <w:r>
            <w:rPr>
              <w:noProof/>
              <w:webHidden/>
            </w:rPr>
            <w:fldChar w:fldCharType="separate"/>
          </w:r>
          <w:ins w:id="70" w:author="tomasrodrigues@ua.pt" w:date="2017-08-30T16:03:00Z">
            <w:r w:rsidR="00725F1B">
              <w:rPr>
                <w:noProof/>
                <w:webHidden/>
              </w:rPr>
              <w:t>5</w:t>
            </w:r>
          </w:ins>
          <w:ins w:id="71" w:author="tomasrodrigues@ua.pt" w:date="2017-08-29T19:15:00Z">
            <w:r>
              <w:rPr>
                <w:noProof/>
                <w:webHidden/>
              </w:rPr>
              <w:fldChar w:fldCharType="end"/>
            </w:r>
            <w:r w:rsidRPr="0034303B">
              <w:rPr>
                <w:rStyle w:val="Hiperligao"/>
                <w:noProof/>
              </w:rPr>
              <w:fldChar w:fldCharType="end"/>
            </w:r>
          </w:ins>
        </w:p>
        <w:p w14:paraId="20CD7F6F" w14:textId="67ED6A79" w:rsidR="00094D4D" w:rsidRDefault="00094D4D">
          <w:pPr>
            <w:pStyle w:val="ndice3"/>
            <w:tabs>
              <w:tab w:val="right" w:leader="dot" w:pos="8777"/>
            </w:tabs>
            <w:spacing w:line="276" w:lineRule="auto"/>
            <w:rPr>
              <w:ins w:id="72" w:author="tomasrodrigues@ua.pt" w:date="2017-08-29T19:15:00Z"/>
              <w:rFonts w:eastAsiaTheme="minorEastAsia"/>
              <w:noProof/>
              <w:lang w:eastAsia="pt-PT"/>
            </w:rPr>
            <w:pPrChange w:id="73" w:author="tomasrodrigues@ua.pt" w:date="2017-08-29T19:16:00Z">
              <w:pPr>
                <w:pStyle w:val="ndice3"/>
                <w:tabs>
                  <w:tab w:val="right" w:leader="dot" w:pos="8777"/>
                </w:tabs>
              </w:pPr>
            </w:pPrChange>
          </w:pPr>
          <w:ins w:id="7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"_Toc491797483"</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2.2</w:t>
            </w:r>
            <w:r w:rsidRPr="0034303B">
              <w:rPr>
                <w:rStyle w:val="Hiperligao"/>
                <w:noProof/>
              </w:rPr>
              <w:t xml:space="preserve"> VoIP</w:t>
            </w:r>
            <w:r>
              <w:rPr>
                <w:noProof/>
                <w:webHidden/>
              </w:rPr>
              <w:tab/>
            </w:r>
            <w:r>
              <w:rPr>
                <w:noProof/>
                <w:webHidden/>
              </w:rPr>
              <w:fldChar w:fldCharType="begin"/>
            </w:r>
            <w:r>
              <w:rPr>
                <w:noProof/>
                <w:webHidden/>
              </w:rPr>
              <w:instrText xml:space="preserve"> PAGEREF _Toc491797483 \h </w:instrText>
            </w:r>
          </w:ins>
          <w:r>
            <w:rPr>
              <w:noProof/>
              <w:webHidden/>
            </w:rPr>
          </w:r>
          <w:r>
            <w:rPr>
              <w:noProof/>
              <w:webHidden/>
            </w:rPr>
            <w:fldChar w:fldCharType="separate"/>
          </w:r>
          <w:ins w:id="75" w:author="tomasrodrigues@ua.pt" w:date="2017-08-30T16:03:00Z">
            <w:r w:rsidR="00725F1B">
              <w:rPr>
                <w:noProof/>
                <w:webHidden/>
              </w:rPr>
              <w:t>15</w:t>
            </w:r>
          </w:ins>
          <w:ins w:id="76" w:author="tomasrodrigues@ua.pt" w:date="2017-08-29T19:15:00Z">
            <w:r>
              <w:rPr>
                <w:noProof/>
                <w:webHidden/>
              </w:rPr>
              <w:fldChar w:fldCharType="end"/>
            </w:r>
            <w:r w:rsidRPr="0034303B">
              <w:rPr>
                <w:rStyle w:val="Hiperligao"/>
                <w:noProof/>
              </w:rPr>
              <w:fldChar w:fldCharType="end"/>
            </w:r>
          </w:ins>
        </w:p>
        <w:p w14:paraId="069E8C5C" w14:textId="0A8BB0E8" w:rsidR="00094D4D" w:rsidRDefault="00094D4D">
          <w:pPr>
            <w:pStyle w:val="ndice4"/>
            <w:tabs>
              <w:tab w:val="right" w:leader="dot" w:pos="8777"/>
            </w:tabs>
            <w:spacing w:line="276" w:lineRule="auto"/>
            <w:rPr>
              <w:ins w:id="77" w:author="tomasrodrigues@ua.pt" w:date="2017-08-29T19:15:00Z"/>
              <w:rFonts w:eastAsiaTheme="minorEastAsia" w:cstheme="minorBidi"/>
              <w:noProof/>
              <w:szCs w:val="22"/>
              <w:lang w:val="pt-PT"/>
            </w:rPr>
            <w:pPrChange w:id="78" w:author="tomasrodrigues@ua.pt" w:date="2017-08-29T19:16:00Z">
              <w:pPr>
                <w:pStyle w:val="ndice4"/>
                <w:tabs>
                  <w:tab w:val="right" w:leader="dot" w:pos="8777"/>
                </w:tabs>
              </w:pPr>
            </w:pPrChange>
          </w:pPr>
          <w:ins w:id="7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"_Toc491797484"</w:instrText>
            </w:r>
            <w:r w:rsidRPr="0034303B">
              <w:rPr>
                <w:rStyle w:val="Hiperligao"/>
                <w:noProof/>
              </w:rPr>
              <w:instrText xml:space="preserve"> </w:instrText>
            </w:r>
            <w:r w:rsidRPr="0034303B">
              <w:rPr>
                <w:rStyle w:val="Hiperligao"/>
                <w:noProof/>
              </w:rPr>
              <w:fldChar w:fldCharType="separate"/>
            </w:r>
            <w:r w:rsidRPr="0034303B">
              <w:rPr>
                <w:rStyle w:val="Hiperligao"/>
                <w:noProof/>
                <w:lang w:eastAsia="en-US"/>
              </w:rPr>
              <w:t>2.2.1 VoLTE</w:t>
            </w:r>
            <w:r>
              <w:rPr>
                <w:noProof/>
                <w:webHidden/>
              </w:rPr>
              <w:tab/>
            </w:r>
            <w:r>
              <w:rPr>
                <w:noProof/>
                <w:webHidden/>
              </w:rPr>
              <w:fldChar w:fldCharType="begin"/>
            </w:r>
            <w:r>
              <w:rPr>
                <w:noProof/>
                <w:webHidden/>
              </w:rPr>
              <w:instrText xml:space="preserve"> PAGEREF _Toc491797484 \h </w:instrText>
            </w:r>
          </w:ins>
          <w:r>
            <w:rPr>
              <w:noProof/>
              <w:webHidden/>
            </w:rPr>
          </w:r>
          <w:r>
            <w:rPr>
              <w:noProof/>
              <w:webHidden/>
            </w:rPr>
            <w:fldChar w:fldCharType="separate"/>
          </w:r>
          <w:ins w:id="80" w:author="tomasrodrigues@ua.pt" w:date="2017-08-30T16:03:00Z">
            <w:r w:rsidR="00725F1B">
              <w:rPr>
                <w:noProof/>
                <w:webHidden/>
              </w:rPr>
              <w:t>16</w:t>
            </w:r>
          </w:ins>
          <w:ins w:id="81" w:author="tomasrodrigues@ua.pt" w:date="2017-08-29T19:15:00Z">
            <w:r>
              <w:rPr>
                <w:noProof/>
                <w:webHidden/>
              </w:rPr>
              <w:fldChar w:fldCharType="end"/>
            </w:r>
            <w:r w:rsidRPr="0034303B">
              <w:rPr>
                <w:rStyle w:val="Hiperligao"/>
                <w:noProof/>
              </w:rPr>
              <w:fldChar w:fldCharType="end"/>
            </w:r>
          </w:ins>
        </w:p>
        <w:p w14:paraId="0B7B6065" w14:textId="41221E77" w:rsidR="00094D4D" w:rsidRDefault="00094D4D">
          <w:pPr>
            <w:pStyle w:val="ndice4"/>
            <w:tabs>
              <w:tab w:val="right" w:leader="dot" w:pos="8777"/>
            </w:tabs>
            <w:spacing w:line="276" w:lineRule="auto"/>
            <w:rPr>
              <w:ins w:id="82" w:author="tomasrodrigues@ua.pt" w:date="2017-08-29T19:15:00Z"/>
              <w:rFonts w:eastAsiaTheme="minorEastAsia" w:cstheme="minorBidi"/>
              <w:noProof/>
              <w:szCs w:val="22"/>
              <w:lang w:val="pt-PT"/>
            </w:rPr>
            <w:pPrChange w:id="83" w:author="tomasrodrigues@ua.pt" w:date="2017-08-29T19:16:00Z">
              <w:pPr>
                <w:pStyle w:val="ndice4"/>
                <w:tabs>
                  <w:tab w:val="right" w:leader="dot" w:pos="8777"/>
                </w:tabs>
              </w:pPr>
            </w:pPrChange>
          </w:pPr>
          <w:ins w:id="8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"_Toc491797485"</w:instrText>
            </w:r>
            <w:r w:rsidRPr="0034303B">
              <w:rPr>
                <w:rStyle w:val="Hiperligao"/>
                <w:noProof/>
              </w:rPr>
              <w:instrText xml:space="preserve"> </w:instrText>
            </w:r>
            <w:r w:rsidRPr="0034303B">
              <w:rPr>
                <w:rStyle w:val="Hiperligao"/>
                <w:noProof/>
              </w:rPr>
              <w:fldChar w:fldCharType="separate"/>
            </w:r>
            <w:r w:rsidRPr="0034303B">
              <w:rPr>
                <w:rStyle w:val="Hiperligao"/>
                <w:noProof/>
              </w:rPr>
              <w:t>2.2.2 VoWiFi</w:t>
            </w:r>
            <w:r>
              <w:rPr>
                <w:noProof/>
                <w:webHidden/>
              </w:rPr>
              <w:tab/>
            </w:r>
            <w:r>
              <w:rPr>
                <w:noProof/>
                <w:webHidden/>
              </w:rPr>
              <w:fldChar w:fldCharType="begin"/>
            </w:r>
            <w:r>
              <w:rPr>
                <w:noProof/>
                <w:webHidden/>
              </w:rPr>
              <w:instrText xml:space="preserve"> PAGEREF _Toc491797485 \h </w:instrText>
            </w:r>
          </w:ins>
          <w:r>
            <w:rPr>
              <w:noProof/>
              <w:webHidden/>
            </w:rPr>
          </w:r>
          <w:r>
            <w:rPr>
              <w:noProof/>
              <w:webHidden/>
            </w:rPr>
            <w:fldChar w:fldCharType="separate"/>
          </w:r>
          <w:ins w:id="85" w:author="tomasrodrigues@ua.pt" w:date="2017-08-30T16:03:00Z">
            <w:r w:rsidR="00725F1B">
              <w:rPr>
                <w:noProof/>
                <w:webHidden/>
              </w:rPr>
              <w:t>17</w:t>
            </w:r>
          </w:ins>
          <w:ins w:id="86" w:author="tomasrodrigues@ua.pt" w:date="2017-08-29T19:15:00Z">
            <w:r>
              <w:rPr>
                <w:noProof/>
                <w:webHidden/>
              </w:rPr>
              <w:fldChar w:fldCharType="end"/>
            </w:r>
            <w:r w:rsidRPr="0034303B">
              <w:rPr>
                <w:rStyle w:val="Hiperligao"/>
                <w:noProof/>
              </w:rPr>
              <w:fldChar w:fldCharType="end"/>
            </w:r>
          </w:ins>
        </w:p>
        <w:p w14:paraId="172DB44C" w14:textId="39DF3C8C" w:rsidR="00094D4D" w:rsidRDefault="00094D4D">
          <w:pPr>
            <w:pStyle w:val="ndice3"/>
            <w:tabs>
              <w:tab w:val="right" w:leader="dot" w:pos="8777"/>
            </w:tabs>
            <w:spacing w:line="276" w:lineRule="auto"/>
            <w:rPr>
              <w:ins w:id="87" w:author="tomasrodrigues@ua.pt" w:date="2017-08-29T19:15:00Z"/>
              <w:rFonts w:eastAsiaTheme="minorEastAsia"/>
              <w:noProof/>
              <w:lang w:eastAsia="pt-PT"/>
            </w:rPr>
            <w:pPrChange w:id="88" w:author="tomasrodrigues@ua.pt" w:date="2017-08-29T19:16:00Z">
              <w:pPr>
                <w:pStyle w:val="ndice3"/>
                <w:tabs>
                  <w:tab w:val="right" w:leader="dot" w:pos="8777"/>
                </w:tabs>
              </w:pPr>
            </w:pPrChange>
          </w:pPr>
          <w:ins w:id="8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"_Toc491797486"</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2.3</w:t>
            </w:r>
            <w:r w:rsidRPr="0034303B">
              <w:rPr>
                <w:rStyle w:val="Hiperligao"/>
                <w:noProof/>
              </w:rPr>
              <w:t xml:space="preserve"> Quality of Service</w:t>
            </w:r>
            <w:r>
              <w:rPr>
                <w:noProof/>
                <w:webHidden/>
              </w:rPr>
              <w:tab/>
            </w:r>
            <w:r>
              <w:rPr>
                <w:noProof/>
                <w:webHidden/>
              </w:rPr>
              <w:fldChar w:fldCharType="begin"/>
            </w:r>
            <w:r>
              <w:rPr>
                <w:noProof/>
                <w:webHidden/>
              </w:rPr>
              <w:instrText xml:space="preserve"> PAGEREF _Toc491797486 \h </w:instrText>
            </w:r>
          </w:ins>
          <w:r>
            <w:rPr>
              <w:noProof/>
              <w:webHidden/>
            </w:rPr>
          </w:r>
          <w:r>
            <w:rPr>
              <w:noProof/>
              <w:webHidden/>
            </w:rPr>
            <w:fldChar w:fldCharType="separate"/>
          </w:r>
          <w:ins w:id="90" w:author="tomasrodrigues@ua.pt" w:date="2017-08-30T16:03:00Z">
            <w:r w:rsidR="00725F1B">
              <w:rPr>
                <w:noProof/>
                <w:webHidden/>
              </w:rPr>
              <w:t>19</w:t>
            </w:r>
          </w:ins>
          <w:ins w:id="91" w:author="tomasrodrigues@ua.pt" w:date="2017-08-29T19:15:00Z">
            <w:r>
              <w:rPr>
                <w:noProof/>
                <w:webHidden/>
              </w:rPr>
              <w:fldChar w:fldCharType="end"/>
            </w:r>
            <w:r w:rsidRPr="0034303B">
              <w:rPr>
                <w:rStyle w:val="Hiperligao"/>
                <w:noProof/>
              </w:rPr>
              <w:fldChar w:fldCharType="end"/>
            </w:r>
          </w:ins>
        </w:p>
        <w:p w14:paraId="4F6A8487" w14:textId="7E483289" w:rsidR="00094D4D" w:rsidRDefault="00094D4D">
          <w:pPr>
            <w:pStyle w:val="ndice3"/>
            <w:tabs>
              <w:tab w:val="right" w:leader="dot" w:pos="8777"/>
            </w:tabs>
            <w:spacing w:line="276" w:lineRule="auto"/>
            <w:rPr>
              <w:ins w:id="92" w:author="tomasrodrigues@ua.pt" w:date="2017-08-29T19:15:00Z"/>
              <w:rFonts w:eastAsiaTheme="minorEastAsia"/>
              <w:noProof/>
              <w:lang w:eastAsia="pt-PT"/>
            </w:rPr>
            <w:pPrChange w:id="93" w:author="tomasrodrigues@ua.pt" w:date="2017-08-29T19:16:00Z">
              <w:pPr>
                <w:pStyle w:val="ndice3"/>
                <w:tabs>
                  <w:tab w:val="right" w:leader="dot" w:pos="8777"/>
                </w:tabs>
              </w:pPr>
            </w:pPrChange>
          </w:pPr>
          <w:ins w:id="9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"_Toc491797487"</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2.4</w:t>
            </w:r>
            <w:r w:rsidRPr="0034303B">
              <w:rPr>
                <w:rStyle w:val="Hiperligao"/>
                <w:noProof/>
              </w:rPr>
              <w:t xml:space="preserve"> Quality of Experience</w:t>
            </w:r>
            <w:r>
              <w:rPr>
                <w:noProof/>
                <w:webHidden/>
              </w:rPr>
              <w:tab/>
            </w:r>
            <w:r>
              <w:rPr>
                <w:noProof/>
                <w:webHidden/>
              </w:rPr>
              <w:fldChar w:fldCharType="begin"/>
            </w:r>
            <w:r>
              <w:rPr>
                <w:noProof/>
                <w:webHidden/>
              </w:rPr>
              <w:instrText xml:space="preserve"> PAGEREF _Toc491797487 \h </w:instrText>
            </w:r>
          </w:ins>
          <w:r>
            <w:rPr>
              <w:noProof/>
              <w:webHidden/>
            </w:rPr>
          </w:r>
          <w:r>
            <w:rPr>
              <w:noProof/>
              <w:webHidden/>
            </w:rPr>
            <w:fldChar w:fldCharType="separate"/>
          </w:r>
          <w:ins w:id="95" w:author="tomasrodrigues@ua.pt" w:date="2017-08-30T16:03:00Z">
            <w:r w:rsidR="00725F1B">
              <w:rPr>
                <w:noProof/>
                <w:webHidden/>
              </w:rPr>
              <w:t>21</w:t>
            </w:r>
          </w:ins>
          <w:ins w:id="96" w:author="tomasrodrigues@ua.pt" w:date="2017-08-29T19:15:00Z">
            <w:r>
              <w:rPr>
                <w:noProof/>
                <w:webHidden/>
              </w:rPr>
              <w:fldChar w:fldCharType="end"/>
            </w:r>
            <w:r w:rsidRPr="0034303B">
              <w:rPr>
                <w:rStyle w:val="Hiperligao"/>
                <w:noProof/>
              </w:rPr>
              <w:fldChar w:fldCharType="end"/>
            </w:r>
          </w:ins>
        </w:p>
        <w:p w14:paraId="446AFC5E" w14:textId="2F09B18D" w:rsidR="00094D4D" w:rsidRDefault="00094D4D">
          <w:pPr>
            <w:pStyle w:val="ndice4"/>
            <w:tabs>
              <w:tab w:val="right" w:leader="dot" w:pos="8777"/>
            </w:tabs>
            <w:spacing w:line="276" w:lineRule="auto"/>
            <w:rPr>
              <w:ins w:id="97" w:author="tomasrodrigues@ua.pt" w:date="2017-08-29T19:15:00Z"/>
              <w:rFonts w:eastAsiaTheme="minorEastAsia" w:cstheme="minorBidi"/>
              <w:noProof/>
              <w:szCs w:val="22"/>
              <w:lang w:val="pt-PT"/>
            </w:rPr>
            <w:pPrChange w:id="98" w:author="tomasrodrigues@ua.pt" w:date="2017-08-29T19:16:00Z">
              <w:pPr>
                <w:pStyle w:val="ndice4"/>
                <w:tabs>
                  <w:tab w:val="right" w:leader="dot" w:pos="8777"/>
                </w:tabs>
              </w:pPr>
            </w:pPrChange>
          </w:pPr>
          <w:ins w:id="9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"_Toc491797488"</w:instrText>
            </w:r>
            <w:r w:rsidRPr="0034303B">
              <w:rPr>
                <w:rStyle w:val="Hiperligao"/>
                <w:noProof/>
              </w:rPr>
              <w:instrText xml:space="preserve"> </w:instrText>
            </w:r>
            <w:r w:rsidRPr="0034303B">
              <w:rPr>
                <w:rStyle w:val="Hiperligao"/>
                <w:noProof/>
              </w:rPr>
              <w:fldChar w:fldCharType="separate"/>
            </w:r>
            <w:r w:rsidRPr="0034303B">
              <w:rPr>
                <w:rStyle w:val="Hiperligao"/>
                <w:noProof/>
              </w:rPr>
              <w:t>2.4.1 Audio Quality</w:t>
            </w:r>
            <w:r>
              <w:rPr>
                <w:noProof/>
                <w:webHidden/>
              </w:rPr>
              <w:tab/>
            </w:r>
            <w:r>
              <w:rPr>
                <w:noProof/>
                <w:webHidden/>
              </w:rPr>
              <w:fldChar w:fldCharType="begin"/>
            </w:r>
            <w:r>
              <w:rPr>
                <w:noProof/>
                <w:webHidden/>
              </w:rPr>
              <w:instrText xml:space="preserve"> PAGEREF _Toc491797488 \h </w:instrText>
            </w:r>
          </w:ins>
          <w:r>
            <w:rPr>
              <w:noProof/>
              <w:webHidden/>
            </w:rPr>
          </w:r>
          <w:r>
            <w:rPr>
              <w:noProof/>
              <w:webHidden/>
            </w:rPr>
            <w:fldChar w:fldCharType="separate"/>
          </w:r>
          <w:ins w:id="100" w:author="tomasrodrigues@ua.pt" w:date="2017-08-30T16:03:00Z">
            <w:r w:rsidR="00725F1B">
              <w:rPr>
                <w:noProof/>
                <w:webHidden/>
              </w:rPr>
              <w:t>22</w:t>
            </w:r>
          </w:ins>
          <w:ins w:id="101" w:author="tomasrodrigues@ua.pt" w:date="2017-08-29T19:15:00Z">
            <w:r>
              <w:rPr>
                <w:noProof/>
                <w:webHidden/>
              </w:rPr>
              <w:fldChar w:fldCharType="end"/>
            </w:r>
            <w:r w:rsidRPr="0034303B">
              <w:rPr>
                <w:rStyle w:val="Hiperligao"/>
                <w:noProof/>
              </w:rPr>
              <w:fldChar w:fldCharType="end"/>
            </w:r>
          </w:ins>
        </w:p>
        <w:p w14:paraId="57608D5F" w14:textId="25E70B83" w:rsidR="00094D4D" w:rsidRDefault="00094D4D">
          <w:pPr>
            <w:pStyle w:val="ndice4"/>
            <w:tabs>
              <w:tab w:val="right" w:leader="dot" w:pos="8777"/>
            </w:tabs>
            <w:spacing w:line="276" w:lineRule="auto"/>
            <w:rPr>
              <w:ins w:id="102" w:author="tomasrodrigues@ua.pt" w:date="2017-08-29T19:15:00Z"/>
              <w:rFonts w:eastAsiaTheme="minorEastAsia" w:cstheme="minorBidi"/>
              <w:noProof/>
              <w:szCs w:val="22"/>
              <w:lang w:val="pt-PT"/>
            </w:rPr>
            <w:pPrChange w:id="103" w:author="tomasrodrigues@ua.pt" w:date="2017-08-29T19:16:00Z">
              <w:pPr>
                <w:pStyle w:val="ndice4"/>
                <w:tabs>
                  <w:tab w:val="right" w:leader="dot" w:pos="8777"/>
                </w:tabs>
              </w:pPr>
            </w:pPrChange>
          </w:pPr>
          <w:ins w:id="10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"_Toc491797489"</w:instrText>
            </w:r>
            <w:r w:rsidRPr="0034303B">
              <w:rPr>
                <w:rStyle w:val="Hiperligao"/>
                <w:noProof/>
              </w:rPr>
              <w:instrText xml:space="preserve"> </w:instrText>
            </w:r>
            <w:r w:rsidRPr="0034303B">
              <w:rPr>
                <w:rStyle w:val="Hiperligao"/>
                <w:noProof/>
              </w:rPr>
              <w:fldChar w:fldCharType="separate"/>
            </w:r>
            <w:r w:rsidRPr="0034303B">
              <w:rPr>
                <w:rStyle w:val="Hiperligao"/>
                <w:noProof/>
              </w:rPr>
              <w:t>2.4.2 Video Quality</w:t>
            </w:r>
            <w:r>
              <w:rPr>
                <w:noProof/>
                <w:webHidden/>
              </w:rPr>
              <w:tab/>
            </w:r>
            <w:r>
              <w:rPr>
                <w:noProof/>
                <w:webHidden/>
              </w:rPr>
              <w:fldChar w:fldCharType="begin"/>
            </w:r>
            <w:r>
              <w:rPr>
                <w:noProof/>
                <w:webHidden/>
              </w:rPr>
              <w:instrText xml:space="preserve"> PAGEREF _Toc491797489 \h </w:instrText>
            </w:r>
          </w:ins>
          <w:r>
            <w:rPr>
              <w:noProof/>
              <w:webHidden/>
            </w:rPr>
          </w:r>
          <w:r>
            <w:rPr>
              <w:noProof/>
              <w:webHidden/>
            </w:rPr>
            <w:fldChar w:fldCharType="separate"/>
          </w:r>
          <w:ins w:id="105" w:author="tomasrodrigues@ua.pt" w:date="2017-08-30T16:03:00Z">
            <w:r w:rsidR="00725F1B">
              <w:rPr>
                <w:noProof/>
                <w:webHidden/>
              </w:rPr>
              <w:t>23</w:t>
            </w:r>
          </w:ins>
          <w:ins w:id="106" w:author="tomasrodrigues@ua.pt" w:date="2017-08-29T19:15:00Z">
            <w:r>
              <w:rPr>
                <w:noProof/>
                <w:webHidden/>
              </w:rPr>
              <w:fldChar w:fldCharType="end"/>
            </w:r>
            <w:r w:rsidRPr="0034303B">
              <w:rPr>
                <w:rStyle w:val="Hiperligao"/>
                <w:noProof/>
              </w:rPr>
              <w:fldChar w:fldCharType="end"/>
            </w:r>
          </w:ins>
        </w:p>
        <w:p w14:paraId="2E1C4C94" w14:textId="5293010E" w:rsidR="00094D4D" w:rsidRDefault="00094D4D">
          <w:pPr>
            <w:pStyle w:val="ndice3"/>
            <w:tabs>
              <w:tab w:val="right" w:leader="dot" w:pos="8777"/>
            </w:tabs>
            <w:spacing w:line="276" w:lineRule="auto"/>
            <w:rPr>
              <w:ins w:id="107" w:author="tomasrodrigues@ua.pt" w:date="2017-08-29T19:15:00Z"/>
              <w:rFonts w:eastAsiaTheme="minorEastAsia"/>
              <w:noProof/>
              <w:lang w:eastAsia="pt-PT"/>
            </w:rPr>
            <w:pPrChange w:id="108" w:author="tomasrodrigues@ua.pt" w:date="2017-08-29T19:16:00Z">
              <w:pPr>
                <w:pStyle w:val="ndice3"/>
                <w:tabs>
                  <w:tab w:val="right" w:leader="dot" w:pos="8777"/>
                </w:tabs>
              </w:pPr>
            </w:pPrChange>
          </w:pPr>
          <w:ins w:id="10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"_Toc491797490"</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2.5</w:t>
            </w:r>
            <w:r w:rsidRPr="0034303B">
              <w:rPr>
                <w:rStyle w:val="Hiperligao"/>
                <w:noProof/>
              </w:rPr>
              <w:t xml:space="preserve"> Mobile Operating Systems</w:t>
            </w:r>
            <w:r>
              <w:rPr>
                <w:noProof/>
                <w:webHidden/>
              </w:rPr>
              <w:tab/>
            </w:r>
            <w:r>
              <w:rPr>
                <w:noProof/>
                <w:webHidden/>
              </w:rPr>
              <w:fldChar w:fldCharType="begin"/>
            </w:r>
            <w:r>
              <w:rPr>
                <w:noProof/>
                <w:webHidden/>
              </w:rPr>
              <w:instrText xml:space="preserve"> PAGEREF _Toc491797490 \h </w:instrText>
            </w:r>
          </w:ins>
          <w:r>
            <w:rPr>
              <w:noProof/>
              <w:webHidden/>
            </w:rPr>
          </w:r>
          <w:r>
            <w:rPr>
              <w:noProof/>
              <w:webHidden/>
            </w:rPr>
            <w:fldChar w:fldCharType="separate"/>
          </w:r>
          <w:ins w:id="110" w:author="tomasrodrigues@ua.pt" w:date="2017-08-30T16:03:00Z">
            <w:r w:rsidR="00725F1B">
              <w:rPr>
                <w:noProof/>
                <w:webHidden/>
              </w:rPr>
              <w:t>25</w:t>
            </w:r>
          </w:ins>
          <w:ins w:id="111" w:author="tomasrodrigues@ua.pt" w:date="2017-08-29T19:15:00Z">
            <w:r>
              <w:rPr>
                <w:noProof/>
                <w:webHidden/>
              </w:rPr>
              <w:fldChar w:fldCharType="end"/>
            </w:r>
            <w:r w:rsidRPr="0034303B">
              <w:rPr>
                <w:rStyle w:val="Hiperligao"/>
                <w:noProof/>
              </w:rPr>
              <w:fldChar w:fldCharType="end"/>
            </w:r>
          </w:ins>
        </w:p>
        <w:p w14:paraId="0EB2A628" w14:textId="44AD1D85" w:rsidR="00094D4D" w:rsidRDefault="00094D4D">
          <w:pPr>
            <w:pStyle w:val="ndice4"/>
            <w:tabs>
              <w:tab w:val="right" w:leader="dot" w:pos="8777"/>
            </w:tabs>
            <w:spacing w:line="276" w:lineRule="auto"/>
            <w:rPr>
              <w:ins w:id="112" w:author="tomasrodrigues@ua.pt" w:date="2017-08-29T19:15:00Z"/>
              <w:rFonts w:eastAsiaTheme="minorEastAsia" w:cstheme="minorBidi"/>
              <w:noProof/>
              <w:szCs w:val="22"/>
              <w:lang w:val="pt-PT"/>
            </w:rPr>
            <w:pPrChange w:id="113" w:author="tomasrodrigues@ua.pt" w:date="2017-08-29T19:16:00Z">
              <w:pPr>
                <w:pStyle w:val="ndice4"/>
                <w:tabs>
                  <w:tab w:val="right" w:leader="dot" w:pos="8777"/>
                </w:tabs>
              </w:pPr>
            </w:pPrChange>
          </w:pPr>
          <w:ins w:id="11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"_Toc491797491"</w:instrText>
            </w:r>
            <w:r w:rsidRPr="0034303B">
              <w:rPr>
                <w:rStyle w:val="Hiperligao"/>
                <w:noProof/>
              </w:rPr>
              <w:instrText xml:space="preserve"> </w:instrText>
            </w:r>
            <w:r w:rsidRPr="0034303B">
              <w:rPr>
                <w:rStyle w:val="Hiperligao"/>
                <w:noProof/>
              </w:rPr>
              <w:fldChar w:fldCharType="separate"/>
            </w:r>
            <w:r w:rsidRPr="0034303B">
              <w:rPr>
                <w:rStyle w:val="Hiperligao"/>
                <w:noProof/>
              </w:rPr>
              <w:t xml:space="preserve">2.5.1 Android </w:t>
            </w:r>
            <w:r>
              <w:rPr>
                <w:noProof/>
                <w:webHidden/>
              </w:rPr>
              <w:tab/>
            </w:r>
            <w:r>
              <w:rPr>
                <w:noProof/>
                <w:webHidden/>
              </w:rPr>
              <w:fldChar w:fldCharType="begin"/>
            </w:r>
            <w:r>
              <w:rPr>
                <w:noProof/>
                <w:webHidden/>
              </w:rPr>
              <w:instrText xml:space="preserve"> PAGEREF _Toc491797491 \h </w:instrText>
            </w:r>
          </w:ins>
          <w:r>
            <w:rPr>
              <w:noProof/>
              <w:webHidden/>
            </w:rPr>
          </w:r>
          <w:r>
            <w:rPr>
              <w:noProof/>
              <w:webHidden/>
            </w:rPr>
            <w:fldChar w:fldCharType="separate"/>
          </w:r>
          <w:ins w:id="115" w:author="tomasrodrigues@ua.pt" w:date="2017-08-30T16:03:00Z">
            <w:r w:rsidR="00725F1B">
              <w:rPr>
                <w:noProof/>
                <w:webHidden/>
              </w:rPr>
              <w:t>26</w:t>
            </w:r>
          </w:ins>
          <w:ins w:id="116" w:author="tomasrodrigues@ua.pt" w:date="2017-08-29T19:15:00Z">
            <w:r>
              <w:rPr>
                <w:noProof/>
                <w:webHidden/>
              </w:rPr>
              <w:fldChar w:fldCharType="end"/>
            </w:r>
            <w:r w:rsidRPr="0034303B">
              <w:rPr>
                <w:rStyle w:val="Hiperligao"/>
                <w:noProof/>
              </w:rPr>
              <w:fldChar w:fldCharType="end"/>
            </w:r>
          </w:ins>
        </w:p>
        <w:p w14:paraId="769CFE95" w14:textId="2EF514BE" w:rsidR="00094D4D" w:rsidRDefault="00094D4D">
          <w:pPr>
            <w:pStyle w:val="ndice4"/>
            <w:tabs>
              <w:tab w:val="right" w:leader="dot" w:pos="8777"/>
            </w:tabs>
            <w:spacing w:line="276" w:lineRule="auto"/>
            <w:rPr>
              <w:ins w:id="117" w:author="tomasrodrigues@ua.pt" w:date="2017-08-29T19:15:00Z"/>
              <w:rFonts w:eastAsiaTheme="minorEastAsia" w:cstheme="minorBidi"/>
              <w:noProof/>
              <w:szCs w:val="22"/>
              <w:lang w:val="pt-PT"/>
            </w:rPr>
            <w:pPrChange w:id="118" w:author="tomasrodrigues@ua.pt" w:date="2017-08-29T19:16:00Z">
              <w:pPr>
                <w:pStyle w:val="ndice4"/>
                <w:tabs>
                  <w:tab w:val="right" w:leader="dot" w:pos="8777"/>
                </w:tabs>
              </w:pPr>
            </w:pPrChange>
          </w:pPr>
          <w:ins w:id="11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"_Toc491797492"</w:instrText>
            </w:r>
            <w:r w:rsidRPr="0034303B">
              <w:rPr>
                <w:rStyle w:val="Hiperligao"/>
                <w:noProof/>
              </w:rPr>
              <w:instrText xml:space="preserve"> </w:instrText>
            </w:r>
            <w:r w:rsidRPr="0034303B">
              <w:rPr>
                <w:rStyle w:val="Hiperligao"/>
                <w:noProof/>
              </w:rPr>
              <w:fldChar w:fldCharType="separate"/>
            </w:r>
            <w:r w:rsidRPr="0034303B">
              <w:rPr>
                <w:rStyle w:val="Hiperligao"/>
                <w:noProof/>
              </w:rPr>
              <w:t>2.5.2 Root/Jailbreak</w:t>
            </w:r>
            <w:r>
              <w:rPr>
                <w:noProof/>
                <w:webHidden/>
              </w:rPr>
              <w:tab/>
            </w:r>
            <w:r>
              <w:rPr>
                <w:noProof/>
                <w:webHidden/>
              </w:rPr>
              <w:fldChar w:fldCharType="begin"/>
            </w:r>
            <w:r>
              <w:rPr>
                <w:noProof/>
                <w:webHidden/>
              </w:rPr>
              <w:instrText xml:space="preserve"> PAGEREF _Toc491797492 \h </w:instrText>
            </w:r>
          </w:ins>
          <w:r>
            <w:rPr>
              <w:noProof/>
              <w:webHidden/>
            </w:rPr>
          </w:r>
          <w:r>
            <w:rPr>
              <w:noProof/>
              <w:webHidden/>
            </w:rPr>
            <w:fldChar w:fldCharType="separate"/>
          </w:r>
          <w:ins w:id="120" w:author="tomasrodrigues@ua.pt" w:date="2017-08-30T16:03:00Z">
            <w:r w:rsidR="00725F1B">
              <w:rPr>
                <w:noProof/>
                <w:webHidden/>
              </w:rPr>
              <w:t>28</w:t>
            </w:r>
          </w:ins>
          <w:ins w:id="121" w:author="tomasrodrigues@ua.pt" w:date="2017-08-29T19:15:00Z">
            <w:r>
              <w:rPr>
                <w:noProof/>
                <w:webHidden/>
              </w:rPr>
              <w:fldChar w:fldCharType="end"/>
            </w:r>
            <w:r w:rsidRPr="0034303B">
              <w:rPr>
                <w:rStyle w:val="Hiperligao"/>
                <w:noProof/>
              </w:rPr>
              <w:fldChar w:fldCharType="end"/>
            </w:r>
          </w:ins>
        </w:p>
        <w:p w14:paraId="7FDF80DA" w14:textId="52E70C7A" w:rsidR="00094D4D" w:rsidRDefault="00094D4D">
          <w:pPr>
            <w:pStyle w:val="ndice4"/>
            <w:tabs>
              <w:tab w:val="right" w:leader="dot" w:pos="8777"/>
            </w:tabs>
            <w:spacing w:line="276" w:lineRule="auto"/>
            <w:rPr>
              <w:ins w:id="122" w:author="tomasrodrigues@ua.pt" w:date="2017-08-29T19:15:00Z"/>
              <w:rFonts w:eastAsiaTheme="minorEastAsia" w:cstheme="minorBidi"/>
              <w:noProof/>
              <w:szCs w:val="22"/>
              <w:lang w:val="pt-PT"/>
            </w:rPr>
            <w:pPrChange w:id="123" w:author="tomasrodrigues@ua.pt" w:date="2017-08-29T19:16:00Z">
              <w:pPr>
                <w:pStyle w:val="ndice4"/>
                <w:tabs>
                  <w:tab w:val="right" w:leader="dot" w:pos="8777"/>
                </w:tabs>
              </w:pPr>
            </w:pPrChange>
          </w:pPr>
          <w:ins w:id="124"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"_Toc491797493"</w:instrText>
            </w:r>
            <w:r w:rsidRPr="0034303B">
              <w:rPr>
                <w:rStyle w:val="Hiperligao"/>
                <w:noProof/>
              </w:rPr>
              <w:instrText xml:space="preserve"> </w:instrText>
            </w:r>
            <w:r w:rsidRPr="0034303B">
              <w:rPr>
                <w:rStyle w:val="Hiperligao"/>
                <w:noProof/>
              </w:rPr>
              <w:fldChar w:fldCharType="separate"/>
            </w:r>
            <w:r w:rsidRPr="0034303B">
              <w:rPr>
                <w:rStyle w:val="Hiperligao"/>
                <w:noProof/>
              </w:rPr>
              <w:t>2.5.3 System application</w:t>
            </w:r>
            <w:r>
              <w:rPr>
                <w:noProof/>
                <w:webHidden/>
              </w:rPr>
              <w:tab/>
            </w:r>
            <w:r>
              <w:rPr>
                <w:noProof/>
                <w:webHidden/>
              </w:rPr>
              <w:fldChar w:fldCharType="begin"/>
            </w:r>
            <w:r>
              <w:rPr>
                <w:noProof/>
                <w:webHidden/>
              </w:rPr>
              <w:instrText xml:space="preserve"> PAGEREF _Toc491797493 \h </w:instrText>
            </w:r>
          </w:ins>
          <w:r>
            <w:rPr>
              <w:noProof/>
              <w:webHidden/>
            </w:rPr>
          </w:r>
          <w:r>
            <w:rPr>
              <w:noProof/>
              <w:webHidden/>
            </w:rPr>
            <w:fldChar w:fldCharType="separate"/>
          </w:r>
          <w:ins w:id="125" w:author="tomasrodrigues@ua.pt" w:date="2017-08-30T16:03:00Z">
            <w:r w:rsidR="00725F1B">
              <w:rPr>
                <w:noProof/>
                <w:webHidden/>
              </w:rPr>
              <w:t>29</w:t>
            </w:r>
          </w:ins>
          <w:ins w:id="126" w:author="tomasrodrigues@ua.pt" w:date="2017-08-29T19:15:00Z">
            <w:r>
              <w:rPr>
                <w:noProof/>
                <w:webHidden/>
              </w:rPr>
              <w:fldChar w:fldCharType="end"/>
            </w:r>
            <w:r w:rsidRPr="0034303B">
              <w:rPr>
                <w:rStyle w:val="Hiperligao"/>
                <w:noProof/>
              </w:rPr>
              <w:fldChar w:fldCharType="end"/>
            </w:r>
          </w:ins>
        </w:p>
        <w:p w14:paraId="3C5F2C99" w14:textId="35A6E611" w:rsidR="00094D4D" w:rsidRDefault="00094D4D">
          <w:pPr>
            <w:pStyle w:val="ndice3"/>
            <w:tabs>
              <w:tab w:val="right" w:leader="dot" w:pos="8777"/>
            </w:tabs>
            <w:spacing w:line="276" w:lineRule="auto"/>
            <w:rPr>
              <w:ins w:id="127" w:author="tomasrodrigues@ua.pt" w:date="2017-08-29T19:15:00Z"/>
              <w:rFonts w:eastAsiaTheme="minorEastAsia"/>
              <w:noProof/>
              <w:lang w:eastAsia="pt-PT"/>
            </w:rPr>
            <w:pPrChange w:id="128" w:author="tomasrodrigues@ua.pt" w:date="2017-08-29T19:16:00Z">
              <w:pPr>
                <w:pStyle w:val="ndice3"/>
                <w:tabs>
                  <w:tab w:val="right" w:leader="dot" w:pos="8777"/>
                </w:tabs>
              </w:pPr>
            </w:pPrChange>
          </w:pPr>
          <w:ins w:id="12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"_Toc491797494"</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2.6</w:t>
            </w:r>
            <w:r w:rsidRPr="0034303B">
              <w:rPr>
                <w:rStyle w:val="Hiperligao"/>
                <w:noProof/>
              </w:rPr>
              <w:t xml:space="preserve"> Other Solutions</w:t>
            </w:r>
            <w:r>
              <w:rPr>
                <w:noProof/>
                <w:webHidden/>
              </w:rPr>
              <w:tab/>
            </w:r>
            <w:r>
              <w:rPr>
                <w:noProof/>
                <w:webHidden/>
              </w:rPr>
              <w:fldChar w:fldCharType="begin"/>
            </w:r>
            <w:r>
              <w:rPr>
                <w:noProof/>
                <w:webHidden/>
              </w:rPr>
              <w:instrText xml:space="preserve"> PAGEREF _Toc491797494 \h </w:instrText>
            </w:r>
          </w:ins>
          <w:r>
            <w:rPr>
              <w:noProof/>
              <w:webHidden/>
            </w:rPr>
          </w:r>
          <w:r>
            <w:rPr>
              <w:noProof/>
              <w:webHidden/>
            </w:rPr>
            <w:fldChar w:fldCharType="separate"/>
          </w:r>
          <w:ins w:id="130" w:author="tomasrodrigues@ua.pt" w:date="2017-08-30T16:03:00Z">
            <w:r w:rsidR="00725F1B">
              <w:rPr>
                <w:noProof/>
                <w:webHidden/>
              </w:rPr>
              <w:t>30</w:t>
            </w:r>
          </w:ins>
          <w:ins w:id="131" w:author="tomasrodrigues@ua.pt" w:date="2017-08-29T19:15:00Z">
            <w:r>
              <w:rPr>
                <w:noProof/>
                <w:webHidden/>
              </w:rPr>
              <w:fldChar w:fldCharType="end"/>
            </w:r>
            <w:r w:rsidRPr="0034303B">
              <w:rPr>
                <w:rStyle w:val="Hiperligao"/>
                <w:noProof/>
              </w:rPr>
              <w:fldChar w:fldCharType="end"/>
            </w:r>
          </w:ins>
        </w:p>
        <w:p w14:paraId="2A3EB7BC" w14:textId="26973DAF" w:rsidR="00094D4D" w:rsidRDefault="00094D4D">
          <w:pPr>
            <w:pStyle w:val="ndice2"/>
            <w:tabs>
              <w:tab w:val="right" w:leader="dot" w:pos="8777"/>
            </w:tabs>
            <w:spacing w:line="276" w:lineRule="auto"/>
            <w:rPr>
              <w:ins w:id="132" w:author="tomasrodrigues@ua.pt" w:date="2017-08-29T19:15:00Z"/>
              <w:rFonts w:eastAsiaTheme="minorEastAsia"/>
              <w:noProof/>
              <w:lang w:eastAsia="pt-PT"/>
            </w:rPr>
            <w:pPrChange w:id="133" w:author="tomasrodrigues@ua.pt" w:date="2017-08-29T19:16:00Z">
              <w:pPr>
                <w:pStyle w:val="ndice2"/>
                <w:tabs>
                  <w:tab w:val="right" w:leader="dot" w:pos="8777"/>
                </w:tabs>
              </w:pPr>
            </w:pPrChange>
          </w:pPr>
          <w:ins w:id="134" w:author="tomasrodrigues@ua.pt" w:date="2017-08-29T19:17:00Z">
            <w:r w:rsidRPr="00094D4D">
              <w:rPr>
                <w:rStyle w:val="Hiperligao"/>
                <w:noProof/>
                <w:sz w:val="26"/>
                <w:szCs w:val="26"/>
                <w:rPrChange w:id="135" w:author="tomasrodrigues@ua.pt" w:date="2017-08-29T19:17:00Z">
                  <w:rPr>
                    <w:rStyle w:val="Hiperligao"/>
                    <w:noProof/>
                  </w:rPr>
                </w:rPrChange>
              </w:rPr>
              <w:t>3</w:t>
            </w:r>
            <w:r>
              <w:rPr>
                <w:rStyle w:val="Hiperligao"/>
                <w:noProof/>
              </w:rPr>
              <w:t xml:space="preserve"> </w:t>
            </w:r>
          </w:ins>
          <w:ins w:id="13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"_Toc491797495"</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137" w:author="tomasrodrigues@ua.pt" w:date="2017-08-29T19:17:00Z">
                  <w:rPr>
                    <w:rStyle w:val="Hiperligao"/>
                    <w:noProof/>
                  </w:rPr>
                </w:rPrChange>
              </w:rPr>
              <w:t>ArQoS Pocket platform</w:t>
            </w:r>
            <w:r>
              <w:rPr>
                <w:noProof/>
                <w:webHidden/>
              </w:rPr>
              <w:tab/>
            </w:r>
            <w:r>
              <w:rPr>
                <w:noProof/>
                <w:webHidden/>
              </w:rPr>
              <w:fldChar w:fldCharType="begin"/>
            </w:r>
            <w:r>
              <w:rPr>
                <w:noProof/>
                <w:webHidden/>
              </w:rPr>
              <w:instrText xml:space="preserve"> PAGEREF _Toc491797495 \h </w:instrText>
            </w:r>
          </w:ins>
          <w:r>
            <w:rPr>
              <w:noProof/>
              <w:webHidden/>
            </w:rPr>
          </w:r>
          <w:r>
            <w:rPr>
              <w:noProof/>
              <w:webHidden/>
            </w:rPr>
            <w:fldChar w:fldCharType="separate"/>
          </w:r>
          <w:ins w:id="138" w:author="tomasrodrigues@ua.pt" w:date="2017-08-30T16:03:00Z">
            <w:r w:rsidR="00725F1B">
              <w:rPr>
                <w:noProof/>
                <w:webHidden/>
              </w:rPr>
              <w:t>33</w:t>
            </w:r>
          </w:ins>
          <w:ins w:id="139" w:author="tomasrodrigues@ua.pt" w:date="2017-08-29T19:15:00Z">
            <w:r>
              <w:rPr>
                <w:noProof/>
                <w:webHidden/>
              </w:rPr>
              <w:fldChar w:fldCharType="end"/>
            </w:r>
            <w:r w:rsidRPr="0034303B">
              <w:rPr>
                <w:rStyle w:val="Hiperligao"/>
                <w:noProof/>
              </w:rPr>
              <w:fldChar w:fldCharType="end"/>
            </w:r>
          </w:ins>
        </w:p>
        <w:p w14:paraId="431B6C15" w14:textId="3AF456AF" w:rsidR="00094D4D" w:rsidRDefault="00094D4D">
          <w:pPr>
            <w:pStyle w:val="ndice3"/>
            <w:tabs>
              <w:tab w:val="right" w:leader="dot" w:pos="8777"/>
            </w:tabs>
            <w:spacing w:line="276" w:lineRule="auto"/>
            <w:rPr>
              <w:ins w:id="140" w:author="tomasrodrigues@ua.pt" w:date="2017-08-29T19:15:00Z"/>
              <w:rFonts w:eastAsiaTheme="minorEastAsia"/>
              <w:noProof/>
              <w:lang w:eastAsia="pt-PT"/>
            </w:rPr>
            <w:pPrChange w:id="141" w:author="tomasrodrigues@ua.pt" w:date="2017-08-29T19:16:00Z">
              <w:pPr>
                <w:pStyle w:val="ndice3"/>
                <w:tabs>
                  <w:tab w:val="right" w:leader="dot" w:pos="8777"/>
                </w:tabs>
              </w:pPr>
            </w:pPrChange>
          </w:pPr>
          <w:ins w:id="142"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"_Toc491797496"</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3.1</w:t>
            </w:r>
            <w:r w:rsidRPr="0034303B">
              <w:rPr>
                <w:rStyle w:val="Hiperligao"/>
                <w:noProof/>
              </w:rPr>
              <w:t xml:space="preserve"> ArQoS</w:t>
            </w:r>
            <w:r>
              <w:rPr>
                <w:noProof/>
                <w:webHidden/>
              </w:rPr>
              <w:tab/>
            </w:r>
            <w:r>
              <w:rPr>
                <w:noProof/>
                <w:webHidden/>
              </w:rPr>
              <w:fldChar w:fldCharType="begin"/>
            </w:r>
            <w:r>
              <w:rPr>
                <w:noProof/>
                <w:webHidden/>
              </w:rPr>
              <w:instrText xml:space="preserve"> PAGEREF _Toc491797496 \h </w:instrText>
            </w:r>
          </w:ins>
          <w:r>
            <w:rPr>
              <w:noProof/>
              <w:webHidden/>
            </w:rPr>
          </w:r>
          <w:r>
            <w:rPr>
              <w:noProof/>
              <w:webHidden/>
            </w:rPr>
            <w:fldChar w:fldCharType="separate"/>
          </w:r>
          <w:ins w:id="143" w:author="tomasrodrigues@ua.pt" w:date="2017-08-30T16:03:00Z">
            <w:r w:rsidR="00725F1B">
              <w:rPr>
                <w:noProof/>
                <w:webHidden/>
              </w:rPr>
              <w:t>33</w:t>
            </w:r>
          </w:ins>
          <w:ins w:id="144" w:author="tomasrodrigues@ua.pt" w:date="2017-08-29T19:15:00Z">
            <w:r>
              <w:rPr>
                <w:noProof/>
                <w:webHidden/>
              </w:rPr>
              <w:fldChar w:fldCharType="end"/>
            </w:r>
            <w:r w:rsidRPr="0034303B">
              <w:rPr>
                <w:rStyle w:val="Hiperligao"/>
                <w:noProof/>
              </w:rPr>
              <w:fldChar w:fldCharType="end"/>
            </w:r>
          </w:ins>
        </w:p>
        <w:p w14:paraId="0E0E31BB" w14:textId="1A9EB664" w:rsidR="00094D4D" w:rsidRDefault="00094D4D">
          <w:pPr>
            <w:pStyle w:val="ndice3"/>
            <w:tabs>
              <w:tab w:val="right" w:leader="dot" w:pos="8777"/>
            </w:tabs>
            <w:spacing w:line="276" w:lineRule="auto"/>
            <w:rPr>
              <w:ins w:id="145" w:author="tomasrodrigues@ua.pt" w:date="2017-08-29T19:15:00Z"/>
              <w:rFonts w:eastAsiaTheme="minorEastAsia"/>
              <w:noProof/>
              <w:lang w:eastAsia="pt-PT"/>
            </w:rPr>
            <w:pPrChange w:id="146" w:author="tomasrodrigues@ua.pt" w:date="2017-08-29T19:16:00Z">
              <w:pPr>
                <w:pStyle w:val="ndice3"/>
                <w:tabs>
                  <w:tab w:val="right" w:leader="dot" w:pos="8777"/>
                </w:tabs>
              </w:pPr>
            </w:pPrChange>
          </w:pPr>
          <w:ins w:id="147"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"_Toc491797500"</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3.2</w:t>
            </w:r>
            <w:r w:rsidRPr="0034303B">
              <w:rPr>
                <w:rStyle w:val="Hiperligao"/>
                <w:noProof/>
              </w:rPr>
              <w:t xml:space="preserve"> Objectives and Requirements</w:t>
            </w:r>
            <w:r>
              <w:rPr>
                <w:noProof/>
                <w:webHidden/>
              </w:rPr>
              <w:tab/>
            </w:r>
            <w:r>
              <w:rPr>
                <w:noProof/>
                <w:webHidden/>
              </w:rPr>
              <w:fldChar w:fldCharType="begin"/>
            </w:r>
            <w:r>
              <w:rPr>
                <w:noProof/>
                <w:webHidden/>
              </w:rPr>
              <w:instrText xml:space="preserve"> PAGEREF _Toc491797500 \h </w:instrText>
            </w:r>
          </w:ins>
          <w:r>
            <w:rPr>
              <w:noProof/>
              <w:webHidden/>
            </w:rPr>
          </w:r>
          <w:r>
            <w:rPr>
              <w:noProof/>
              <w:webHidden/>
            </w:rPr>
            <w:fldChar w:fldCharType="separate"/>
          </w:r>
          <w:ins w:id="148" w:author="tomasrodrigues@ua.pt" w:date="2017-08-30T16:03:00Z">
            <w:r w:rsidR="00725F1B">
              <w:rPr>
                <w:noProof/>
                <w:webHidden/>
              </w:rPr>
              <w:t>34</w:t>
            </w:r>
          </w:ins>
          <w:ins w:id="149" w:author="tomasrodrigues@ua.pt" w:date="2017-08-29T19:15:00Z">
            <w:r>
              <w:rPr>
                <w:noProof/>
                <w:webHidden/>
              </w:rPr>
              <w:fldChar w:fldCharType="end"/>
            </w:r>
            <w:r w:rsidRPr="0034303B">
              <w:rPr>
                <w:rStyle w:val="Hiperligao"/>
                <w:noProof/>
              </w:rPr>
              <w:fldChar w:fldCharType="end"/>
            </w:r>
          </w:ins>
        </w:p>
        <w:p w14:paraId="51968D14" w14:textId="70AA416A" w:rsidR="00094D4D" w:rsidRDefault="00094D4D">
          <w:pPr>
            <w:pStyle w:val="ndice3"/>
            <w:tabs>
              <w:tab w:val="right" w:leader="dot" w:pos="8777"/>
            </w:tabs>
            <w:spacing w:line="276" w:lineRule="auto"/>
            <w:rPr>
              <w:ins w:id="150" w:author="tomasrodrigues@ua.pt" w:date="2017-08-29T19:15:00Z"/>
              <w:rFonts w:eastAsiaTheme="minorEastAsia"/>
              <w:noProof/>
              <w:lang w:eastAsia="pt-PT"/>
            </w:rPr>
            <w:pPrChange w:id="151" w:author="tomasrodrigues@ua.pt" w:date="2017-08-29T19:16:00Z">
              <w:pPr>
                <w:pStyle w:val="ndice3"/>
                <w:tabs>
                  <w:tab w:val="right" w:leader="dot" w:pos="8777"/>
                </w:tabs>
              </w:pPr>
            </w:pPrChange>
          </w:pPr>
          <w:ins w:id="152"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"_Toc491797501"</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3.3</w:t>
            </w:r>
            <w:r w:rsidRPr="0034303B">
              <w:rPr>
                <w:rStyle w:val="Hiperligao"/>
                <w:noProof/>
              </w:rPr>
              <w:t xml:space="preserve"> Stakeholders</w:t>
            </w:r>
            <w:r>
              <w:rPr>
                <w:noProof/>
                <w:webHidden/>
              </w:rPr>
              <w:tab/>
            </w:r>
            <w:r>
              <w:rPr>
                <w:noProof/>
                <w:webHidden/>
              </w:rPr>
              <w:fldChar w:fldCharType="begin"/>
            </w:r>
            <w:r>
              <w:rPr>
                <w:noProof/>
                <w:webHidden/>
              </w:rPr>
              <w:instrText xml:space="preserve"> PAGEREF _Toc491797501 \h </w:instrText>
            </w:r>
          </w:ins>
          <w:r>
            <w:rPr>
              <w:noProof/>
              <w:webHidden/>
            </w:rPr>
          </w:r>
          <w:r>
            <w:rPr>
              <w:noProof/>
              <w:webHidden/>
            </w:rPr>
            <w:fldChar w:fldCharType="separate"/>
          </w:r>
          <w:ins w:id="153" w:author="tomasrodrigues@ua.pt" w:date="2017-08-30T16:03:00Z">
            <w:r w:rsidR="00725F1B">
              <w:rPr>
                <w:noProof/>
                <w:webHidden/>
              </w:rPr>
              <w:t>39</w:t>
            </w:r>
          </w:ins>
          <w:ins w:id="154" w:author="tomasrodrigues@ua.pt" w:date="2017-08-29T19:15:00Z">
            <w:r>
              <w:rPr>
                <w:noProof/>
                <w:webHidden/>
              </w:rPr>
              <w:fldChar w:fldCharType="end"/>
            </w:r>
            <w:r w:rsidRPr="0034303B">
              <w:rPr>
                <w:rStyle w:val="Hiperligao"/>
                <w:noProof/>
              </w:rPr>
              <w:fldChar w:fldCharType="end"/>
            </w:r>
          </w:ins>
        </w:p>
        <w:p w14:paraId="17AF104F" w14:textId="63104F8E" w:rsidR="00094D4D" w:rsidRDefault="00094D4D">
          <w:pPr>
            <w:pStyle w:val="ndice3"/>
            <w:tabs>
              <w:tab w:val="right" w:leader="dot" w:pos="8777"/>
            </w:tabs>
            <w:spacing w:line="276" w:lineRule="auto"/>
            <w:rPr>
              <w:ins w:id="155" w:author="tomasrodrigues@ua.pt" w:date="2017-08-29T19:15:00Z"/>
              <w:rFonts w:eastAsiaTheme="minorEastAsia"/>
              <w:noProof/>
              <w:lang w:eastAsia="pt-PT"/>
            </w:rPr>
            <w:pPrChange w:id="156" w:author="tomasrodrigues@ua.pt" w:date="2017-08-29T19:16:00Z">
              <w:pPr>
                <w:pStyle w:val="ndice3"/>
                <w:tabs>
                  <w:tab w:val="right" w:leader="dot" w:pos="8777"/>
                </w:tabs>
              </w:pPr>
            </w:pPrChange>
          </w:pPr>
          <w:ins w:id="157"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"_Toc491797502"</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3.4</w:t>
            </w:r>
            <w:r w:rsidRPr="0034303B">
              <w:rPr>
                <w:rStyle w:val="Hiperligao"/>
                <w:noProof/>
              </w:rPr>
              <w:t xml:space="preserve"> Use cases</w:t>
            </w:r>
            <w:r>
              <w:rPr>
                <w:noProof/>
                <w:webHidden/>
              </w:rPr>
              <w:tab/>
            </w:r>
            <w:r>
              <w:rPr>
                <w:noProof/>
                <w:webHidden/>
              </w:rPr>
              <w:fldChar w:fldCharType="begin"/>
            </w:r>
            <w:r>
              <w:rPr>
                <w:noProof/>
                <w:webHidden/>
              </w:rPr>
              <w:instrText xml:space="preserve"> PAGEREF _Toc491797502 \h </w:instrText>
            </w:r>
          </w:ins>
          <w:r>
            <w:rPr>
              <w:noProof/>
              <w:webHidden/>
            </w:rPr>
          </w:r>
          <w:r>
            <w:rPr>
              <w:noProof/>
              <w:webHidden/>
            </w:rPr>
            <w:fldChar w:fldCharType="separate"/>
          </w:r>
          <w:ins w:id="158" w:author="tomasrodrigues@ua.pt" w:date="2017-08-30T16:03:00Z">
            <w:r w:rsidR="00725F1B">
              <w:rPr>
                <w:noProof/>
                <w:webHidden/>
              </w:rPr>
              <w:t>41</w:t>
            </w:r>
          </w:ins>
          <w:ins w:id="159" w:author="tomasrodrigues@ua.pt" w:date="2017-08-29T19:15:00Z">
            <w:r>
              <w:rPr>
                <w:noProof/>
                <w:webHidden/>
              </w:rPr>
              <w:fldChar w:fldCharType="end"/>
            </w:r>
            <w:r w:rsidRPr="0034303B">
              <w:rPr>
                <w:rStyle w:val="Hiperligao"/>
                <w:noProof/>
              </w:rPr>
              <w:fldChar w:fldCharType="end"/>
            </w:r>
          </w:ins>
        </w:p>
        <w:p w14:paraId="32116A96" w14:textId="4C98339A" w:rsidR="00094D4D" w:rsidRDefault="00094D4D">
          <w:pPr>
            <w:pStyle w:val="ndice3"/>
            <w:tabs>
              <w:tab w:val="right" w:leader="dot" w:pos="8777"/>
            </w:tabs>
            <w:spacing w:line="276" w:lineRule="auto"/>
            <w:rPr>
              <w:ins w:id="160" w:author="tomasrodrigues@ua.pt" w:date="2017-08-29T19:15:00Z"/>
              <w:rFonts w:eastAsiaTheme="minorEastAsia"/>
              <w:noProof/>
              <w:lang w:eastAsia="pt-PT"/>
            </w:rPr>
            <w:pPrChange w:id="161" w:author="tomasrodrigues@ua.pt" w:date="2017-08-29T19:16:00Z">
              <w:pPr>
                <w:pStyle w:val="ndice3"/>
                <w:tabs>
                  <w:tab w:val="right" w:leader="dot" w:pos="8777"/>
                </w:tabs>
              </w:pPr>
            </w:pPrChange>
          </w:pPr>
          <w:ins w:id="162"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"_Toc491797503"</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3.5</w:t>
            </w:r>
            <w:r w:rsidRPr="0034303B">
              <w:rPr>
                <w:rStyle w:val="Hiperligao"/>
                <w:noProof/>
              </w:rPr>
              <w:t xml:space="preserve"> ArQoS Pocket Solution Architecture</w:t>
            </w:r>
            <w:r>
              <w:rPr>
                <w:noProof/>
                <w:webHidden/>
              </w:rPr>
              <w:tab/>
            </w:r>
            <w:r>
              <w:rPr>
                <w:noProof/>
                <w:webHidden/>
              </w:rPr>
              <w:fldChar w:fldCharType="begin"/>
            </w:r>
            <w:r>
              <w:rPr>
                <w:noProof/>
                <w:webHidden/>
              </w:rPr>
              <w:instrText xml:space="preserve"> PAGEREF _Toc491797503 \h </w:instrText>
            </w:r>
          </w:ins>
          <w:r>
            <w:rPr>
              <w:noProof/>
              <w:webHidden/>
            </w:rPr>
          </w:r>
          <w:r>
            <w:rPr>
              <w:noProof/>
              <w:webHidden/>
            </w:rPr>
            <w:fldChar w:fldCharType="separate"/>
          </w:r>
          <w:ins w:id="163" w:author="tomasrodrigues@ua.pt" w:date="2017-08-30T16:03:00Z">
            <w:r w:rsidR="00725F1B">
              <w:rPr>
                <w:noProof/>
                <w:webHidden/>
              </w:rPr>
              <w:t>43</w:t>
            </w:r>
          </w:ins>
          <w:ins w:id="164" w:author="tomasrodrigues@ua.pt" w:date="2017-08-29T19:15:00Z">
            <w:r>
              <w:rPr>
                <w:noProof/>
                <w:webHidden/>
              </w:rPr>
              <w:fldChar w:fldCharType="end"/>
            </w:r>
            <w:r w:rsidRPr="0034303B">
              <w:rPr>
                <w:rStyle w:val="Hiperligao"/>
                <w:noProof/>
              </w:rPr>
              <w:fldChar w:fldCharType="end"/>
            </w:r>
          </w:ins>
        </w:p>
        <w:p w14:paraId="6132C5B2" w14:textId="5C72DED5" w:rsidR="00094D4D" w:rsidRDefault="00094D4D">
          <w:pPr>
            <w:pStyle w:val="ndice2"/>
            <w:tabs>
              <w:tab w:val="right" w:leader="dot" w:pos="8777"/>
            </w:tabs>
            <w:spacing w:line="276" w:lineRule="auto"/>
            <w:rPr>
              <w:ins w:id="165" w:author="tomasrodrigues@ua.pt" w:date="2017-08-29T19:15:00Z"/>
              <w:rFonts w:eastAsiaTheme="minorEastAsia"/>
              <w:noProof/>
              <w:lang w:eastAsia="pt-PT"/>
            </w:rPr>
            <w:pPrChange w:id="166" w:author="tomasrodrigues@ua.pt" w:date="2017-08-29T19:16:00Z">
              <w:pPr>
                <w:pStyle w:val="ndice2"/>
                <w:tabs>
                  <w:tab w:val="right" w:leader="dot" w:pos="8777"/>
                </w:tabs>
              </w:pPr>
            </w:pPrChange>
          </w:pPr>
          <w:ins w:id="167" w:author="tomasrodrigues@ua.pt" w:date="2017-08-29T19:17:00Z">
            <w:r w:rsidRPr="00094D4D">
              <w:rPr>
                <w:rStyle w:val="Hiperligao"/>
                <w:noProof/>
                <w:sz w:val="26"/>
                <w:szCs w:val="26"/>
                <w:rPrChange w:id="168" w:author="tomasrodrigues@ua.pt" w:date="2017-08-29T19:17:00Z">
                  <w:rPr>
                    <w:rStyle w:val="Hiperligao"/>
                    <w:noProof/>
                  </w:rPr>
                </w:rPrChange>
              </w:rPr>
              <w:t>4</w:t>
            </w:r>
            <w:r>
              <w:rPr>
                <w:rStyle w:val="Hiperligao"/>
                <w:noProof/>
              </w:rPr>
              <w:t xml:space="preserve"> </w:t>
            </w:r>
          </w:ins>
          <w:ins w:id="169"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"_Toc491797504"</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170" w:author="tomasrodrigues@ua.pt" w:date="2017-08-29T19:17:00Z">
                  <w:rPr>
                    <w:rStyle w:val="Hiperligao"/>
                    <w:noProof/>
                  </w:rPr>
                </w:rPrChange>
              </w:rPr>
              <w:t>ArQoS Pocket Implementation</w:t>
            </w:r>
            <w:r>
              <w:rPr>
                <w:noProof/>
                <w:webHidden/>
              </w:rPr>
              <w:tab/>
            </w:r>
            <w:r>
              <w:rPr>
                <w:noProof/>
                <w:webHidden/>
              </w:rPr>
              <w:fldChar w:fldCharType="begin"/>
            </w:r>
            <w:r>
              <w:rPr>
                <w:noProof/>
                <w:webHidden/>
              </w:rPr>
              <w:instrText xml:space="preserve"> PAGEREF _Toc491797504 \h </w:instrText>
            </w:r>
          </w:ins>
          <w:r>
            <w:rPr>
              <w:noProof/>
              <w:webHidden/>
            </w:rPr>
          </w:r>
          <w:r>
            <w:rPr>
              <w:noProof/>
              <w:webHidden/>
            </w:rPr>
            <w:fldChar w:fldCharType="separate"/>
          </w:r>
          <w:ins w:id="171" w:author="tomasrodrigues@ua.pt" w:date="2017-08-30T16:03:00Z">
            <w:r w:rsidR="00725F1B">
              <w:rPr>
                <w:noProof/>
                <w:webHidden/>
              </w:rPr>
              <w:t>47</w:t>
            </w:r>
          </w:ins>
          <w:ins w:id="172" w:author="tomasrodrigues@ua.pt" w:date="2017-08-29T19:15:00Z">
            <w:r>
              <w:rPr>
                <w:noProof/>
                <w:webHidden/>
              </w:rPr>
              <w:fldChar w:fldCharType="end"/>
            </w:r>
            <w:r w:rsidRPr="0034303B">
              <w:rPr>
                <w:rStyle w:val="Hiperligao"/>
                <w:noProof/>
              </w:rPr>
              <w:fldChar w:fldCharType="end"/>
            </w:r>
          </w:ins>
        </w:p>
        <w:p w14:paraId="73D72942" w14:textId="2A787DCC" w:rsidR="00094D4D" w:rsidRDefault="00094D4D">
          <w:pPr>
            <w:pStyle w:val="ndice3"/>
            <w:tabs>
              <w:tab w:val="right" w:leader="dot" w:pos="8777"/>
            </w:tabs>
            <w:spacing w:line="276" w:lineRule="auto"/>
            <w:rPr>
              <w:ins w:id="173" w:author="tomasrodrigues@ua.pt" w:date="2017-08-29T19:15:00Z"/>
              <w:rFonts w:eastAsiaTheme="minorEastAsia"/>
              <w:noProof/>
              <w:lang w:eastAsia="pt-PT"/>
            </w:rPr>
            <w:pPrChange w:id="174" w:author="tomasrodrigues@ua.pt" w:date="2017-08-29T19:16:00Z">
              <w:pPr>
                <w:pStyle w:val="ndice3"/>
                <w:tabs>
                  <w:tab w:val="right" w:leader="dot" w:pos="8777"/>
                </w:tabs>
              </w:pPr>
            </w:pPrChange>
          </w:pPr>
          <w:ins w:id="175" w:author="tomasrodrigues@ua.pt" w:date="2017-08-29T19:15:00Z">
            <w:r w:rsidRPr="0034303B">
              <w:rPr>
                <w:rStyle w:val="Hiperligao"/>
                <w:noProof/>
              </w:rPr>
              <w:lastRenderedPageBreak/>
              <w:fldChar w:fldCharType="begin"/>
            </w:r>
            <w:r w:rsidRPr="0034303B">
              <w:rPr>
                <w:rStyle w:val="Hiperligao"/>
                <w:noProof/>
              </w:rPr>
              <w:instrText xml:space="preserve"> </w:instrText>
            </w:r>
            <w:r>
              <w:rPr>
                <w:noProof/>
              </w:rPr>
              <w:instrText>HYPERLINK \l "_Toc491797505"</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4.1</w:t>
            </w:r>
            <w:r w:rsidRPr="0034303B">
              <w:rPr>
                <w:rStyle w:val="Hiperligao"/>
                <w:noProof/>
              </w:rPr>
              <w:t xml:space="preserve"> Technical implementation</w:t>
            </w:r>
            <w:r>
              <w:rPr>
                <w:noProof/>
                <w:webHidden/>
              </w:rPr>
              <w:tab/>
            </w:r>
            <w:r>
              <w:rPr>
                <w:noProof/>
                <w:webHidden/>
              </w:rPr>
              <w:fldChar w:fldCharType="begin"/>
            </w:r>
            <w:r>
              <w:rPr>
                <w:noProof/>
                <w:webHidden/>
              </w:rPr>
              <w:instrText xml:space="preserve"> PAGEREF _Toc491797505 \h </w:instrText>
            </w:r>
          </w:ins>
          <w:r>
            <w:rPr>
              <w:noProof/>
              <w:webHidden/>
            </w:rPr>
          </w:r>
          <w:r>
            <w:rPr>
              <w:noProof/>
              <w:webHidden/>
            </w:rPr>
            <w:fldChar w:fldCharType="separate"/>
          </w:r>
          <w:ins w:id="176" w:author="tomasrodrigues@ua.pt" w:date="2017-08-30T16:03:00Z">
            <w:r w:rsidR="00725F1B">
              <w:rPr>
                <w:noProof/>
                <w:webHidden/>
              </w:rPr>
              <w:t>47</w:t>
            </w:r>
          </w:ins>
          <w:ins w:id="177" w:author="tomasrodrigues@ua.pt" w:date="2017-08-29T19:15:00Z">
            <w:r>
              <w:rPr>
                <w:noProof/>
                <w:webHidden/>
              </w:rPr>
              <w:fldChar w:fldCharType="end"/>
            </w:r>
            <w:r w:rsidRPr="0034303B">
              <w:rPr>
                <w:rStyle w:val="Hiperligao"/>
                <w:noProof/>
              </w:rPr>
              <w:fldChar w:fldCharType="end"/>
            </w:r>
          </w:ins>
        </w:p>
        <w:p w14:paraId="2056C2E3" w14:textId="76ABDA46" w:rsidR="00094D4D" w:rsidRDefault="00094D4D">
          <w:pPr>
            <w:pStyle w:val="ndice4"/>
            <w:tabs>
              <w:tab w:val="right" w:leader="dot" w:pos="8777"/>
            </w:tabs>
            <w:spacing w:line="276" w:lineRule="auto"/>
            <w:rPr>
              <w:ins w:id="178" w:author="tomasrodrigues@ua.pt" w:date="2017-08-29T19:15:00Z"/>
              <w:rFonts w:eastAsiaTheme="minorEastAsia" w:cstheme="minorBidi"/>
              <w:noProof/>
              <w:szCs w:val="22"/>
              <w:lang w:val="pt-PT"/>
            </w:rPr>
            <w:pPrChange w:id="179" w:author="tomasrodrigues@ua.pt" w:date="2017-08-29T19:16:00Z">
              <w:pPr>
                <w:pStyle w:val="ndice4"/>
                <w:tabs>
                  <w:tab w:val="right" w:leader="dot" w:pos="8777"/>
                </w:tabs>
              </w:pPr>
            </w:pPrChange>
          </w:pPr>
          <w:ins w:id="18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"_Toc491797506"</w:instrText>
            </w:r>
            <w:r w:rsidRPr="0034303B">
              <w:rPr>
                <w:rStyle w:val="Hiperligao"/>
                <w:noProof/>
              </w:rPr>
              <w:instrText xml:space="preserve"> </w:instrText>
            </w:r>
            <w:r w:rsidRPr="0034303B">
              <w:rPr>
                <w:rStyle w:val="Hiperligao"/>
                <w:noProof/>
              </w:rPr>
              <w:fldChar w:fldCharType="separate"/>
            </w:r>
            <w:r w:rsidRPr="0034303B">
              <w:rPr>
                <w:rStyle w:val="Hiperligao"/>
                <w:noProof/>
              </w:rPr>
              <w:t>4.1.1 Frameworks</w:t>
            </w:r>
            <w:r>
              <w:rPr>
                <w:noProof/>
                <w:webHidden/>
              </w:rPr>
              <w:tab/>
            </w:r>
            <w:r>
              <w:rPr>
                <w:noProof/>
                <w:webHidden/>
              </w:rPr>
              <w:fldChar w:fldCharType="begin"/>
            </w:r>
            <w:r>
              <w:rPr>
                <w:noProof/>
                <w:webHidden/>
              </w:rPr>
              <w:instrText xml:space="preserve"> PAGEREF _Toc491797506 \h </w:instrText>
            </w:r>
          </w:ins>
          <w:r>
            <w:rPr>
              <w:noProof/>
              <w:webHidden/>
            </w:rPr>
          </w:r>
          <w:r>
            <w:rPr>
              <w:noProof/>
              <w:webHidden/>
            </w:rPr>
            <w:fldChar w:fldCharType="separate"/>
          </w:r>
          <w:ins w:id="181" w:author="tomasrodrigues@ua.pt" w:date="2017-08-30T16:03:00Z">
            <w:r w:rsidR="00725F1B">
              <w:rPr>
                <w:noProof/>
                <w:webHidden/>
              </w:rPr>
              <w:t>50</w:t>
            </w:r>
          </w:ins>
          <w:ins w:id="182" w:author="tomasrodrigues@ua.pt" w:date="2017-08-29T19:15:00Z">
            <w:r>
              <w:rPr>
                <w:noProof/>
                <w:webHidden/>
              </w:rPr>
              <w:fldChar w:fldCharType="end"/>
            </w:r>
            <w:r w:rsidRPr="0034303B">
              <w:rPr>
                <w:rStyle w:val="Hiperligao"/>
                <w:noProof/>
              </w:rPr>
              <w:fldChar w:fldCharType="end"/>
            </w:r>
          </w:ins>
        </w:p>
        <w:p w14:paraId="3B7F4652" w14:textId="1EDFD0D9" w:rsidR="00094D4D" w:rsidRDefault="00094D4D">
          <w:pPr>
            <w:pStyle w:val="ndice3"/>
            <w:tabs>
              <w:tab w:val="right" w:leader="dot" w:pos="8777"/>
            </w:tabs>
            <w:spacing w:line="276" w:lineRule="auto"/>
            <w:rPr>
              <w:ins w:id="183" w:author="tomasrodrigues@ua.pt" w:date="2017-08-29T19:15:00Z"/>
              <w:rFonts w:eastAsiaTheme="minorEastAsia"/>
              <w:noProof/>
              <w:lang w:eastAsia="pt-PT"/>
            </w:rPr>
            <w:pPrChange w:id="184" w:author="tomasrodrigues@ua.pt" w:date="2017-08-29T19:16:00Z">
              <w:pPr>
                <w:pStyle w:val="ndice3"/>
                <w:tabs>
                  <w:tab w:val="right" w:leader="dot" w:pos="8777"/>
                </w:tabs>
              </w:pPr>
            </w:pPrChange>
          </w:pPr>
          <w:ins w:id="18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"_Toc491797507"</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4.2</w:t>
            </w:r>
            <w:r w:rsidRPr="0034303B">
              <w:rPr>
                <w:rStyle w:val="Hiperligao"/>
                <w:noProof/>
              </w:rPr>
              <w:t xml:space="preserve"> Application UI Overview</w:t>
            </w:r>
            <w:r>
              <w:rPr>
                <w:noProof/>
                <w:webHidden/>
              </w:rPr>
              <w:tab/>
            </w:r>
            <w:r>
              <w:rPr>
                <w:noProof/>
                <w:webHidden/>
              </w:rPr>
              <w:fldChar w:fldCharType="begin"/>
            </w:r>
            <w:r>
              <w:rPr>
                <w:noProof/>
                <w:webHidden/>
              </w:rPr>
              <w:instrText xml:space="preserve"> PAGEREF _Toc491797507 \h </w:instrText>
            </w:r>
          </w:ins>
          <w:r>
            <w:rPr>
              <w:noProof/>
              <w:webHidden/>
            </w:rPr>
          </w:r>
          <w:r>
            <w:rPr>
              <w:noProof/>
              <w:webHidden/>
            </w:rPr>
            <w:fldChar w:fldCharType="separate"/>
          </w:r>
          <w:ins w:id="186" w:author="tomasrodrigues@ua.pt" w:date="2017-08-30T16:03:00Z">
            <w:r w:rsidR="00725F1B">
              <w:rPr>
                <w:noProof/>
                <w:webHidden/>
              </w:rPr>
              <w:t>51</w:t>
            </w:r>
          </w:ins>
          <w:ins w:id="187" w:author="tomasrodrigues@ua.pt" w:date="2017-08-29T19:15:00Z">
            <w:r>
              <w:rPr>
                <w:noProof/>
                <w:webHidden/>
              </w:rPr>
              <w:fldChar w:fldCharType="end"/>
            </w:r>
            <w:r w:rsidRPr="0034303B">
              <w:rPr>
                <w:rStyle w:val="Hiperligao"/>
                <w:noProof/>
              </w:rPr>
              <w:fldChar w:fldCharType="end"/>
            </w:r>
          </w:ins>
        </w:p>
        <w:p w14:paraId="1CB9990C" w14:textId="5BBE6942" w:rsidR="00094D4D" w:rsidRDefault="00094D4D">
          <w:pPr>
            <w:pStyle w:val="ndice4"/>
            <w:tabs>
              <w:tab w:val="right" w:leader="dot" w:pos="8777"/>
            </w:tabs>
            <w:spacing w:line="276" w:lineRule="auto"/>
            <w:rPr>
              <w:ins w:id="188" w:author="tomasrodrigues@ua.pt" w:date="2017-08-29T19:15:00Z"/>
              <w:rFonts w:eastAsiaTheme="minorEastAsia" w:cstheme="minorBidi"/>
              <w:noProof/>
              <w:szCs w:val="22"/>
              <w:lang w:val="pt-PT"/>
            </w:rPr>
            <w:pPrChange w:id="189" w:author="tomasrodrigues@ua.pt" w:date="2017-08-29T19:16:00Z">
              <w:pPr>
                <w:pStyle w:val="ndice4"/>
                <w:tabs>
                  <w:tab w:val="right" w:leader="dot" w:pos="8777"/>
                </w:tabs>
              </w:pPr>
            </w:pPrChange>
          </w:pPr>
          <w:ins w:id="19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"_Toc491797508"</w:instrText>
            </w:r>
            <w:r w:rsidRPr="0034303B">
              <w:rPr>
                <w:rStyle w:val="Hiperligao"/>
                <w:noProof/>
              </w:rPr>
              <w:instrText xml:space="preserve"> </w:instrText>
            </w:r>
            <w:r w:rsidRPr="0034303B">
              <w:rPr>
                <w:rStyle w:val="Hiperligao"/>
                <w:noProof/>
              </w:rPr>
              <w:fldChar w:fldCharType="separate"/>
            </w:r>
            <w:r w:rsidRPr="0034303B">
              <w:rPr>
                <w:rStyle w:val="Hiperligao"/>
                <w:noProof/>
              </w:rPr>
              <w:t>4.2.1 Design options and techniques</w:t>
            </w:r>
            <w:r>
              <w:rPr>
                <w:noProof/>
                <w:webHidden/>
              </w:rPr>
              <w:tab/>
            </w:r>
            <w:r>
              <w:rPr>
                <w:noProof/>
                <w:webHidden/>
              </w:rPr>
              <w:fldChar w:fldCharType="begin"/>
            </w:r>
            <w:r>
              <w:rPr>
                <w:noProof/>
                <w:webHidden/>
              </w:rPr>
              <w:instrText xml:space="preserve"> PAGEREF _Toc491797508 \h </w:instrText>
            </w:r>
          </w:ins>
          <w:r>
            <w:rPr>
              <w:noProof/>
              <w:webHidden/>
            </w:rPr>
          </w:r>
          <w:r>
            <w:rPr>
              <w:noProof/>
              <w:webHidden/>
            </w:rPr>
            <w:fldChar w:fldCharType="separate"/>
          </w:r>
          <w:ins w:id="191" w:author="tomasrodrigues@ua.pt" w:date="2017-08-30T16:03:00Z">
            <w:r w:rsidR="00725F1B">
              <w:rPr>
                <w:noProof/>
                <w:webHidden/>
              </w:rPr>
              <w:t>51</w:t>
            </w:r>
          </w:ins>
          <w:ins w:id="192" w:author="tomasrodrigues@ua.pt" w:date="2017-08-29T19:15:00Z">
            <w:r>
              <w:rPr>
                <w:noProof/>
                <w:webHidden/>
              </w:rPr>
              <w:fldChar w:fldCharType="end"/>
            </w:r>
            <w:r w:rsidRPr="0034303B">
              <w:rPr>
                <w:rStyle w:val="Hiperligao"/>
                <w:noProof/>
              </w:rPr>
              <w:fldChar w:fldCharType="end"/>
            </w:r>
          </w:ins>
        </w:p>
        <w:p w14:paraId="1731325C" w14:textId="45F8184C" w:rsidR="00094D4D" w:rsidRDefault="00094D4D">
          <w:pPr>
            <w:pStyle w:val="ndice4"/>
            <w:tabs>
              <w:tab w:val="right" w:leader="dot" w:pos="8777"/>
            </w:tabs>
            <w:spacing w:line="276" w:lineRule="auto"/>
            <w:rPr>
              <w:ins w:id="193" w:author="tomasrodrigues@ua.pt" w:date="2017-08-29T19:15:00Z"/>
              <w:rFonts w:eastAsiaTheme="minorEastAsia" w:cstheme="minorBidi"/>
              <w:noProof/>
              <w:szCs w:val="22"/>
              <w:lang w:val="pt-PT"/>
            </w:rPr>
            <w:pPrChange w:id="194" w:author="tomasrodrigues@ua.pt" w:date="2017-08-29T19:16:00Z">
              <w:pPr>
                <w:pStyle w:val="ndice4"/>
                <w:tabs>
                  <w:tab w:val="right" w:leader="dot" w:pos="8777"/>
                </w:tabs>
              </w:pPr>
            </w:pPrChange>
          </w:pPr>
          <w:ins w:id="19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"_Toc491797509"</w:instrText>
            </w:r>
            <w:r w:rsidRPr="0034303B">
              <w:rPr>
                <w:rStyle w:val="Hiperligao"/>
                <w:noProof/>
              </w:rPr>
              <w:instrText xml:space="preserve"> </w:instrText>
            </w:r>
            <w:r w:rsidRPr="0034303B">
              <w:rPr>
                <w:rStyle w:val="Hiperligao"/>
                <w:noProof/>
              </w:rPr>
              <w:fldChar w:fldCharType="separate"/>
            </w:r>
            <w:r w:rsidRPr="0034303B">
              <w:rPr>
                <w:rStyle w:val="Hiperligao"/>
                <w:noProof/>
              </w:rPr>
              <w:t>4.2.2 Dashboard</w:t>
            </w:r>
            <w:r>
              <w:rPr>
                <w:noProof/>
                <w:webHidden/>
              </w:rPr>
              <w:tab/>
            </w:r>
            <w:r>
              <w:rPr>
                <w:noProof/>
                <w:webHidden/>
              </w:rPr>
              <w:fldChar w:fldCharType="begin"/>
            </w:r>
            <w:r>
              <w:rPr>
                <w:noProof/>
                <w:webHidden/>
              </w:rPr>
              <w:instrText xml:space="preserve"> PAGEREF _Toc491797509 \h </w:instrText>
            </w:r>
          </w:ins>
          <w:r>
            <w:rPr>
              <w:noProof/>
              <w:webHidden/>
            </w:rPr>
          </w:r>
          <w:r>
            <w:rPr>
              <w:noProof/>
              <w:webHidden/>
            </w:rPr>
            <w:fldChar w:fldCharType="separate"/>
          </w:r>
          <w:ins w:id="196" w:author="tomasrodrigues@ua.pt" w:date="2017-08-30T16:03:00Z">
            <w:r w:rsidR="00725F1B">
              <w:rPr>
                <w:noProof/>
                <w:webHidden/>
              </w:rPr>
              <w:t>53</w:t>
            </w:r>
          </w:ins>
          <w:ins w:id="197" w:author="tomasrodrigues@ua.pt" w:date="2017-08-29T19:15:00Z">
            <w:r>
              <w:rPr>
                <w:noProof/>
                <w:webHidden/>
              </w:rPr>
              <w:fldChar w:fldCharType="end"/>
            </w:r>
            <w:r w:rsidRPr="0034303B">
              <w:rPr>
                <w:rStyle w:val="Hiperligao"/>
                <w:noProof/>
              </w:rPr>
              <w:fldChar w:fldCharType="end"/>
            </w:r>
          </w:ins>
        </w:p>
        <w:p w14:paraId="5565B475" w14:textId="0B18CA00" w:rsidR="00094D4D" w:rsidRDefault="00094D4D">
          <w:pPr>
            <w:pStyle w:val="ndice4"/>
            <w:tabs>
              <w:tab w:val="right" w:leader="dot" w:pos="8777"/>
            </w:tabs>
            <w:spacing w:line="276" w:lineRule="auto"/>
            <w:rPr>
              <w:ins w:id="198" w:author="tomasrodrigues@ua.pt" w:date="2017-08-29T19:15:00Z"/>
              <w:rFonts w:eastAsiaTheme="minorEastAsia" w:cstheme="minorBidi"/>
              <w:noProof/>
              <w:szCs w:val="22"/>
              <w:lang w:val="pt-PT"/>
            </w:rPr>
            <w:pPrChange w:id="199" w:author="tomasrodrigues@ua.pt" w:date="2017-08-29T19:16:00Z">
              <w:pPr>
                <w:pStyle w:val="ndice4"/>
                <w:tabs>
                  <w:tab w:val="right" w:leader="dot" w:pos="8777"/>
                </w:tabs>
              </w:pPr>
            </w:pPrChange>
          </w:pPr>
          <w:ins w:id="20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"_Toc491797510"</w:instrText>
            </w:r>
            <w:r w:rsidRPr="0034303B">
              <w:rPr>
                <w:rStyle w:val="Hiperligao"/>
                <w:noProof/>
              </w:rPr>
              <w:instrText xml:space="preserve"> </w:instrText>
            </w:r>
            <w:r w:rsidRPr="0034303B">
              <w:rPr>
                <w:rStyle w:val="Hiperligao"/>
                <w:noProof/>
              </w:rPr>
              <w:fldChar w:fldCharType="separate"/>
            </w:r>
            <w:r w:rsidRPr="0034303B">
              <w:rPr>
                <w:rStyle w:val="Hiperligao"/>
                <w:noProof/>
              </w:rPr>
              <w:t>4.2.3 Anomalies</w:t>
            </w:r>
            <w:r>
              <w:rPr>
                <w:noProof/>
                <w:webHidden/>
              </w:rPr>
              <w:tab/>
            </w:r>
            <w:r>
              <w:rPr>
                <w:noProof/>
                <w:webHidden/>
              </w:rPr>
              <w:fldChar w:fldCharType="begin"/>
            </w:r>
            <w:r>
              <w:rPr>
                <w:noProof/>
                <w:webHidden/>
              </w:rPr>
              <w:instrText xml:space="preserve"> PAGEREF _Toc491797510 \h </w:instrText>
            </w:r>
          </w:ins>
          <w:r>
            <w:rPr>
              <w:noProof/>
              <w:webHidden/>
            </w:rPr>
          </w:r>
          <w:r>
            <w:rPr>
              <w:noProof/>
              <w:webHidden/>
            </w:rPr>
            <w:fldChar w:fldCharType="separate"/>
          </w:r>
          <w:ins w:id="201" w:author="tomasrodrigues@ua.pt" w:date="2017-08-30T16:03:00Z">
            <w:r w:rsidR="00725F1B">
              <w:rPr>
                <w:noProof/>
                <w:webHidden/>
              </w:rPr>
              <w:t>54</w:t>
            </w:r>
          </w:ins>
          <w:ins w:id="202" w:author="tomasrodrigues@ua.pt" w:date="2017-08-29T19:15:00Z">
            <w:r>
              <w:rPr>
                <w:noProof/>
                <w:webHidden/>
              </w:rPr>
              <w:fldChar w:fldCharType="end"/>
            </w:r>
            <w:r w:rsidRPr="0034303B">
              <w:rPr>
                <w:rStyle w:val="Hiperligao"/>
                <w:noProof/>
              </w:rPr>
              <w:fldChar w:fldCharType="end"/>
            </w:r>
          </w:ins>
        </w:p>
        <w:p w14:paraId="39C8DFD2" w14:textId="0A2623A9" w:rsidR="00094D4D" w:rsidRDefault="00094D4D">
          <w:pPr>
            <w:pStyle w:val="ndice4"/>
            <w:tabs>
              <w:tab w:val="right" w:leader="dot" w:pos="8777"/>
            </w:tabs>
            <w:spacing w:line="276" w:lineRule="auto"/>
            <w:rPr>
              <w:ins w:id="203" w:author="tomasrodrigues@ua.pt" w:date="2017-08-29T19:15:00Z"/>
              <w:rFonts w:eastAsiaTheme="minorEastAsia" w:cstheme="minorBidi"/>
              <w:noProof/>
              <w:szCs w:val="22"/>
              <w:lang w:val="pt-PT"/>
            </w:rPr>
            <w:pPrChange w:id="204" w:author="tomasrodrigues@ua.pt" w:date="2017-08-29T19:16:00Z">
              <w:pPr>
                <w:pStyle w:val="ndice4"/>
                <w:tabs>
                  <w:tab w:val="right" w:leader="dot" w:pos="8777"/>
                </w:tabs>
              </w:pPr>
            </w:pPrChange>
          </w:pPr>
          <w:ins w:id="20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"_Toc491797511"</w:instrText>
            </w:r>
            <w:r w:rsidRPr="0034303B">
              <w:rPr>
                <w:rStyle w:val="Hiperligao"/>
                <w:noProof/>
              </w:rPr>
              <w:instrText xml:space="preserve"> </w:instrText>
            </w:r>
            <w:r w:rsidRPr="0034303B">
              <w:rPr>
                <w:rStyle w:val="Hiperligao"/>
                <w:noProof/>
              </w:rPr>
              <w:fldChar w:fldCharType="separate"/>
            </w:r>
            <w:r w:rsidRPr="0034303B">
              <w:rPr>
                <w:rStyle w:val="Hiperligao"/>
                <w:noProof/>
              </w:rPr>
              <w:t>4.2.4 Tests</w:t>
            </w:r>
            <w:r>
              <w:rPr>
                <w:noProof/>
                <w:webHidden/>
              </w:rPr>
              <w:tab/>
            </w:r>
            <w:r>
              <w:rPr>
                <w:noProof/>
                <w:webHidden/>
              </w:rPr>
              <w:fldChar w:fldCharType="begin"/>
            </w:r>
            <w:r>
              <w:rPr>
                <w:noProof/>
                <w:webHidden/>
              </w:rPr>
              <w:instrText xml:space="preserve"> PAGEREF _Toc491797511 \h </w:instrText>
            </w:r>
          </w:ins>
          <w:r>
            <w:rPr>
              <w:noProof/>
              <w:webHidden/>
            </w:rPr>
          </w:r>
          <w:r>
            <w:rPr>
              <w:noProof/>
              <w:webHidden/>
            </w:rPr>
            <w:fldChar w:fldCharType="separate"/>
          </w:r>
          <w:ins w:id="206" w:author="tomasrodrigues@ua.pt" w:date="2017-08-30T16:03:00Z">
            <w:r w:rsidR="00725F1B">
              <w:rPr>
                <w:noProof/>
                <w:webHidden/>
              </w:rPr>
              <w:t>56</w:t>
            </w:r>
          </w:ins>
          <w:ins w:id="207" w:author="tomasrodrigues@ua.pt" w:date="2017-08-29T19:15:00Z">
            <w:r>
              <w:rPr>
                <w:noProof/>
                <w:webHidden/>
              </w:rPr>
              <w:fldChar w:fldCharType="end"/>
            </w:r>
            <w:r w:rsidRPr="0034303B">
              <w:rPr>
                <w:rStyle w:val="Hiperligao"/>
                <w:noProof/>
              </w:rPr>
              <w:fldChar w:fldCharType="end"/>
            </w:r>
          </w:ins>
        </w:p>
        <w:p w14:paraId="6A3F43AB" w14:textId="5ABBF965" w:rsidR="00094D4D" w:rsidRDefault="00094D4D">
          <w:pPr>
            <w:pStyle w:val="ndice4"/>
            <w:tabs>
              <w:tab w:val="right" w:leader="dot" w:pos="8777"/>
            </w:tabs>
            <w:spacing w:line="276" w:lineRule="auto"/>
            <w:rPr>
              <w:ins w:id="208" w:author="tomasrodrigues@ua.pt" w:date="2017-08-29T19:15:00Z"/>
              <w:rFonts w:eastAsiaTheme="minorEastAsia" w:cstheme="minorBidi"/>
              <w:noProof/>
              <w:szCs w:val="22"/>
              <w:lang w:val="pt-PT"/>
            </w:rPr>
            <w:pPrChange w:id="209" w:author="tomasrodrigues@ua.pt" w:date="2017-08-29T19:16:00Z">
              <w:pPr>
                <w:pStyle w:val="ndice4"/>
                <w:tabs>
                  <w:tab w:val="right" w:leader="dot" w:pos="8777"/>
                </w:tabs>
              </w:pPr>
            </w:pPrChange>
          </w:pPr>
          <w:ins w:id="21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"_Toc491797512"</w:instrText>
            </w:r>
            <w:r w:rsidRPr="0034303B">
              <w:rPr>
                <w:rStyle w:val="Hiperligao"/>
                <w:noProof/>
              </w:rPr>
              <w:instrText xml:space="preserve"> </w:instrText>
            </w:r>
            <w:r w:rsidRPr="0034303B">
              <w:rPr>
                <w:rStyle w:val="Hiperligao"/>
                <w:noProof/>
              </w:rPr>
              <w:fldChar w:fldCharType="separate"/>
            </w:r>
            <w:r w:rsidRPr="0034303B">
              <w:rPr>
                <w:rStyle w:val="Hiperligao"/>
                <w:noProof/>
              </w:rPr>
              <w:t>4.2.5 Radiologs</w:t>
            </w:r>
            <w:r>
              <w:rPr>
                <w:noProof/>
                <w:webHidden/>
              </w:rPr>
              <w:tab/>
            </w:r>
            <w:r>
              <w:rPr>
                <w:noProof/>
                <w:webHidden/>
              </w:rPr>
              <w:fldChar w:fldCharType="begin"/>
            </w:r>
            <w:r>
              <w:rPr>
                <w:noProof/>
                <w:webHidden/>
              </w:rPr>
              <w:instrText xml:space="preserve"> PAGEREF _Toc491797512 \h </w:instrText>
            </w:r>
          </w:ins>
          <w:r>
            <w:rPr>
              <w:noProof/>
              <w:webHidden/>
            </w:rPr>
          </w:r>
          <w:r>
            <w:rPr>
              <w:noProof/>
              <w:webHidden/>
            </w:rPr>
            <w:fldChar w:fldCharType="separate"/>
          </w:r>
          <w:ins w:id="211" w:author="tomasrodrigues@ua.pt" w:date="2017-08-30T16:03:00Z">
            <w:r w:rsidR="00725F1B">
              <w:rPr>
                <w:noProof/>
                <w:webHidden/>
              </w:rPr>
              <w:t>57</w:t>
            </w:r>
          </w:ins>
          <w:ins w:id="212" w:author="tomasrodrigues@ua.pt" w:date="2017-08-29T19:15:00Z">
            <w:r>
              <w:rPr>
                <w:noProof/>
                <w:webHidden/>
              </w:rPr>
              <w:fldChar w:fldCharType="end"/>
            </w:r>
            <w:r w:rsidRPr="0034303B">
              <w:rPr>
                <w:rStyle w:val="Hiperligao"/>
                <w:noProof/>
              </w:rPr>
              <w:fldChar w:fldCharType="end"/>
            </w:r>
          </w:ins>
        </w:p>
        <w:p w14:paraId="1813E2CC" w14:textId="6BA2CC16" w:rsidR="00094D4D" w:rsidRDefault="00094D4D">
          <w:pPr>
            <w:pStyle w:val="ndice4"/>
            <w:tabs>
              <w:tab w:val="right" w:leader="dot" w:pos="8777"/>
            </w:tabs>
            <w:spacing w:line="276" w:lineRule="auto"/>
            <w:rPr>
              <w:ins w:id="213" w:author="tomasrodrigues@ua.pt" w:date="2017-08-29T19:15:00Z"/>
              <w:rFonts w:eastAsiaTheme="minorEastAsia" w:cstheme="minorBidi"/>
              <w:noProof/>
              <w:szCs w:val="22"/>
              <w:lang w:val="pt-PT"/>
            </w:rPr>
            <w:pPrChange w:id="214" w:author="tomasrodrigues@ua.pt" w:date="2017-08-29T19:16:00Z">
              <w:pPr>
                <w:pStyle w:val="ndice4"/>
                <w:tabs>
                  <w:tab w:val="right" w:leader="dot" w:pos="8777"/>
                </w:tabs>
              </w:pPr>
            </w:pPrChange>
          </w:pPr>
          <w:ins w:id="21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"_Toc491797513"</w:instrText>
            </w:r>
            <w:r w:rsidRPr="0034303B">
              <w:rPr>
                <w:rStyle w:val="Hiperligao"/>
                <w:noProof/>
              </w:rPr>
              <w:instrText xml:space="preserve"> </w:instrText>
            </w:r>
            <w:r w:rsidRPr="0034303B">
              <w:rPr>
                <w:rStyle w:val="Hiperligao"/>
                <w:noProof/>
              </w:rPr>
              <w:fldChar w:fldCharType="separate"/>
            </w:r>
            <w:r w:rsidRPr="0034303B">
              <w:rPr>
                <w:rStyle w:val="Hiperligao"/>
                <w:noProof/>
              </w:rPr>
              <w:t>4.2.6 Settings</w:t>
            </w:r>
            <w:r>
              <w:rPr>
                <w:noProof/>
                <w:webHidden/>
              </w:rPr>
              <w:tab/>
            </w:r>
            <w:r>
              <w:rPr>
                <w:noProof/>
                <w:webHidden/>
              </w:rPr>
              <w:fldChar w:fldCharType="begin"/>
            </w:r>
            <w:r>
              <w:rPr>
                <w:noProof/>
                <w:webHidden/>
              </w:rPr>
              <w:instrText xml:space="preserve"> PAGEREF _Toc491797513 \h </w:instrText>
            </w:r>
          </w:ins>
          <w:r>
            <w:rPr>
              <w:noProof/>
              <w:webHidden/>
            </w:rPr>
          </w:r>
          <w:r>
            <w:rPr>
              <w:noProof/>
              <w:webHidden/>
            </w:rPr>
            <w:fldChar w:fldCharType="separate"/>
          </w:r>
          <w:ins w:id="216" w:author="tomasrodrigues@ua.pt" w:date="2017-08-30T16:03:00Z">
            <w:r w:rsidR="00725F1B">
              <w:rPr>
                <w:noProof/>
                <w:webHidden/>
              </w:rPr>
              <w:t>59</w:t>
            </w:r>
          </w:ins>
          <w:ins w:id="217" w:author="tomasrodrigues@ua.pt" w:date="2017-08-29T19:15:00Z">
            <w:r>
              <w:rPr>
                <w:noProof/>
                <w:webHidden/>
              </w:rPr>
              <w:fldChar w:fldCharType="end"/>
            </w:r>
            <w:r w:rsidRPr="0034303B">
              <w:rPr>
                <w:rStyle w:val="Hiperligao"/>
                <w:noProof/>
              </w:rPr>
              <w:fldChar w:fldCharType="end"/>
            </w:r>
          </w:ins>
        </w:p>
        <w:p w14:paraId="4DF06042" w14:textId="4196A4D8" w:rsidR="00094D4D" w:rsidRDefault="00094D4D">
          <w:pPr>
            <w:pStyle w:val="ndice3"/>
            <w:tabs>
              <w:tab w:val="right" w:leader="dot" w:pos="8777"/>
            </w:tabs>
            <w:spacing w:line="276" w:lineRule="auto"/>
            <w:rPr>
              <w:ins w:id="218" w:author="tomasrodrigues@ua.pt" w:date="2017-08-29T19:15:00Z"/>
              <w:rFonts w:eastAsiaTheme="minorEastAsia"/>
              <w:noProof/>
              <w:lang w:eastAsia="pt-PT"/>
            </w:rPr>
            <w:pPrChange w:id="219" w:author="tomasrodrigues@ua.pt" w:date="2017-08-29T19:16:00Z">
              <w:pPr>
                <w:pStyle w:val="ndice3"/>
                <w:tabs>
                  <w:tab w:val="right" w:leader="dot" w:pos="8777"/>
                </w:tabs>
              </w:pPr>
            </w:pPrChange>
          </w:pPr>
          <w:ins w:id="22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"_Toc491797514"</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4.3</w:t>
            </w:r>
            <w:r w:rsidRPr="0034303B">
              <w:rPr>
                <w:rStyle w:val="Hiperligao"/>
                <w:noProof/>
              </w:rPr>
              <w:t xml:space="preserve"> Management System Connection</w:t>
            </w:r>
            <w:r>
              <w:rPr>
                <w:noProof/>
                <w:webHidden/>
              </w:rPr>
              <w:tab/>
            </w:r>
            <w:r>
              <w:rPr>
                <w:noProof/>
                <w:webHidden/>
              </w:rPr>
              <w:fldChar w:fldCharType="begin"/>
            </w:r>
            <w:r>
              <w:rPr>
                <w:noProof/>
                <w:webHidden/>
              </w:rPr>
              <w:instrText xml:space="preserve"> PAGEREF _Toc491797514 \h </w:instrText>
            </w:r>
          </w:ins>
          <w:r>
            <w:rPr>
              <w:noProof/>
              <w:webHidden/>
            </w:rPr>
          </w:r>
          <w:r>
            <w:rPr>
              <w:noProof/>
              <w:webHidden/>
            </w:rPr>
            <w:fldChar w:fldCharType="separate"/>
          </w:r>
          <w:ins w:id="221" w:author="tomasrodrigues@ua.pt" w:date="2017-08-30T16:03:00Z">
            <w:r w:rsidR="00725F1B">
              <w:rPr>
                <w:noProof/>
                <w:webHidden/>
              </w:rPr>
              <w:t>59</w:t>
            </w:r>
          </w:ins>
          <w:ins w:id="222" w:author="tomasrodrigues@ua.pt" w:date="2017-08-29T19:15:00Z">
            <w:r>
              <w:rPr>
                <w:noProof/>
                <w:webHidden/>
              </w:rPr>
              <w:fldChar w:fldCharType="end"/>
            </w:r>
            <w:r w:rsidRPr="0034303B">
              <w:rPr>
                <w:rStyle w:val="Hiperligao"/>
                <w:noProof/>
              </w:rPr>
              <w:fldChar w:fldCharType="end"/>
            </w:r>
          </w:ins>
        </w:p>
        <w:p w14:paraId="19A9AE01" w14:textId="42AF6A31" w:rsidR="00094D4D" w:rsidRDefault="00094D4D">
          <w:pPr>
            <w:pStyle w:val="ndice3"/>
            <w:tabs>
              <w:tab w:val="right" w:leader="dot" w:pos="8777"/>
            </w:tabs>
            <w:spacing w:line="276" w:lineRule="auto"/>
            <w:rPr>
              <w:ins w:id="223" w:author="tomasrodrigues@ua.pt" w:date="2017-08-29T19:15:00Z"/>
              <w:rFonts w:eastAsiaTheme="minorEastAsia"/>
              <w:noProof/>
              <w:lang w:eastAsia="pt-PT"/>
            </w:rPr>
            <w:pPrChange w:id="224" w:author="tomasrodrigues@ua.pt" w:date="2017-08-29T19:16:00Z">
              <w:pPr>
                <w:pStyle w:val="ndice3"/>
                <w:tabs>
                  <w:tab w:val="right" w:leader="dot" w:pos="8777"/>
                </w:tabs>
              </w:pPr>
            </w:pPrChange>
          </w:pPr>
          <w:ins w:id="225"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"_Toc491797515"</w:instrText>
            </w:r>
            <w:r w:rsidRPr="0034303B">
              <w:rPr>
                <w:rStyle w:val="Hiperligao"/>
                <w:noProof/>
              </w:rPr>
              <w:instrText xml:space="preserve"> </w:instrText>
            </w:r>
            <w:r w:rsidRPr="0034303B">
              <w:rPr>
                <w:rStyle w:val="Hiperligao"/>
                <w:noProof/>
              </w:rPr>
              <w:fldChar w:fldCharType="separate"/>
            </w:r>
            <w:r w:rsidRPr="0034303B">
              <w:rPr>
                <w:rStyle w:val="Hiperligao"/>
                <w:rFonts w:cs="Times New Roman"/>
                <w:noProof/>
              </w:rPr>
              <w:t>4.4</w:t>
            </w:r>
            <w:r w:rsidRPr="0034303B">
              <w:rPr>
                <w:rStyle w:val="Hiperligao"/>
                <w:noProof/>
              </w:rPr>
              <w:t xml:space="preserve"> Network and Data tests</w:t>
            </w:r>
            <w:r>
              <w:rPr>
                <w:noProof/>
                <w:webHidden/>
              </w:rPr>
              <w:tab/>
            </w:r>
            <w:r>
              <w:rPr>
                <w:noProof/>
                <w:webHidden/>
              </w:rPr>
              <w:fldChar w:fldCharType="begin"/>
            </w:r>
            <w:r>
              <w:rPr>
                <w:noProof/>
                <w:webHidden/>
              </w:rPr>
              <w:instrText xml:space="preserve"> PAGEREF _Toc491797515 \h </w:instrText>
            </w:r>
          </w:ins>
          <w:r>
            <w:rPr>
              <w:noProof/>
              <w:webHidden/>
            </w:rPr>
          </w:r>
          <w:r>
            <w:rPr>
              <w:noProof/>
              <w:webHidden/>
            </w:rPr>
            <w:fldChar w:fldCharType="separate"/>
          </w:r>
          <w:ins w:id="226" w:author="tomasrodrigues@ua.pt" w:date="2017-08-30T16:03:00Z">
            <w:r w:rsidR="00725F1B">
              <w:rPr>
                <w:noProof/>
                <w:webHidden/>
              </w:rPr>
              <w:t>63</w:t>
            </w:r>
          </w:ins>
          <w:ins w:id="227" w:author="tomasrodrigues@ua.pt" w:date="2017-08-29T19:15:00Z">
            <w:r>
              <w:rPr>
                <w:noProof/>
                <w:webHidden/>
              </w:rPr>
              <w:fldChar w:fldCharType="end"/>
            </w:r>
            <w:r w:rsidRPr="0034303B">
              <w:rPr>
                <w:rStyle w:val="Hiperligao"/>
                <w:noProof/>
              </w:rPr>
              <w:fldChar w:fldCharType="end"/>
            </w:r>
          </w:ins>
        </w:p>
        <w:p w14:paraId="1D8510AA" w14:textId="62B7D804" w:rsidR="00094D4D" w:rsidRDefault="00094D4D">
          <w:pPr>
            <w:pStyle w:val="ndice2"/>
            <w:tabs>
              <w:tab w:val="right" w:leader="dot" w:pos="8777"/>
            </w:tabs>
            <w:spacing w:line="276" w:lineRule="auto"/>
            <w:rPr>
              <w:ins w:id="228" w:author="tomasrodrigues@ua.pt" w:date="2017-08-29T19:15:00Z"/>
              <w:rFonts w:eastAsiaTheme="minorEastAsia"/>
              <w:noProof/>
              <w:lang w:eastAsia="pt-PT"/>
            </w:rPr>
            <w:pPrChange w:id="229" w:author="tomasrodrigues@ua.pt" w:date="2017-08-29T19:16:00Z">
              <w:pPr>
                <w:pStyle w:val="ndice2"/>
                <w:tabs>
                  <w:tab w:val="right" w:leader="dot" w:pos="8777"/>
                </w:tabs>
              </w:pPr>
            </w:pPrChange>
          </w:pPr>
          <w:ins w:id="230" w:author="tomasrodrigues@ua.pt" w:date="2017-08-29T19:17:00Z">
            <w:r w:rsidRPr="00094D4D">
              <w:rPr>
                <w:rStyle w:val="Hiperligao"/>
                <w:noProof/>
                <w:sz w:val="26"/>
                <w:szCs w:val="26"/>
                <w:rPrChange w:id="231" w:author="tomasrodrigues@ua.pt" w:date="2017-08-29T19:17:00Z">
                  <w:rPr>
                    <w:rStyle w:val="Hiperligao"/>
                    <w:noProof/>
                  </w:rPr>
                </w:rPrChange>
              </w:rPr>
              <w:t xml:space="preserve">5 </w:t>
            </w:r>
          </w:ins>
          <w:ins w:id="232"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"_Toc491797516"</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233" w:author="tomasrodrigues@ua.pt" w:date="2017-08-29T19:17:00Z">
                  <w:rPr>
                    <w:rStyle w:val="Hiperligao"/>
                    <w:noProof/>
                  </w:rPr>
                </w:rPrChange>
              </w:rPr>
              <w:t>Evaluation and Results</w:t>
            </w:r>
            <w:r>
              <w:rPr>
                <w:noProof/>
                <w:webHidden/>
              </w:rPr>
              <w:tab/>
            </w:r>
            <w:r>
              <w:rPr>
                <w:noProof/>
                <w:webHidden/>
              </w:rPr>
              <w:fldChar w:fldCharType="begin"/>
            </w:r>
            <w:r>
              <w:rPr>
                <w:noProof/>
                <w:webHidden/>
              </w:rPr>
              <w:instrText xml:space="preserve"> PAGEREF _Toc491797516 \h </w:instrText>
            </w:r>
          </w:ins>
          <w:r>
            <w:rPr>
              <w:noProof/>
              <w:webHidden/>
            </w:rPr>
          </w:r>
          <w:r>
            <w:rPr>
              <w:noProof/>
              <w:webHidden/>
            </w:rPr>
            <w:fldChar w:fldCharType="separate"/>
          </w:r>
          <w:ins w:id="234" w:author="tomasrodrigues@ua.pt" w:date="2017-08-30T16:03:00Z">
            <w:r w:rsidR="00725F1B">
              <w:rPr>
                <w:noProof/>
                <w:webHidden/>
              </w:rPr>
              <w:t>71</w:t>
            </w:r>
          </w:ins>
          <w:ins w:id="235" w:author="tomasrodrigues@ua.pt" w:date="2017-08-29T19:15:00Z">
            <w:r>
              <w:rPr>
                <w:noProof/>
                <w:webHidden/>
              </w:rPr>
              <w:fldChar w:fldCharType="end"/>
            </w:r>
            <w:r w:rsidRPr="0034303B">
              <w:rPr>
                <w:rStyle w:val="Hiperligao"/>
                <w:noProof/>
              </w:rPr>
              <w:fldChar w:fldCharType="end"/>
            </w:r>
          </w:ins>
        </w:p>
        <w:p w14:paraId="14DD1B5C" w14:textId="57415B5A" w:rsidR="00094D4D" w:rsidRDefault="00094D4D">
          <w:pPr>
            <w:pStyle w:val="ndice3"/>
            <w:tabs>
              <w:tab w:val="right" w:leader="dot" w:pos="8777"/>
            </w:tabs>
            <w:spacing w:line="276" w:lineRule="auto"/>
            <w:rPr>
              <w:ins w:id="236" w:author="tomasrodrigues@ua.pt" w:date="2017-08-29T19:15:00Z"/>
              <w:rFonts w:eastAsiaTheme="minorEastAsia"/>
              <w:noProof/>
              <w:lang w:eastAsia="pt-PT"/>
            </w:rPr>
            <w:pPrChange w:id="237" w:author="tomasrodrigues@ua.pt" w:date="2017-08-29T19:16:00Z">
              <w:pPr>
                <w:pStyle w:val="ndice3"/>
                <w:tabs>
                  <w:tab w:val="right" w:leader="dot" w:pos="8777"/>
                </w:tabs>
              </w:pPr>
            </w:pPrChange>
          </w:pPr>
          <w:ins w:id="23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"_Toc491797517"</w:instrText>
            </w:r>
            <w:r w:rsidRPr="0034303B">
              <w:rPr>
                <w:rStyle w:val="Hiperligao"/>
                <w:noProof/>
              </w:rPr>
              <w:instrText xml:space="preserve"> </w:instrText>
            </w:r>
            <w:r w:rsidRPr="0034303B">
              <w:rPr>
                <w:rStyle w:val="Hiperligao"/>
                <w:noProof/>
              </w:rPr>
              <w:fldChar w:fldCharType="separate"/>
            </w:r>
            <w:r w:rsidRPr="0034303B">
              <w:rPr>
                <w:rStyle w:val="Hiperligao"/>
                <w:rFonts w:eastAsia="Times New Roman" w:cs="Times New Roman"/>
                <w:noProof/>
              </w:rPr>
              <w:t>5.1</w:t>
            </w:r>
            <w:r w:rsidRPr="0034303B">
              <w:rPr>
                <w:rStyle w:val="Hiperligao"/>
                <w:rFonts w:eastAsia="Times New Roman"/>
                <w:noProof/>
              </w:rPr>
              <w:t xml:space="preserve"> Probe’s deployment scenario</w:t>
            </w:r>
            <w:r>
              <w:rPr>
                <w:noProof/>
                <w:webHidden/>
              </w:rPr>
              <w:tab/>
            </w:r>
            <w:r>
              <w:rPr>
                <w:noProof/>
                <w:webHidden/>
              </w:rPr>
              <w:fldChar w:fldCharType="begin"/>
            </w:r>
            <w:r>
              <w:rPr>
                <w:noProof/>
                <w:webHidden/>
              </w:rPr>
              <w:instrText xml:space="preserve"> PAGEREF _Toc491797517 \h </w:instrText>
            </w:r>
          </w:ins>
          <w:r>
            <w:rPr>
              <w:noProof/>
              <w:webHidden/>
            </w:rPr>
          </w:r>
          <w:r>
            <w:rPr>
              <w:noProof/>
              <w:webHidden/>
            </w:rPr>
            <w:fldChar w:fldCharType="separate"/>
          </w:r>
          <w:ins w:id="239" w:author="tomasrodrigues@ua.pt" w:date="2017-08-30T16:03:00Z">
            <w:r w:rsidR="00725F1B">
              <w:rPr>
                <w:noProof/>
                <w:webHidden/>
              </w:rPr>
              <w:t>71</w:t>
            </w:r>
          </w:ins>
          <w:ins w:id="240" w:author="tomasrodrigues@ua.pt" w:date="2017-08-29T19:15:00Z">
            <w:r>
              <w:rPr>
                <w:noProof/>
                <w:webHidden/>
              </w:rPr>
              <w:fldChar w:fldCharType="end"/>
            </w:r>
            <w:r w:rsidRPr="0034303B">
              <w:rPr>
                <w:rStyle w:val="Hiperligao"/>
                <w:noProof/>
              </w:rPr>
              <w:fldChar w:fldCharType="end"/>
            </w:r>
          </w:ins>
        </w:p>
        <w:p w14:paraId="016F447C" w14:textId="03E1EB5A" w:rsidR="00094D4D" w:rsidRDefault="00094D4D">
          <w:pPr>
            <w:pStyle w:val="ndice3"/>
            <w:tabs>
              <w:tab w:val="right" w:leader="dot" w:pos="8777"/>
            </w:tabs>
            <w:spacing w:line="276" w:lineRule="auto"/>
            <w:rPr>
              <w:ins w:id="241" w:author="tomasrodrigues@ua.pt" w:date="2017-08-29T19:15:00Z"/>
              <w:rFonts w:eastAsiaTheme="minorEastAsia"/>
              <w:noProof/>
              <w:lang w:eastAsia="pt-PT"/>
            </w:rPr>
            <w:pPrChange w:id="242" w:author="tomasrodrigues@ua.pt" w:date="2017-08-29T19:16:00Z">
              <w:pPr>
                <w:pStyle w:val="ndice3"/>
                <w:tabs>
                  <w:tab w:val="right" w:leader="dot" w:pos="8777"/>
                </w:tabs>
              </w:pPr>
            </w:pPrChange>
          </w:pPr>
          <w:ins w:id="24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"_Toc491797518"</w:instrText>
            </w:r>
            <w:r w:rsidRPr="0034303B">
              <w:rPr>
                <w:rStyle w:val="Hiperligao"/>
                <w:noProof/>
              </w:rPr>
              <w:instrText xml:space="preserve"> </w:instrText>
            </w:r>
            <w:r w:rsidRPr="0034303B">
              <w:rPr>
                <w:rStyle w:val="Hiperligao"/>
                <w:noProof/>
              </w:rPr>
              <w:fldChar w:fldCharType="separate"/>
            </w:r>
            <w:r w:rsidRPr="0034303B">
              <w:rPr>
                <w:rStyle w:val="Hiperligao"/>
                <w:rFonts w:eastAsia="Times New Roman" w:cs="Times New Roman"/>
                <w:noProof/>
              </w:rPr>
              <w:t>5.2</w:t>
            </w:r>
            <w:r w:rsidRPr="0034303B">
              <w:rPr>
                <w:rStyle w:val="Hiperligao"/>
                <w:rFonts w:eastAsia="Times New Roman"/>
                <w:noProof/>
              </w:rPr>
              <w:t xml:space="preserve"> Application tests</w:t>
            </w:r>
            <w:r>
              <w:rPr>
                <w:noProof/>
                <w:webHidden/>
              </w:rPr>
              <w:tab/>
            </w:r>
            <w:r>
              <w:rPr>
                <w:noProof/>
                <w:webHidden/>
              </w:rPr>
              <w:fldChar w:fldCharType="begin"/>
            </w:r>
            <w:r>
              <w:rPr>
                <w:noProof/>
                <w:webHidden/>
              </w:rPr>
              <w:instrText xml:space="preserve"> PAGEREF _Toc491797518 \h </w:instrText>
            </w:r>
          </w:ins>
          <w:r>
            <w:rPr>
              <w:noProof/>
              <w:webHidden/>
            </w:rPr>
          </w:r>
          <w:r>
            <w:rPr>
              <w:noProof/>
              <w:webHidden/>
            </w:rPr>
            <w:fldChar w:fldCharType="separate"/>
          </w:r>
          <w:ins w:id="244" w:author="tomasrodrigues@ua.pt" w:date="2017-08-30T16:03:00Z">
            <w:r w:rsidR="00725F1B">
              <w:rPr>
                <w:noProof/>
                <w:webHidden/>
              </w:rPr>
              <w:t>75</w:t>
            </w:r>
          </w:ins>
          <w:ins w:id="245" w:author="tomasrodrigues@ua.pt" w:date="2017-08-29T19:15:00Z">
            <w:r>
              <w:rPr>
                <w:noProof/>
                <w:webHidden/>
              </w:rPr>
              <w:fldChar w:fldCharType="end"/>
            </w:r>
            <w:r w:rsidRPr="0034303B">
              <w:rPr>
                <w:rStyle w:val="Hiperligao"/>
                <w:noProof/>
              </w:rPr>
              <w:fldChar w:fldCharType="end"/>
            </w:r>
          </w:ins>
        </w:p>
        <w:p w14:paraId="24A2F508" w14:textId="0119195C" w:rsidR="00094D4D" w:rsidRDefault="00094D4D">
          <w:pPr>
            <w:pStyle w:val="ndice4"/>
            <w:tabs>
              <w:tab w:val="right" w:leader="dot" w:pos="8777"/>
            </w:tabs>
            <w:spacing w:line="276" w:lineRule="auto"/>
            <w:rPr>
              <w:ins w:id="246" w:author="tomasrodrigues@ua.pt" w:date="2017-08-29T19:15:00Z"/>
              <w:rFonts w:eastAsiaTheme="minorEastAsia" w:cstheme="minorBidi"/>
              <w:noProof/>
              <w:szCs w:val="22"/>
              <w:lang w:val="pt-PT"/>
            </w:rPr>
            <w:pPrChange w:id="247" w:author="tomasrodrigues@ua.pt" w:date="2017-08-29T19:16:00Z">
              <w:pPr>
                <w:pStyle w:val="ndice4"/>
                <w:tabs>
                  <w:tab w:val="right" w:leader="dot" w:pos="8777"/>
                </w:tabs>
              </w:pPr>
            </w:pPrChange>
          </w:pPr>
          <w:ins w:id="24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"_Toc491797519"</w:instrText>
            </w:r>
            <w:r w:rsidRPr="0034303B">
              <w:rPr>
                <w:rStyle w:val="Hiperligao"/>
                <w:noProof/>
              </w:rPr>
              <w:instrText xml:space="preserve"> </w:instrText>
            </w:r>
            <w:r w:rsidRPr="0034303B">
              <w:rPr>
                <w:rStyle w:val="Hiperligao"/>
                <w:noProof/>
              </w:rPr>
              <w:fldChar w:fldCharType="separate"/>
            </w:r>
            <w:r w:rsidRPr="0034303B">
              <w:rPr>
                <w:rStyle w:val="Hiperligao"/>
                <w:noProof/>
              </w:rPr>
              <w:t>5.2.1 Devices compatibility</w:t>
            </w:r>
            <w:r>
              <w:rPr>
                <w:noProof/>
                <w:webHidden/>
              </w:rPr>
              <w:tab/>
            </w:r>
            <w:r>
              <w:rPr>
                <w:noProof/>
                <w:webHidden/>
              </w:rPr>
              <w:fldChar w:fldCharType="begin"/>
            </w:r>
            <w:r>
              <w:rPr>
                <w:noProof/>
                <w:webHidden/>
              </w:rPr>
              <w:instrText xml:space="preserve"> PAGEREF _Toc491797519 \h </w:instrText>
            </w:r>
          </w:ins>
          <w:r>
            <w:rPr>
              <w:noProof/>
              <w:webHidden/>
            </w:rPr>
          </w:r>
          <w:r>
            <w:rPr>
              <w:noProof/>
              <w:webHidden/>
            </w:rPr>
            <w:fldChar w:fldCharType="separate"/>
          </w:r>
          <w:ins w:id="249" w:author="tomasrodrigues@ua.pt" w:date="2017-08-30T16:03:00Z">
            <w:r w:rsidR="00725F1B">
              <w:rPr>
                <w:noProof/>
                <w:webHidden/>
              </w:rPr>
              <w:t>75</w:t>
            </w:r>
          </w:ins>
          <w:ins w:id="250" w:author="tomasrodrigues@ua.pt" w:date="2017-08-29T19:15:00Z">
            <w:r>
              <w:rPr>
                <w:noProof/>
                <w:webHidden/>
              </w:rPr>
              <w:fldChar w:fldCharType="end"/>
            </w:r>
            <w:r w:rsidRPr="0034303B">
              <w:rPr>
                <w:rStyle w:val="Hiperligao"/>
                <w:noProof/>
              </w:rPr>
              <w:fldChar w:fldCharType="end"/>
            </w:r>
          </w:ins>
        </w:p>
        <w:p w14:paraId="1A9EFF4A" w14:textId="6A430215" w:rsidR="00094D4D" w:rsidRDefault="00094D4D">
          <w:pPr>
            <w:pStyle w:val="ndice4"/>
            <w:tabs>
              <w:tab w:val="right" w:leader="dot" w:pos="8777"/>
            </w:tabs>
            <w:spacing w:line="276" w:lineRule="auto"/>
            <w:rPr>
              <w:ins w:id="251" w:author="tomasrodrigues@ua.pt" w:date="2017-08-29T19:15:00Z"/>
              <w:rFonts w:eastAsiaTheme="minorEastAsia" w:cstheme="minorBidi"/>
              <w:noProof/>
              <w:szCs w:val="22"/>
              <w:lang w:val="pt-PT"/>
            </w:rPr>
            <w:pPrChange w:id="252" w:author="tomasrodrigues@ua.pt" w:date="2017-08-29T19:16:00Z">
              <w:pPr>
                <w:pStyle w:val="ndice4"/>
                <w:tabs>
                  <w:tab w:val="right" w:leader="dot" w:pos="8777"/>
                </w:tabs>
              </w:pPr>
            </w:pPrChange>
          </w:pPr>
          <w:ins w:id="25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"_Toc491797520"</w:instrText>
            </w:r>
            <w:r w:rsidRPr="0034303B">
              <w:rPr>
                <w:rStyle w:val="Hiperligao"/>
                <w:noProof/>
              </w:rPr>
              <w:instrText xml:space="preserve"> </w:instrText>
            </w:r>
            <w:r w:rsidRPr="0034303B">
              <w:rPr>
                <w:rStyle w:val="Hiperligao"/>
                <w:noProof/>
              </w:rPr>
              <w:fldChar w:fldCharType="separate"/>
            </w:r>
            <w:r w:rsidRPr="0034303B">
              <w:rPr>
                <w:rStyle w:val="Hiperligao"/>
                <w:noProof/>
              </w:rPr>
              <w:t>5.2.2 Pages load times</w:t>
            </w:r>
            <w:r>
              <w:rPr>
                <w:noProof/>
                <w:webHidden/>
              </w:rPr>
              <w:tab/>
            </w:r>
            <w:r>
              <w:rPr>
                <w:noProof/>
                <w:webHidden/>
              </w:rPr>
              <w:fldChar w:fldCharType="begin"/>
            </w:r>
            <w:r>
              <w:rPr>
                <w:noProof/>
                <w:webHidden/>
              </w:rPr>
              <w:instrText xml:space="preserve"> PAGEREF _Toc491797520 \h </w:instrText>
            </w:r>
          </w:ins>
          <w:r>
            <w:rPr>
              <w:noProof/>
              <w:webHidden/>
            </w:rPr>
          </w:r>
          <w:r>
            <w:rPr>
              <w:noProof/>
              <w:webHidden/>
            </w:rPr>
            <w:fldChar w:fldCharType="separate"/>
          </w:r>
          <w:ins w:id="254" w:author="tomasrodrigues@ua.pt" w:date="2017-08-30T16:03:00Z">
            <w:r w:rsidR="00725F1B">
              <w:rPr>
                <w:noProof/>
                <w:webHidden/>
              </w:rPr>
              <w:t>77</w:t>
            </w:r>
          </w:ins>
          <w:ins w:id="255" w:author="tomasrodrigues@ua.pt" w:date="2017-08-29T19:15:00Z">
            <w:r>
              <w:rPr>
                <w:noProof/>
                <w:webHidden/>
              </w:rPr>
              <w:fldChar w:fldCharType="end"/>
            </w:r>
            <w:r w:rsidRPr="0034303B">
              <w:rPr>
                <w:rStyle w:val="Hiperligao"/>
                <w:noProof/>
              </w:rPr>
              <w:fldChar w:fldCharType="end"/>
            </w:r>
          </w:ins>
        </w:p>
        <w:p w14:paraId="60B46E85" w14:textId="36B66D0F" w:rsidR="00094D4D" w:rsidRDefault="00094D4D">
          <w:pPr>
            <w:pStyle w:val="ndice4"/>
            <w:tabs>
              <w:tab w:val="right" w:leader="dot" w:pos="8777"/>
            </w:tabs>
            <w:spacing w:line="276" w:lineRule="auto"/>
            <w:rPr>
              <w:ins w:id="256" w:author="tomasrodrigues@ua.pt" w:date="2017-08-29T19:15:00Z"/>
              <w:rFonts w:eastAsiaTheme="minorEastAsia" w:cstheme="minorBidi"/>
              <w:noProof/>
              <w:szCs w:val="22"/>
              <w:lang w:val="pt-PT"/>
            </w:rPr>
            <w:pPrChange w:id="257" w:author="tomasrodrigues@ua.pt" w:date="2017-08-29T19:16:00Z">
              <w:pPr>
                <w:pStyle w:val="ndice4"/>
                <w:tabs>
                  <w:tab w:val="right" w:leader="dot" w:pos="8777"/>
                </w:tabs>
              </w:pPr>
            </w:pPrChange>
          </w:pPr>
          <w:ins w:id="25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"_Toc491797522"</w:instrText>
            </w:r>
            <w:r w:rsidRPr="0034303B">
              <w:rPr>
                <w:rStyle w:val="Hiperligao"/>
                <w:noProof/>
              </w:rPr>
              <w:instrText xml:space="preserve"> </w:instrText>
            </w:r>
            <w:r w:rsidRPr="0034303B">
              <w:rPr>
                <w:rStyle w:val="Hiperligao"/>
                <w:noProof/>
              </w:rPr>
              <w:fldChar w:fldCharType="separate"/>
            </w:r>
            <w:r w:rsidRPr="0034303B">
              <w:rPr>
                <w:rStyle w:val="Hiperligao"/>
                <w:noProof/>
              </w:rPr>
              <w:t>5.2.3 Battery consumption</w:t>
            </w:r>
            <w:r>
              <w:rPr>
                <w:noProof/>
                <w:webHidden/>
              </w:rPr>
              <w:tab/>
            </w:r>
            <w:r>
              <w:rPr>
                <w:noProof/>
                <w:webHidden/>
              </w:rPr>
              <w:fldChar w:fldCharType="begin"/>
            </w:r>
            <w:r>
              <w:rPr>
                <w:noProof/>
                <w:webHidden/>
              </w:rPr>
              <w:instrText xml:space="preserve"> PAGEREF _Toc491797522 \h </w:instrText>
            </w:r>
          </w:ins>
          <w:r>
            <w:rPr>
              <w:noProof/>
              <w:webHidden/>
            </w:rPr>
          </w:r>
          <w:r>
            <w:rPr>
              <w:noProof/>
              <w:webHidden/>
            </w:rPr>
            <w:fldChar w:fldCharType="separate"/>
          </w:r>
          <w:ins w:id="259" w:author="tomasrodrigues@ua.pt" w:date="2017-08-30T16:03:00Z">
            <w:r w:rsidR="00725F1B">
              <w:rPr>
                <w:noProof/>
                <w:webHidden/>
              </w:rPr>
              <w:t>79</w:t>
            </w:r>
          </w:ins>
          <w:ins w:id="260" w:author="tomasrodrigues@ua.pt" w:date="2017-08-29T19:15:00Z">
            <w:r>
              <w:rPr>
                <w:noProof/>
                <w:webHidden/>
              </w:rPr>
              <w:fldChar w:fldCharType="end"/>
            </w:r>
            <w:r w:rsidRPr="0034303B">
              <w:rPr>
                <w:rStyle w:val="Hiperligao"/>
                <w:noProof/>
              </w:rPr>
              <w:fldChar w:fldCharType="end"/>
            </w:r>
          </w:ins>
        </w:p>
        <w:p w14:paraId="0500C218" w14:textId="2060FC33" w:rsidR="00094D4D" w:rsidRDefault="00094D4D">
          <w:pPr>
            <w:pStyle w:val="ndice3"/>
            <w:tabs>
              <w:tab w:val="right" w:leader="dot" w:pos="8777"/>
            </w:tabs>
            <w:spacing w:line="276" w:lineRule="auto"/>
            <w:rPr>
              <w:ins w:id="261" w:author="tomasrodrigues@ua.pt" w:date="2017-08-29T19:15:00Z"/>
              <w:rFonts w:eastAsiaTheme="minorEastAsia"/>
              <w:noProof/>
              <w:lang w:eastAsia="pt-PT"/>
            </w:rPr>
            <w:pPrChange w:id="262" w:author="tomasrodrigues@ua.pt" w:date="2017-08-29T19:16:00Z">
              <w:pPr>
                <w:pStyle w:val="ndice3"/>
                <w:tabs>
                  <w:tab w:val="right" w:leader="dot" w:pos="8777"/>
                </w:tabs>
              </w:pPr>
            </w:pPrChange>
          </w:pPr>
          <w:ins w:id="26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"_Toc491797523"</w:instrText>
            </w:r>
            <w:r w:rsidRPr="0034303B">
              <w:rPr>
                <w:rStyle w:val="Hiperligao"/>
                <w:noProof/>
              </w:rPr>
              <w:instrText xml:space="preserve"> </w:instrText>
            </w:r>
            <w:r w:rsidRPr="0034303B">
              <w:rPr>
                <w:rStyle w:val="Hiperligao"/>
                <w:noProof/>
              </w:rPr>
              <w:fldChar w:fldCharType="separate"/>
            </w:r>
            <w:r w:rsidRPr="0034303B">
              <w:rPr>
                <w:rStyle w:val="Hiperligao"/>
                <w:rFonts w:eastAsia="Times New Roman" w:cs="Times New Roman"/>
                <w:noProof/>
              </w:rPr>
              <w:t>5.3</w:t>
            </w:r>
            <w:r w:rsidRPr="0034303B">
              <w:rPr>
                <w:rStyle w:val="Hiperligao"/>
                <w:rFonts w:eastAsia="Times New Roman"/>
                <w:noProof/>
              </w:rPr>
              <w:t xml:space="preserve"> Tasks evaluation</w:t>
            </w:r>
            <w:r>
              <w:rPr>
                <w:noProof/>
                <w:webHidden/>
              </w:rPr>
              <w:tab/>
            </w:r>
            <w:r>
              <w:rPr>
                <w:noProof/>
                <w:webHidden/>
              </w:rPr>
              <w:fldChar w:fldCharType="begin"/>
            </w:r>
            <w:r>
              <w:rPr>
                <w:noProof/>
                <w:webHidden/>
              </w:rPr>
              <w:instrText xml:space="preserve"> PAGEREF _Toc491797523 \h </w:instrText>
            </w:r>
          </w:ins>
          <w:r>
            <w:rPr>
              <w:noProof/>
              <w:webHidden/>
            </w:rPr>
          </w:r>
          <w:r>
            <w:rPr>
              <w:noProof/>
              <w:webHidden/>
            </w:rPr>
            <w:fldChar w:fldCharType="separate"/>
          </w:r>
          <w:ins w:id="264" w:author="tomasrodrigues@ua.pt" w:date="2017-08-30T16:03:00Z">
            <w:r w:rsidR="00725F1B">
              <w:rPr>
                <w:noProof/>
                <w:webHidden/>
              </w:rPr>
              <w:t>81</w:t>
            </w:r>
          </w:ins>
          <w:ins w:id="265" w:author="tomasrodrigues@ua.pt" w:date="2017-08-29T19:15:00Z">
            <w:r>
              <w:rPr>
                <w:noProof/>
                <w:webHidden/>
              </w:rPr>
              <w:fldChar w:fldCharType="end"/>
            </w:r>
            <w:r w:rsidRPr="0034303B">
              <w:rPr>
                <w:rStyle w:val="Hiperligao"/>
                <w:noProof/>
              </w:rPr>
              <w:fldChar w:fldCharType="end"/>
            </w:r>
          </w:ins>
        </w:p>
        <w:p w14:paraId="0922BF61" w14:textId="0405A5C2" w:rsidR="00094D4D" w:rsidRDefault="00094D4D">
          <w:pPr>
            <w:pStyle w:val="ndice4"/>
            <w:tabs>
              <w:tab w:val="right" w:leader="dot" w:pos="8777"/>
            </w:tabs>
            <w:spacing w:line="276" w:lineRule="auto"/>
            <w:rPr>
              <w:ins w:id="266" w:author="tomasrodrigues@ua.pt" w:date="2017-08-29T19:15:00Z"/>
              <w:rFonts w:eastAsiaTheme="minorEastAsia" w:cstheme="minorBidi"/>
              <w:noProof/>
              <w:szCs w:val="22"/>
              <w:lang w:val="pt-PT"/>
            </w:rPr>
            <w:pPrChange w:id="267" w:author="tomasrodrigues@ua.pt" w:date="2017-08-29T19:16:00Z">
              <w:pPr>
                <w:pStyle w:val="ndice4"/>
                <w:tabs>
                  <w:tab w:val="right" w:leader="dot" w:pos="8777"/>
                </w:tabs>
              </w:pPr>
            </w:pPrChange>
          </w:pPr>
          <w:ins w:id="26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"_Toc491797524"</w:instrText>
            </w:r>
            <w:r w:rsidRPr="0034303B">
              <w:rPr>
                <w:rStyle w:val="Hiperligao"/>
                <w:noProof/>
              </w:rPr>
              <w:instrText xml:space="preserve"> </w:instrText>
            </w:r>
            <w:r w:rsidRPr="0034303B">
              <w:rPr>
                <w:rStyle w:val="Hiperligao"/>
                <w:noProof/>
              </w:rPr>
              <w:fldChar w:fldCharType="separate"/>
            </w:r>
            <w:r w:rsidRPr="0034303B">
              <w:rPr>
                <w:rStyle w:val="Hiperligao"/>
                <w:noProof/>
              </w:rPr>
              <w:t>5.3.1 SMS tests</w:t>
            </w:r>
            <w:r>
              <w:rPr>
                <w:noProof/>
                <w:webHidden/>
              </w:rPr>
              <w:tab/>
            </w:r>
            <w:r>
              <w:rPr>
                <w:noProof/>
                <w:webHidden/>
              </w:rPr>
              <w:fldChar w:fldCharType="begin"/>
            </w:r>
            <w:r>
              <w:rPr>
                <w:noProof/>
                <w:webHidden/>
              </w:rPr>
              <w:instrText xml:space="preserve"> PAGEREF _Toc491797524 \h </w:instrText>
            </w:r>
          </w:ins>
          <w:r>
            <w:rPr>
              <w:noProof/>
              <w:webHidden/>
            </w:rPr>
          </w:r>
          <w:r>
            <w:rPr>
              <w:noProof/>
              <w:webHidden/>
            </w:rPr>
            <w:fldChar w:fldCharType="separate"/>
          </w:r>
          <w:ins w:id="269" w:author="tomasrodrigues@ua.pt" w:date="2017-08-30T16:03:00Z">
            <w:r w:rsidR="00725F1B">
              <w:rPr>
                <w:noProof/>
                <w:webHidden/>
              </w:rPr>
              <w:t>81</w:t>
            </w:r>
          </w:ins>
          <w:ins w:id="270" w:author="tomasrodrigues@ua.pt" w:date="2017-08-29T19:15:00Z">
            <w:r>
              <w:rPr>
                <w:noProof/>
                <w:webHidden/>
              </w:rPr>
              <w:fldChar w:fldCharType="end"/>
            </w:r>
            <w:r w:rsidRPr="0034303B">
              <w:rPr>
                <w:rStyle w:val="Hiperligao"/>
                <w:noProof/>
              </w:rPr>
              <w:fldChar w:fldCharType="end"/>
            </w:r>
          </w:ins>
        </w:p>
        <w:p w14:paraId="1514A99C" w14:textId="1BF533A4" w:rsidR="00094D4D" w:rsidRDefault="00094D4D">
          <w:pPr>
            <w:pStyle w:val="ndice4"/>
            <w:tabs>
              <w:tab w:val="right" w:leader="dot" w:pos="8777"/>
            </w:tabs>
            <w:spacing w:line="276" w:lineRule="auto"/>
            <w:rPr>
              <w:ins w:id="271" w:author="tomasrodrigues@ua.pt" w:date="2017-08-29T19:15:00Z"/>
              <w:rFonts w:eastAsiaTheme="minorEastAsia" w:cstheme="minorBidi"/>
              <w:noProof/>
              <w:szCs w:val="22"/>
              <w:lang w:val="pt-PT"/>
            </w:rPr>
            <w:pPrChange w:id="272" w:author="tomasrodrigues@ua.pt" w:date="2017-08-29T19:16:00Z">
              <w:pPr>
                <w:pStyle w:val="ndice4"/>
                <w:tabs>
                  <w:tab w:val="right" w:leader="dot" w:pos="8777"/>
                </w:tabs>
              </w:pPr>
            </w:pPrChange>
          </w:pPr>
          <w:ins w:id="27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"_Toc491797525"</w:instrText>
            </w:r>
            <w:r w:rsidRPr="0034303B">
              <w:rPr>
                <w:rStyle w:val="Hiperligao"/>
                <w:noProof/>
              </w:rPr>
              <w:instrText xml:space="preserve"> </w:instrText>
            </w:r>
            <w:r w:rsidRPr="0034303B">
              <w:rPr>
                <w:rStyle w:val="Hiperligao"/>
                <w:noProof/>
              </w:rPr>
              <w:fldChar w:fldCharType="separate"/>
            </w:r>
            <w:r w:rsidRPr="0034303B">
              <w:rPr>
                <w:rStyle w:val="Hiperligao"/>
                <w:noProof/>
              </w:rPr>
              <w:t>5.3.2 Radiologs</w:t>
            </w:r>
            <w:r>
              <w:rPr>
                <w:noProof/>
                <w:webHidden/>
              </w:rPr>
              <w:tab/>
            </w:r>
            <w:r>
              <w:rPr>
                <w:noProof/>
                <w:webHidden/>
              </w:rPr>
              <w:fldChar w:fldCharType="begin"/>
            </w:r>
            <w:r>
              <w:rPr>
                <w:noProof/>
                <w:webHidden/>
              </w:rPr>
              <w:instrText xml:space="preserve"> PAGEREF _Toc491797525 \h </w:instrText>
            </w:r>
          </w:ins>
          <w:r>
            <w:rPr>
              <w:noProof/>
              <w:webHidden/>
            </w:rPr>
          </w:r>
          <w:r>
            <w:rPr>
              <w:noProof/>
              <w:webHidden/>
            </w:rPr>
            <w:fldChar w:fldCharType="separate"/>
          </w:r>
          <w:ins w:id="274" w:author="tomasrodrigues@ua.pt" w:date="2017-08-30T16:03:00Z">
            <w:r w:rsidR="00725F1B">
              <w:rPr>
                <w:noProof/>
                <w:webHidden/>
              </w:rPr>
              <w:t>83</w:t>
            </w:r>
          </w:ins>
          <w:ins w:id="275" w:author="tomasrodrigues@ua.pt" w:date="2017-08-29T19:15:00Z">
            <w:r>
              <w:rPr>
                <w:noProof/>
                <w:webHidden/>
              </w:rPr>
              <w:fldChar w:fldCharType="end"/>
            </w:r>
            <w:r w:rsidRPr="0034303B">
              <w:rPr>
                <w:rStyle w:val="Hiperligao"/>
                <w:noProof/>
              </w:rPr>
              <w:fldChar w:fldCharType="end"/>
            </w:r>
          </w:ins>
        </w:p>
        <w:p w14:paraId="54BB7015" w14:textId="09F6223E" w:rsidR="00094D4D" w:rsidRDefault="00094D4D">
          <w:pPr>
            <w:pStyle w:val="ndice4"/>
            <w:tabs>
              <w:tab w:val="right" w:leader="dot" w:pos="8777"/>
            </w:tabs>
            <w:spacing w:line="276" w:lineRule="auto"/>
            <w:rPr>
              <w:ins w:id="276" w:author="tomasrodrigues@ua.pt" w:date="2017-08-29T19:15:00Z"/>
              <w:rFonts w:eastAsiaTheme="minorEastAsia" w:cstheme="minorBidi"/>
              <w:noProof/>
              <w:szCs w:val="22"/>
              <w:lang w:val="pt-PT"/>
            </w:rPr>
            <w:pPrChange w:id="277" w:author="tomasrodrigues@ua.pt" w:date="2017-08-29T19:16:00Z">
              <w:pPr>
                <w:pStyle w:val="ndice4"/>
                <w:tabs>
                  <w:tab w:val="right" w:leader="dot" w:pos="8777"/>
                </w:tabs>
              </w:pPr>
            </w:pPrChange>
          </w:pPr>
          <w:ins w:id="278"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"_Toc491797526"</w:instrText>
            </w:r>
            <w:r w:rsidRPr="0034303B">
              <w:rPr>
                <w:rStyle w:val="Hiperligao"/>
                <w:noProof/>
              </w:rPr>
              <w:instrText xml:space="preserve"> </w:instrText>
            </w:r>
            <w:r w:rsidRPr="0034303B">
              <w:rPr>
                <w:rStyle w:val="Hiperligao"/>
                <w:noProof/>
              </w:rPr>
              <w:fldChar w:fldCharType="separate"/>
            </w:r>
            <w:r w:rsidRPr="0034303B">
              <w:rPr>
                <w:rStyle w:val="Hiperligao"/>
                <w:noProof/>
                <w:lang w:eastAsia="en-US"/>
              </w:rPr>
              <w:t>5.3.3 Logfile Analysis</w:t>
            </w:r>
            <w:r>
              <w:rPr>
                <w:noProof/>
                <w:webHidden/>
              </w:rPr>
              <w:tab/>
            </w:r>
            <w:r>
              <w:rPr>
                <w:noProof/>
                <w:webHidden/>
              </w:rPr>
              <w:fldChar w:fldCharType="begin"/>
            </w:r>
            <w:r>
              <w:rPr>
                <w:noProof/>
                <w:webHidden/>
              </w:rPr>
              <w:instrText xml:space="preserve"> PAGEREF _Toc491797526 \h </w:instrText>
            </w:r>
          </w:ins>
          <w:r>
            <w:rPr>
              <w:noProof/>
              <w:webHidden/>
            </w:rPr>
          </w:r>
          <w:r>
            <w:rPr>
              <w:noProof/>
              <w:webHidden/>
            </w:rPr>
            <w:fldChar w:fldCharType="separate"/>
          </w:r>
          <w:ins w:id="279" w:author="tomasrodrigues@ua.pt" w:date="2017-08-30T16:03:00Z">
            <w:r w:rsidR="00725F1B">
              <w:rPr>
                <w:noProof/>
                <w:webHidden/>
              </w:rPr>
              <w:t>85</w:t>
            </w:r>
          </w:ins>
          <w:ins w:id="280" w:author="tomasrodrigues@ua.pt" w:date="2017-08-29T19:15:00Z">
            <w:r>
              <w:rPr>
                <w:noProof/>
                <w:webHidden/>
              </w:rPr>
              <w:fldChar w:fldCharType="end"/>
            </w:r>
            <w:r w:rsidRPr="0034303B">
              <w:rPr>
                <w:rStyle w:val="Hiperligao"/>
                <w:noProof/>
              </w:rPr>
              <w:fldChar w:fldCharType="end"/>
            </w:r>
          </w:ins>
        </w:p>
        <w:p w14:paraId="35C7A820" w14:textId="1B0221BB" w:rsidR="00094D4D" w:rsidRDefault="00094D4D">
          <w:pPr>
            <w:pStyle w:val="ndice4"/>
            <w:tabs>
              <w:tab w:val="right" w:leader="dot" w:pos="8777"/>
            </w:tabs>
            <w:spacing w:line="276" w:lineRule="auto"/>
            <w:rPr>
              <w:ins w:id="281" w:author="tomasrodrigues@ua.pt" w:date="2017-08-29T19:15:00Z"/>
              <w:rFonts w:eastAsiaTheme="minorEastAsia" w:cstheme="minorBidi"/>
              <w:noProof/>
              <w:szCs w:val="22"/>
              <w:lang w:val="pt-PT"/>
            </w:rPr>
            <w:pPrChange w:id="282" w:author="tomasrodrigues@ua.pt" w:date="2017-08-29T19:16:00Z">
              <w:pPr>
                <w:pStyle w:val="ndice4"/>
                <w:tabs>
                  <w:tab w:val="right" w:leader="dot" w:pos="8777"/>
                </w:tabs>
              </w:pPr>
            </w:pPrChange>
          </w:pPr>
          <w:ins w:id="283"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"_Toc491797527"</w:instrText>
            </w:r>
            <w:r w:rsidRPr="0034303B">
              <w:rPr>
                <w:rStyle w:val="Hiperligao"/>
                <w:noProof/>
              </w:rPr>
              <w:instrText xml:space="preserve"> </w:instrText>
            </w:r>
            <w:r w:rsidRPr="0034303B">
              <w:rPr>
                <w:rStyle w:val="Hiperligao"/>
                <w:noProof/>
              </w:rPr>
              <w:fldChar w:fldCharType="separate"/>
            </w:r>
            <w:r w:rsidRPr="0034303B">
              <w:rPr>
                <w:rStyle w:val="Hiperligao"/>
                <w:noProof/>
              </w:rPr>
              <w:t>5.3.4 OTT Apps Analysis</w:t>
            </w:r>
            <w:r>
              <w:rPr>
                <w:noProof/>
                <w:webHidden/>
              </w:rPr>
              <w:tab/>
            </w:r>
            <w:r>
              <w:rPr>
                <w:noProof/>
                <w:webHidden/>
              </w:rPr>
              <w:fldChar w:fldCharType="begin"/>
            </w:r>
            <w:r>
              <w:rPr>
                <w:noProof/>
                <w:webHidden/>
              </w:rPr>
              <w:instrText xml:space="preserve"> PAGEREF _Toc491797527 \h </w:instrText>
            </w:r>
          </w:ins>
          <w:r>
            <w:rPr>
              <w:noProof/>
              <w:webHidden/>
            </w:rPr>
          </w:r>
          <w:r>
            <w:rPr>
              <w:noProof/>
              <w:webHidden/>
            </w:rPr>
            <w:fldChar w:fldCharType="separate"/>
          </w:r>
          <w:ins w:id="284" w:author="tomasrodrigues@ua.pt" w:date="2017-08-30T16:03:00Z">
            <w:r w:rsidR="00725F1B">
              <w:rPr>
                <w:noProof/>
                <w:webHidden/>
              </w:rPr>
              <w:t>87</w:t>
            </w:r>
          </w:ins>
          <w:ins w:id="285" w:author="tomasrodrigues@ua.pt" w:date="2017-08-29T19:15:00Z">
            <w:r>
              <w:rPr>
                <w:noProof/>
                <w:webHidden/>
              </w:rPr>
              <w:fldChar w:fldCharType="end"/>
            </w:r>
            <w:r w:rsidRPr="0034303B">
              <w:rPr>
                <w:rStyle w:val="Hiperligao"/>
                <w:noProof/>
              </w:rPr>
              <w:fldChar w:fldCharType="end"/>
            </w:r>
          </w:ins>
        </w:p>
        <w:p w14:paraId="4789ACF0" w14:textId="6A38ADE2" w:rsidR="00094D4D" w:rsidRDefault="00094D4D">
          <w:pPr>
            <w:pStyle w:val="ndice2"/>
            <w:tabs>
              <w:tab w:val="right" w:leader="dot" w:pos="8777"/>
            </w:tabs>
            <w:spacing w:line="276" w:lineRule="auto"/>
            <w:rPr>
              <w:ins w:id="286" w:author="tomasrodrigues@ua.pt" w:date="2017-08-29T19:15:00Z"/>
              <w:rFonts w:eastAsiaTheme="minorEastAsia"/>
              <w:noProof/>
              <w:lang w:eastAsia="pt-PT"/>
            </w:rPr>
            <w:pPrChange w:id="287" w:author="tomasrodrigues@ua.pt" w:date="2017-08-29T19:16:00Z">
              <w:pPr>
                <w:pStyle w:val="ndice2"/>
                <w:tabs>
                  <w:tab w:val="right" w:leader="dot" w:pos="8777"/>
                </w:tabs>
              </w:pPr>
            </w:pPrChange>
          </w:pPr>
          <w:ins w:id="288" w:author="tomasrodrigues@ua.pt" w:date="2017-08-29T19:17:00Z">
            <w:r w:rsidRPr="00094D4D">
              <w:rPr>
                <w:rStyle w:val="Hiperligao"/>
                <w:noProof/>
                <w:sz w:val="26"/>
                <w:szCs w:val="26"/>
                <w:rPrChange w:id="289" w:author="tomasrodrigues@ua.pt" w:date="2017-08-29T19:17:00Z">
                  <w:rPr>
                    <w:rStyle w:val="Hiperligao"/>
                    <w:noProof/>
                  </w:rPr>
                </w:rPrChange>
              </w:rPr>
              <w:t xml:space="preserve">6 </w:t>
            </w:r>
          </w:ins>
          <w:ins w:id="290"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"_Toc491797528"</w:instrText>
            </w:r>
            <w:r w:rsidRPr="0034303B">
              <w:rPr>
                <w:rStyle w:val="Hiperligao"/>
                <w:noProof/>
              </w:rPr>
              <w:instrText xml:space="preserve"> </w:instrText>
            </w:r>
            <w:r w:rsidRPr="0034303B">
              <w:rPr>
                <w:rStyle w:val="Hiperligao"/>
                <w:noProof/>
              </w:rPr>
              <w:fldChar w:fldCharType="separate"/>
            </w:r>
            <w:r w:rsidRPr="00094D4D">
              <w:rPr>
                <w:rStyle w:val="Hiperligao"/>
                <w:noProof/>
                <w:sz w:val="24"/>
                <w:szCs w:val="24"/>
                <w:rPrChange w:id="291" w:author="tomasrodrigues@ua.pt" w:date="2017-08-29T19:17:00Z">
                  <w:rPr>
                    <w:rStyle w:val="Hiperligao"/>
                    <w:noProof/>
                  </w:rPr>
                </w:rPrChange>
              </w:rPr>
              <w:t>Conclusions and Future Work</w:t>
            </w:r>
            <w:r>
              <w:rPr>
                <w:noProof/>
                <w:webHidden/>
              </w:rPr>
              <w:tab/>
            </w:r>
            <w:r>
              <w:rPr>
                <w:noProof/>
                <w:webHidden/>
              </w:rPr>
              <w:fldChar w:fldCharType="begin"/>
            </w:r>
            <w:r>
              <w:rPr>
                <w:noProof/>
                <w:webHidden/>
              </w:rPr>
              <w:instrText xml:space="preserve"> PAGEREF _Toc491797528 \h </w:instrText>
            </w:r>
          </w:ins>
          <w:r>
            <w:rPr>
              <w:noProof/>
              <w:webHidden/>
            </w:rPr>
          </w:r>
          <w:r>
            <w:rPr>
              <w:noProof/>
              <w:webHidden/>
            </w:rPr>
            <w:fldChar w:fldCharType="separate"/>
          </w:r>
          <w:ins w:id="292" w:author="tomasrodrigues@ua.pt" w:date="2017-08-30T16:03:00Z">
            <w:r w:rsidR="00725F1B">
              <w:rPr>
                <w:noProof/>
                <w:webHidden/>
              </w:rPr>
              <w:t>89</w:t>
            </w:r>
          </w:ins>
          <w:ins w:id="293" w:author="tomasrodrigues@ua.pt" w:date="2017-08-29T19:15:00Z">
            <w:r>
              <w:rPr>
                <w:noProof/>
                <w:webHidden/>
              </w:rPr>
              <w:fldChar w:fldCharType="end"/>
            </w:r>
            <w:r w:rsidRPr="0034303B">
              <w:rPr>
                <w:rStyle w:val="Hiperligao"/>
                <w:noProof/>
              </w:rPr>
              <w:fldChar w:fldCharType="end"/>
            </w:r>
          </w:ins>
        </w:p>
        <w:p w14:paraId="07BC60D0" w14:textId="3F9CD068" w:rsidR="00094D4D" w:rsidRDefault="00094D4D">
          <w:pPr>
            <w:pStyle w:val="ndice2"/>
            <w:tabs>
              <w:tab w:val="right" w:leader="dot" w:pos="8777"/>
            </w:tabs>
            <w:spacing w:line="276" w:lineRule="auto"/>
            <w:rPr>
              <w:ins w:id="294" w:author="tomasrodrigues@ua.pt" w:date="2017-08-29T19:15:00Z"/>
              <w:rFonts w:eastAsiaTheme="minorEastAsia"/>
              <w:noProof/>
              <w:lang w:eastAsia="pt-PT"/>
            </w:rPr>
            <w:pPrChange w:id="295" w:author="tomasrodrigues@ua.pt" w:date="2017-08-29T19:16:00Z">
              <w:pPr>
                <w:pStyle w:val="ndice2"/>
                <w:tabs>
                  <w:tab w:val="right" w:leader="dot" w:pos="8777"/>
                </w:tabs>
              </w:pPr>
            </w:pPrChange>
          </w:pPr>
          <w:ins w:id="29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"_Toc491797529"</w:instrText>
            </w:r>
            <w:r w:rsidRPr="0034303B">
              <w:rPr>
                <w:rStyle w:val="Hiperligao"/>
                <w:noProof/>
              </w:rPr>
              <w:instrText xml:space="preserve"> </w:instrText>
            </w:r>
            <w:r w:rsidRPr="0034303B">
              <w:rPr>
                <w:rStyle w:val="Hiperligao"/>
                <w:noProof/>
              </w:rPr>
              <w:fldChar w:fldCharType="separate"/>
            </w:r>
            <w:r w:rsidRPr="0034303B">
              <w:rPr>
                <w:rStyle w:val="Hiperligao"/>
                <w:noProof/>
              </w:rPr>
              <w:t>References</w:t>
            </w:r>
            <w:r>
              <w:rPr>
                <w:noProof/>
                <w:webHidden/>
              </w:rPr>
              <w:tab/>
            </w:r>
            <w:r>
              <w:rPr>
                <w:noProof/>
                <w:webHidden/>
              </w:rPr>
              <w:fldChar w:fldCharType="begin"/>
            </w:r>
            <w:r>
              <w:rPr>
                <w:noProof/>
                <w:webHidden/>
              </w:rPr>
              <w:instrText xml:space="preserve"> PAGEREF _Toc491797529 \h </w:instrText>
            </w:r>
          </w:ins>
          <w:r>
            <w:rPr>
              <w:noProof/>
              <w:webHidden/>
            </w:rPr>
          </w:r>
          <w:r>
            <w:rPr>
              <w:noProof/>
              <w:webHidden/>
            </w:rPr>
            <w:fldChar w:fldCharType="separate"/>
          </w:r>
          <w:ins w:id="297" w:author="tomasrodrigues@ua.pt" w:date="2017-08-30T16:03:00Z">
            <w:r w:rsidR="00725F1B">
              <w:rPr>
                <w:noProof/>
                <w:webHidden/>
              </w:rPr>
              <w:t>91</w:t>
            </w:r>
          </w:ins>
          <w:ins w:id="298" w:author="tomasrodrigues@ua.pt" w:date="2017-08-29T19:15:00Z">
            <w:r>
              <w:rPr>
                <w:noProof/>
                <w:webHidden/>
              </w:rPr>
              <w:fldChar w:fldCharType="end"/>
            </w:r>
            <w:r w:rsidRPr="0034303B">
              <w:rPr>
                <w:rStyle w:val="Hiperligao"/>
                <w:noProof/>
              </w:rPr>
              <w:fldChar w:fldCharType="end"/>
            </w:r>
          </w:ins>
        </w:p>
        <w:p w14:paraId="60DAB512" w14:textId="1537C1B6" w:rsidR="00094D4D" w:rsidRDefault="00094D4D">
          <w:pPr>
            <w:pStyle w:val="ndice2"/>
            <w:tabs>
              <w:tab w:val="right" w:leader="dot" w:pos="8777"/>
            </w:tabs>
            <w:spacing w:line="276" w:lineRule="auto"/>
            <w:rPr>
              <w:ins w:id="299" w:author="tomasrodrigues@ua.pt" w:date="2017-08-29T19:15:00Z"/>
              <w:rFonts w:eastAsiaTheme="minorEastAsia"/>
              <w:noProof/>
              <w:lang w:eastAsia="pt-PT"/>
            </w:rPr>
            <w:pPrChange w:id="300" w:author="tomasrodrigues@ua.pt" w:date="2017-08-29T19:16:00Z">
              <w:pPr>
                <w:pStyle w:val="ndice2"/>
                <w:tabs>
                  <w:tab w:val="right" w:leader="dot" w:pos="8777"/>
                </w:tabs>
              </w:pPr>
            </w:pPrChange>
          </w:pPr>
          <w:ins w:id="301"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"_Toc491797530"</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A</w:t>
            </w:r>
            <w:r>
              <w:rPr>
                <w:noProof/>
                <w:webHidden/>
              </w:rPr>
              <w:tab/>
            </w:r>
            <w:r>
              <w:rPr>
                <w:noProof/>
                <w:webHidden/>
              </w:rPr>
              <w:fldChar w:fldCharType="begin"/>
            </w:r>
            <w:r>
              <w:rPr>
                <w:noProof/>
                <w:webHidden/>
              </w:rPr>
              <w:instrText xml:space="preserve"> PAGEREF _Toc491797530 \h </w:instrText>
            </w:r>
          </w:ins>
          <w:r>
            <w:rPr>
              <w:noProof/>
              <w:webHidden/>
            </w:rPr>
          </w:r>
          <w:r>
            <w:rPr>
              <w:noProof/>
              <w:webHidden/>
            </w:rPr>
            <w:fldChar w:fldCharType="separate"/>
          </w:r>
          <w:ins w:id="302" w:author="tomasrodrigues@ua.pt" w:date="2017-08-30T16:03:00Z">
            <w:r w:rsidR="00725F1B">
              <w:rPr>
                <w:noProof/>
                <w:webHidden/>
              </w:rPr>
              <w:t>97</w:t>
            </w:r>
          </w:ins>
          <w:ins w:id="303" w:author="tomasrodrigues@ua.pt" w:date="2017-08-29T19:15:00Z">
            <w:r>
              <w:rPr>
                <w:noProof/>
                <w:webHidden/>
              </w:rPr>
              <w:fldChar w:fldCharType="end"/>
            </w:r>
            <w:r w:rsidRPr="0034303B">
              <w:rPr>
                <w:rStyle w:val="Hiperligao"/>
                <w:noProof/>
              </w:rPr>
              <w:fldChar w:fldCharType="end"/>
            </w:r>
          </w:ins>
        </w:p>
        <w:p w14:paraId="41616581" w14:textId="3B387BFE" w:rsidR="00094D4D" w:rsidRDefault="00094D4D">
          <w:pPr>
            <w:pStyle w:val="ndice2"/>
            <w:tabs>
              <w:tab w:val="right" w:leader="dot" w:pos="8777"/>
            </w:tabs>
            <w:spacing w:line="276" w:lineRule="auto"/>
            <w:rPr>
              <w:ins w:id="304" w:author="tomasrodrigues@ua.pt" w:date="2017-08-29T19:15:00Z"/>
              <w:rFonts w:eastAsiaTheme="minorEastAsia"/>
              <w:noProof/>
              <w:lang w:eastAsia="pt-PT"/>
            </w:rPr>
            <w:pPrChange w:id="305" w:author="tomasrodrigues@ua.pt" w:date="2017-08-29T19:16:00Z">
              <w:pPr>
                <w:pStyle w:val="ndice2"/>
                <w:tabs>
                  <w:tab w:val="right" w:leader="dot" w:pos="8777"/>
                </w:tabs>
              </w:pPr>
            </w:pPrChange>
          </w:pPr>
          <w:ins w:id="30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"_Toc491797531"</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B</w:t>
            </w:r>
            <w:r>
              <w:rPr>
                <w:noProof/>
                <w:webHidden/>
              </w:rPr>
              <w:tab/>
            </w:r>
            <w:r>
              <w:rPr>
                <w:noProof/>
                <w:webHidden/>
              </w:rPr>
              <w:fldChar w:fldCharType="begin"/>
            </w:r>
            <w:r>
              <w:rPr>
                <w:noProof/>
                <w:webHidden/>
              </w:rPr>
              <w:instrText xml:space="preserve"> PAGEREF _Toc491797531 \h </w:instrText>
            </w:r>
          </w:ins>
          <w:r>
            <w:rPr>
              <w:noProof/>
              <w:webHidden/>
            </w:rPr>
          </w:r>
          <w:r>
            <w:rPr>
              <w:noProof/>
              <w:webHidden/>
            </w:rPr>
            <w:fldChar w:fldCharType="separate"/>
          </w:r>
          <w:ins w:id="307" w:author="tomasrodrigues@ua.pt" w:date="2017-08-30T16:03:00Z">
            <w:r w:rsidR="00725F1B">
              <w:rPr>
                <w:noProof/>
                <w:webHidden/>
              </w:rPr>
              <w:t>100</w:t>
            </w:r>
          </w:ins>
          <w:ins w:id="308" w:author="tomasrodrigues@ua.pt" w:date="2017-08-29T19:15:00Z">
            <w:r>
              <w:rPr>
                <w:noProof/>
                <w:webHidden/>
              </w:rPr>
              <w:fldChar w:fldCharType="end"/>
            </w:r>
            <w:r w:rsidRPr="0034303B">
              <w:rPr>
                <w:rStyle w:val="Hiperligao"/>
                <w:noProof/>
              </w:rPr>
              <w:fldChar w:fldCharType="end"/>
            </w:r>
          </w:ins>
        </w:p>
        <w:p w14:paraId="507FEA44" w14:textId="006896C0" w:rsidR="00094D4D" w:rsidRDefault="00094D4D">
          <w:pPr>
            <w:pStyle w:val="ndice2"/>
            <w:tabs>
              <w:tab w:val="right" w:leader="dot" w:pos="8777"/>
            </w:tabs>
            <w:spacing w:line="276" w:lineRule="auto"/>
            <w:rPr>
              <w:ins w:id="309" w:author="tomasrodrigues@ua.pt" w:date="2017-08-29T19:15:00Z"/>
              <w:rFonts w:eastAsiaTheme="minorEastAsia"/>
              <w:noProof/>
              <w:lang w:eastAsia="pt-PT"/>
            </w:rPr>
            <w:pPrChange w:id="310" w:author="tomasrodrigues@ua.pt" w:date="2017-08-29T19:16:00Z">
              <w:pPr>
                <w:pStyle w:val="ndice2"/>
                <w:tabs>
                  <w:tab w:val="right" w:leader="dot" w:pos="8777"/>
                </w:tabs>
              </w:pPr>
            </w:pPrChange>
          </w:pPr>
          <w:ins w:id="311"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"_Toc491797532"</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C</w:t>
            </w:r>
            <w:r>
              <w:rPr>
                <w:noProof/>
                <w:webHidden/>
              </w:rPr>
              <w:tab/>
            </w:r>
            <w:r>
              <w:rPr>
                <w:noProof/>
                <w:webHidden/>
              </w:rPr>
              <w:fldChar w:fldCharType="begin"/>
            </w:r>
            <w:r>
              <w:rPr>
                <w:noProof/>
                <w:webHidden/>
              </w:rPr>
              <w:instrText xml:space="preserve"> PAGEREF _Toc491797532 \h </w:instrText>
            </w:r>
          </w:ins>
          <w:r>
            <w:rPr>
              <w:noProof/>
              <w:webHidden/>
            </w:rPr>
          </w:r>
          <w:r>
            <w:rPr>
              <w:noProof/>
              <w:webHidden/>
            </w:rPr>
            <w:fldChar w:fldCharType="separate"/>
          </w:r>
          <w:ins w:id="312" w:author="tomasrodrigues@ua.pt" w:date="2017-08-30T16:03:00Z">
            <w:r w:rsidR="00725F1B">
              <w:rPr>
                <w:noProof/>
                <w:webHidden/>
              </w:rPr>
              <w:t>102</w:t>
            </w:r>
          </w:ins>
          <w:ins w:id="313" w:author="tomasrodrigues@ua.pt" w:date="2017-08-29T19:15:00Z">
            <w:r>
              <w:rPr>
                <w:noProof/>
                <w:webHidden/>
              </w:rPr>
              <w:fldChar w:fldCharType="end"/>
            </w:r>
            <w:r w:rsidRPr="0034303B">
              <w:rPr>
                <w:rStyle w:val="Hiperligao"/>
                <w:noProof/>
              </w:rPr>
              <w:fldChar w:fldCharType="end"/>
            </w:r>
          </w:ins>
        </w:p>
        <w:p w14:paraId="564B1BD4" w14:textId="1151E7C4" w:rsidR="00094D4D" w:rsidRDefault="00094D4D">
          <w:pPr>
            <w:pStyle w:val="ndice2"/>
            <w:tabs>
              <w:tab w:val="right" w:leader="dot" w:pos="8777"/>
            </w:tabs>
            <w:spacing w:line="276" w:lineRule="auto"/>
            <w:rPr>
              <w:ins w:id="314" w:author="tomasrodrigues@ua.pt" w:date="2017-08-29T19:15:00Z"/>
              <w:rFonts w:eastAsiaTheme="minorEastAsia"/>
              <w:noProof/>
              <w:lang w:eastAsia="pt-PT"/>
            </w:rPr>
            <w:pPrChange w:id="315" w:author="tomasrodrigues@ua.pt" w:date="2017-08-29T19:16:00Z">
              <w:pPr>
                <w:pStyle w:val="ndice2"/>
                <w:tabs>
                  <w:tab w:val="right" w:leader="dot" w:pos="8777"/>
                </w:tabs>
              </w:pPr>
            </w:pPrChange>
          </w:pPr>
          <w:ins w:id="31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"_Toc491797533"</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D</w:t>
            </w:r>
            <w:r>
              <w:rPr>
                <w:noProof/>
                <w:webHidden/>
              </w:rPr>
              <w:tab/>
            </w:r>
            <w:r>
              <w:rPr>
                <w:noProof/>
                <w:webHidden/>
              </w:rPr>
              <w:fldChar w:fldCharType="begin"/>
            </w:r>
            <w:r>
              <w:rPr>
                <w:noProof/>
                <w:webHidden/>
              </w:rPr>
              <w:instrText xml:space="preserve"> PAGEREF _Toc491797533 \h </w:instrText>
            </w:r>
          </w:ins>
          <w:r>
            <w:rPr>
              <w:noProof/>
              <w:webHidden/>
            </w:rPr>
          </w:r>
          <w:r>
            <w:rPr>
              <w:noProof/>
              <w:webHidden/>
            </w:rPr>
            <w:fldChar w:fldCharType="separate"/>
          </w:r>
          <w:ins w:id="317" w:author="tomasrodrigues@ua.pt" w:date="2017-08-30T16:03:00Z">
            <w:r w:rsidR="00725F1B">
              <w:rPr>
                <w:noProof/>
                <w:webHidden/>
              </w:rPr>
              <w:t>103</w:t>
            </w:r>
          </w:ins>
          <w:ins w:id="318" w:author="tomasrodrigues@ua.pt" w:date="2017-08-29T19:15:00Z">
            <w:r>
              <w:rPr>
                <w:noProof/>
                <w:webHidden/>
              </w:rPr>
              <w:fldChar w:fldCharType="end"/>
            </w:r>
            <w:r w:rsidRPr="0034303B">
              <w:rPr>
                <w:rStyle w:val="Hiperligao"/>
                <w:noProof/>
              </w:rPr>
              <w:fldChar w:fldCharType="end"/>
            </w:r>
          </w:ins>
        </w:p>
        <w:p w14:paraId="1A7767CA" w14:textId="231720D3" w:rsidR="00094D4D" w:rsidRDefault="00094D4D">
          <w:pPr>
            <w:pStyle w:val="ndice2"/>
            <w:tabs>
              <w:tab w:val="right" w:leader="dot" w:pos="8777"/>
            </w:tabs>
            <w:spacing w:line="276" w:lineRule="auto"/>
            <w:rPr>
              <w:ins w:id="319" w:author="tomasrodrigues@ua.pt" w:date="2017-08-29T19:15:00Z"/>
              <w:rFonts w:eastAsiaTheme="minorEastAsia"/>
              <w:noProof/>
              <w:lang w:eastAsia="pt-PT"/>
            </w:rPr>
            <w:pPrChange w:id="320" w:author="tomasrodrigues@ua.pt" w:date="2017-08-29T19:16:00Z">
              <w:pPr>
                <w:pStyle w:val="ndice2"/>
                <w:tabs>
                  <w:tab w:val="right" w:leader="dot" w:pos="8777"/>
                </w:tabs>
              </w:pPr>
            </w:pPrChange>
          </w:pPr>
          <w:ins w:id="321"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"_Toc491797534"</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E</w:t>
            </w:r>
            <w:r>
              <w:rPr>
                <w:noProof/>
                <w:webHidden/>
              </w:rPr>
              <w:tab/>
            </w:r>
            <w:r>
              <w:rPr>
                <w:noProof/>
                <w:webHidden/>
              </w:rPr>
              <w:fldChar w:fldCharType="begin"/>
            </w:r>
            <w:r>
              <w:rPr>
                <w:noProof/>
                <w:webHidden/>
              </w:rPr>
              <w:instrText xml:space="preserve"> PAGEREF _Toc491797534 \h </w:instrText>
            </w:r>
          </w:ins>
          <w:r>
            <w:rPr>
              <w:noProof/>
              <w:webHidden/>
            </w:rPr>
          </w:r>
          <w:r>
            <w:rPr>
              <w:noProof/>
              <w:webHidden/>
            </w:rPr>
            <w:fldChar w:fldCharType="separate"/>
          </w:r>
          <w:ins w:id="322" w:author="tomasrodrigues@ua.pt" w:date="2017-08-30T16:03:00Z">
            <w:r w:rsidR="00725F1B">
              <w:rPr>
                <w:noProof/>
                <w:webHidden/>
              </w:rPr>
              <w:t>106</w:t>
            </w:r>
          </w:ins>
          <w:ins w:id="323" w:author="tomasrodrigues@ua.pt" w:date="2017-08-29T19:15:00Z">
            <w:r>
              <w:rPr>
                <w:noProof/>
                <w:webHidden/>
              </w:rPr>
              <w:fldChar w:fldCharType="end"/>
            </w:r>
            <w:r w:rsidRPr="0034303B">
              <w:rPr>
                <w:rStyle w:val="Hiperligao"/>
                <w:noProof/>
              </w:rPr>
              <w:fldChar w:fldCharType="end"/>
            </w:r>
          </w:ins>
        </w:p>
        <w:p w14:paraId="71D566B4" w14:textId="0EEBC47B" w:rsidR="00094D4D" w:rsidRDefault="00094D4D">
          <w:pPr>
            <w:pStyle w:val="ndice2"/>
            <w:tabs>
              <w:tab w:val="right" w:leader="dot" w:pos="8777"/>
            </w:tabs>
            <w:spacing w:line="276" w:lineRule="auto"/>
            <w:rPr>
              <w:ins w:id="324" w:author="tomasrodrigues@ua.pt" w:date="2017-08-29T19:15:00Z"/>
              <w:rFonts w:eastAsiaTheme="minorEastAsia"/>
              <w:noProof/>
              <w:lang w:eastAsia="pt-PT"/>
            </w:rPr>
            <w:pPrChange w:id="325" w:author="tomasrodrigues@ua.pt" w:date="2017-08-29T19:16:00Z">
              <w:pPr>
                <w:pStyle w:val="ndice2"/>
                <w:tabs>
                  <w:tab w:val="right" w:leader="dot" w:pos="8777"/>
                </w:tabs>
              </w:pPr>
            </w:pPrChange>
          </w:pPr>
          <w:ins w:id="326" w:author="tomasrodrigues@ua.pt" w:date="2017-08-29T19:15:00Z">
            <w:r w:rsidRPr="0034303B">
              <w:rPr>
                <w:rStyle w:val="Hiperligao"/>
                <w:noProof/>
              </w:rPr>
              <w:fldChar w:fldCharType="begin"/>
            </w:r>
            <w:r w:rsidRPr="0034303B">
              <w:rPr>
                <w:rStyle w:val="Hiperligao"/>
                <w:noProof/>
              </w:rPr>
              <w:instrText xml:space="preserve"> </w:instrText>
            </w:r>
            <w:r>
              <w:rPr>
                <w:noProof/>
              </w:rPr>
              <w:instrText>HYPERLINK \l "_Toc491797535"</w:instrText>
            </w:r>
            <w:r w:rsidRPr="0034303B">
              <w:rPr>
                <w:rStyle w:val="Hiperligao"/>
                <w:noProof/>
              </w:rPr>
              <w:instrText xml:space="preserve"> </w:instrText>
            </w:r>
            <w:r w:rsidRPr="0034303B">
              <w:rPr>
                <w:rStyle w:val="Hiperligao"/>
                <w:noProof/>
              </w:rPr>
              <w:fldChar w:fldCharType="separate"/>
            </w:r>
            <w:r w:rsidRPr="0034303B">
              <w:rPr>
                <w:rStyle w:val="Hiperligao"/>
                <w:noProof/>
              </w:rPr>
              <w:t>Appendix F</w:t>
            </w:r>
            <w:r>
              <w:rPr>
                <w:noProof/>
                <w:webHidden/>
              </w:rPr>
              <w:tab/>
            </w:r>
            <w:r>
              <w:rPr>
                <w:noProof/>
                <w:webHidden/>
              </w:rPr>
              <w:fldChar w:fldCharType="begin"/>
            </w:r>
            <w:r>
              <w:rPr>
                <w:noProof/>
                <w:webHidden/>
              </w:rPr>
              <w:instrText xml:space="preserve"> PAGEREF _Toc491797535 \h </w:instrText>
            </w:r>
          </w:ins>
          <w:r>
            <w:rPr>
              <w:noProof/>
              <w:webHidden/>
            </w:rPr>
          </w:r>
          <w:r>
            <w:rPr>
              <w:noProof/>
              <w:webHidden/>
            </w:rPr>
            <w:fldChar w:fldCharType="separate"/>
          </w:r>
          <w:ins w:id="327" w:author="tomasrodrigues@ua.pt" w:date="2017-08-30T16:03:00Z">
            <w:r w:rsidR="00725F1B">
              <w:rPr>
                <w:noProof/>
                <w:webHidden/>
              </w:rPr>
              <w:t>107</w:t>
            </w:r>
          </w:ins>
          <w:ins w:id="328" w:author="tomasrodrigues@ua.pt" w:date="2017-08-29T19:15:00Z">
            <w:r>
              <w:rPr>
                <w:noProof/>
                <w:webHidden/>
              </w:rPr>
              <w:fldChar w:fldCharType="end"/>
            </w:r>
            <w:r w:rsidRPr="0034303B">
              <w:rPr>
                <w:rStyle w:val="Hiperligao"/>
                <w:noProof/>
              </w:rPr>
              <w:fldChar w:fldCharType="end"/>
            </w:r>
          </w:ins>
        </w:p>
        <w:p w14:paraId="221085C0" w14:textId="60076842" w:rsidR="00CF47C1" w:rsidDel="003F2EF7" w:rsidRDefault="00CF47C1">
          <w:pPr>
            <w:pStyle w:val="ndice2"/>
            <w:tabs>
              <w:tab w:val="right" w:leader="dot" w:pos="8777"/>
            </w:tabs>
            <w:spacing w:line="276" w:lineRule="auto"/>
            <w:rPr>
              <w:del w:id="329" w:author="tomasrodrigues@ua.pt" w:date="2017-08-06T00:53:00Z"/>
              <w:rFonts w:eastAsiaTheme="minorEastAsia"/>
              <w:noProof/>
              <w:lang w:eastAsia="pt-PT"/>
            </w:rPr>
          </w:pPr>
          <w:del w:id="330" w:author="tomasrodrigues@ua.pt" w:date="2017-08-06T00:53:00Z">
            <w:r w:rsidRPr="003F2EF7" w:rsidDel="003F2EF7">
              <w:rPr>
                <w:rPrChange w:id="331" w:author="tomasrodrigues@ua.pt" w:date="2017-08-06T00:53:00Z">
                  <w:rPr>
                    <w:rStyle w:val="Hiperligao"/>
                    <w:noProof/>
                  </w:rPr>
                </w:rPrChange>
              </w:rPr>
              <w:delText>List of figures</w:delText>
            </w:r>
            <w:r w:rsidDel="003F2EF7">
              <w:rPr>
                <w:noProof/>
                <w:webHidden/>
              </w:rPr>
              <w:tab/>
            </w:r>
            <w:r w:rsidR="00881FF4" w:rsidDel="003F2EF7">
              <w:rPr>
                <w:noProof/>
                <w:webHidden/>
              </w:rPr>
              <w:delText>iii</w:delText>
            </w:r>
          </w:del>
        </w:p>
        <w:p w14:paraId="6EE7D4F0" w14:textId="2CC51B16" w:rsidR="00CF47C1" w:rsidDel="003F2EF7" w:rsidRDefault="00CF47C1">
          <w:pPr>
            <w:pStyle w:val="ndice2"/>
            <w:tabs>
              <w:tab w:val="right" w:leader="dot" w:pos="8777"/>
            </w:tabs>
            <w:spacing w:line="276" w:lineRule="auto"/>
            <w:rPr>
              <w:del w:id="332" w:author="tomasrodrigues@ua.pt" w:date="2017-08-06T00:53:00Z"/>
              <w:rFonts w:eastAsiaTheme="minorEastAsia"/>
              <w:noProof/>
              <w:lang w:eastAsia="pt-PT"/>
            </w:rPr>
          </w:pPr>
          <w:del w:id="333" w:author="tomasrodrigues@ua.pt" w:date="2017-08-06T00:53:00Z">
            <w:r w:rsidRPr="003F2EF7" w:rsidDel="003F2EF7">
              <w:rPr>
                <w:rPrChange w:id="334" w:author="tomasrodrigues@ua.pt" w:date="2017-08-06T00:53:00Z">
                  <w:rPr>
                    <w:rStyle w:val="Hiperligao"/>
                    <w:noProof/>
                  </w:rPr>
                </w:rPrChange>
              </w:rPr>
              <w:delText>List of tables</w:delText>
            </w:r>
            <w:r w:rsidDel="003F2EF7">
              <w:rPr>
                <w:noProof/>
                <w:webHidden/>
              </w:rPr>
              <w:tab/>
            </w:r>
            <w:r w:rsidR="00881FF4" w:rsidDel="003F2EF7">
              <w:rPr>
                <w:noProof/>
                <w:webHidden/>
              </w:rPr>
              <w:delText>v</w:delText>
            </w:r>
          </w:del>
        </w:p>
        <w:p w14:paraId="4EE0F23F" w14:textId="48891C47" w:rsidR="00CF47C1" w:rsidDel="003F2EF7" w:rsidRDefault="00CF47C1">
          <w:pPr>
            <w:pStyle w:val="ndice2"/>
            <w:tabs>
              <w:tab w:val="right" w:leader="dot" w:pos="8777"/>
            </w:tabs>
            <w:spacing w:line="276" w:lineRule="auto"/>
            <w:rPr>
              <w:del w:id="335" w:author="tomasrodrigues@ua.pt" w:date="2017-08-06T00:53:00Z"/>
              <w:rFonts w:eastAsiaTheme="minorEastAsia"/>
              <w:noProof/>
              <w:lang w:eastAsia="pt-PT"/>
            </w:rPr>
          </w:pPr>
          <w:del w:id="336" w:author="tomasrodrigues@ua.pt" w:date="2017-08-06T00:53:00Z">
            <w:r w:rsidRPr="003F2EF7" w:rsidDel="003F2EF7">
              <w:rPr>
                <w:rPrChange w:id="337" w:author="tomasrodrigues@ua.pt" w:date="2017-08-06T00:53:00Z">
                  <w:rPr>
                    <w:rStyle w:val="Hiperligao"/>
                    <w:noProof/>
                  </w:rPr>
                </w:rPrChange>
              </w:rPr>
              <w:delText>List of snippets</w:delText>
            </w:r>
            <w:r w:rsidDel="003F2EF7">
              <w:rPr>
                <w:noProof/>
                <w:webHidden/>
              </w:rPr>
              <w:tab/>
            </w:r>
            <w:r w:rsidR="00881FF4" w:rsidDel="003F2EF7">
              <w:rPr>
                <w:noProof/>
                <w:webHidden/>
              </w:rPr>
              <w:delText>vi</w:delText>
            </w:r>
          </w:del>
        </w:p>
        <w:p w14:paraId="26BA4CDB" w14:textId="1F16D681" w:rsidR="00CF47C1" w:rsidDel="003F2EF7" w:rsidRDefault="00CF47C1">
          <w:pPr>
            <w:pStyle w:val="ndice2"/>
            <w:tabs>
              <w:tab w:val="right" w:leader="dot" w:pos="8777"/>
            </w:tabs>
            <w:spacing w:line="276" w:lineRule="auto"/>
            <w:rPr>
              <w:del w:id="338" w:author="tomasrodrigues@ua.pt" w:date="2017-08-06T00:53:00Z"/>
              <w:rFonts w:eastAsiaTheme="minorEastAsia"/>
              <w:noProof/>
              <w:lang w:eastAsia="pt-PT"/>
            </w:rPr>
          </w:pPr>
          <w:del w:id="339" w:author="tomasrodrigues@ua.pt" w:date="2017-08-06T00:53:00Z">
            <w:r w:rsidRPr="003F2EF7" w:rsidDel="003F2EF7">
              <w:rPr>
                <w:rPrChange w:id="340" w:author="tomasrodrigues@ua.pt" w:date="2017-08-06T00:53:00Z">
                  <w:rPr>
                    <w:rStyle w:val="Hiperligao"/>
                    <w:noProof/>
                  </w:rPr>
                </w:rPrChange>
              </w:rPr>
              <w:delText>Acronyms</w:delText>
            </w:r>
            <w:r w:rsidDel="003F2EF7">
              <w:rPr>
                <w:noProof/>
                <w:webHidden/>
              </w:rPr>
              <w:tab/>
            </w:r>
            <w:r w:rsidR="00881FF4" w:rsidDel="003F2EF7">
              <w:rPr>
                <w:noProof/>
                <w:webHidden/>
              </w:rPr>
              <w:delText>vii</w:delText>
            </w:r>
          </w:del>
        </w:p>
        <w:p w14:paraId="54232B99" w14:textId="3898BF40" w:rsidR="00CF47C1" w:rsidDel="003F2EF7" w:rsidRDefault="00CF47C1">
          <w:pPr>
            <w:pStyle w:val="ndice2"/>
            <w:tabs>
              <w:tab w:val="right" w:leader="dot" w:pos="8777"/>
            </w:tabs>
            <w:spacing w:line="276" w:lineRule="auto"/>
            <w:rPr>
              <w:del w:id="341" w:author="tomasrodrigues@ua.pt" w:date="2017-08-06T00:53:00Z"/>
              <w:rFonts w:eastAsiaTheme="minorEastAsia"/>
              <w:noProof/>
              <w:lang w:eastAsia="pt-PT"/>
            </w:rPr>
          </w:pPr>
          <w:del w:id="342" w:author="tomasrodrigues@ua.pt" w:date="2017-08-06T00:53:00Z">
            <w:r w:rsidRPr="00CF47C1" w:rsidDel="003F2EF7">
              <w:rPr>
                <w:rStyle w:val="Hiperligao"/>
                <w:noProof/>
                <w:sz w:val="26"/>
                <w:szCs w:val="26"/>
              </w:rPr>
              <w:delText xml:space="preserve">1 </w:delText>
            </w:r>
            <w:r w:rsidRPr="003F2EF7" w:rsidDel="003F2EF7">
              <w:rPr>
                <w:rPrChange w:id="343" w:author="tomasrodrigues@ua.pt" w:date="2017-08-06T00:53:00Z">
                  <w:rPr>
                    <w:rStyle w:val="Hiperligao"/>
                    <w:noProof/>
                    <w:sz w:val="24"/>
                    <w:szCs w:val="24"/>
                  </w:rPr>
                </w:rPrChange>
              </w:rPr>
              <w:delText>Introduction</w:delText>
            </w:r>
            <w:r w:rsidDel="003F2EF7">
              <w:rPr>
                <w:noProof/>
                <w:webHidden/>
              </w:rPr>
              <w:tab/>
            </w:r>
            <w:r w:rsidR="00881FF4" w:rsidDel="003F2EF7">
              <w:rPr>
                <w:noProof/>
                <w:webHidden/>
              </w:rPr>
              <w:delText>1</w:delText>
            </w:r>
          </w:del>
        </w:p>
        <w:p w14:paraId="644C75B4" w14:textId="43B64BE6" w:rsidR="00CF47C1" w:rsidDel="003F2EF7" w:rsidRDefault="00CF47C1">
          <w:pPr>
            <w:pStyle w:val="ndice3"/>
            <w:tabs>
              <w:tab w:val="right" w:leader="dot" w:pos="8777"/>
            </w:tabs>
            <w:spacing w:line="276" w:lineRule="auto"/>
            <w:rPr>
              <w:del w:id="344" w:author="tomasrodrigues@ua.pt" w:date="2017-08-06T00:53:00Z"/>
              <w:rFonts w:eastAsiaTheme="minorEastAsia"/>
              <w:noProof/>
              <w:lang w:eastAsia="pt-PT"/>
            </w:rPr>
          </w:pPr>
          <w:del w:id="345" w:author="tomasrodrigues@ua.pt" w:date="2017-08-06T00:53:00Z">
            <w:r w:rsidRPr="003F2EF7" w:rsidDel="003F2EF7">
              <w:rPr>
                <w:rPrChange w:id="346" w:author="tomasrodrigues@ua.pt" w:date="2017-08-06T00:53:00Z">
                  <w:rPr>
                    <w:rStyle w:val="Hiperligao"/>
                    <w:noProof/>
                  </w:rPr>
                </w:rPrChange>
              </w:rPr>
              <w:delText>1.1 Motivation</w:delText>
            </w:r>
            <w:r w:rsidDel="003F2EF7">
              <w:rPr>
                <w:noProof/>
                <w:webHidden/>
              </w:rPr>
              <w:tab/>
            </w:r>
            <w:r w:rsidR="00881FF4" w:rsidDel="003F2EF7">
              <w:rPr>
                <w:noProof/>
                <w:webHidden/>
              </w:rPr>
              <w:delText>1</w:delText>
            </w:r>
          </w:del>
        </w:p>
        <w:p w14:paraId="644C7486" w14:textId="3F759320" w:rsidR="00CF47C1" w:rsidDel="003F2EF7" w:rsidRDefault="00CF47C1">
          <w:pPr>
            <w:pStyle w:val="ndice3"/>
            <w:tabs>
              <w:tab w:val="right" w:leader="dot" w:pos="8777"/>
            </w:tabs>
            <w:spacing w:line="276" w:lineRule="auto"/>
            <w:rPr>
              <w:del w:id="347" w:author="tomasrodrigues@ua.pt" w:date="2017-08-06T00:53:00Z"/>
              <w:rFonts w:eastAsiaTheme="minorEastAsia"/>
              <w:noProof/>
              <w:lang w:eastAsia="pt-PT"/>
            </w:rPr>
          </w:pPr>
          <w:del w:id="348" w:author="tomasrodrigues@ua.pt" w:date="2017-08-06T00:53:00Z">
            <w:r w:rsidRPr="003F2EF7" w:rsidDel="003F2EF7">
              <w:rPr>
                <w:rPrChange w:id="349" w:author="tomasrodrigues@ua.pt" w:date="2017-08-06T00:53:00Z">
                  <w:rPr>
                    <w:rStyle w:val="Hiperligao"/>
                    <w:noProof/>
                  </w:rPr>
                </w:rPrChange>
              </w:rPr>
              <w:delText>1.2 Objectives</w:delText>
            </w:r>
            <w:r w:rsidDel="003F2EF7">
              <w:rPr>
                <w:noProof/>
                <w:webHidden/>
              </w:rPr>
              <w:tab/>
            </w:r>
            <w:r w:rsidR="00881FF4" w:rsidDel="003F2EF7">
              <w:rPr>
                <w:noProof/>
                <w:webHidden/>
              </w:rPr>
              <w:delText>2</w:delText>
            </w:r>
          </w:del>
        </w:p>
        <w:p w14:paraId="641F155D" w14:textId="5F35DE41" w:rsidR="00CF47C1" w:rsidDel="003F2EF7" w:rsidRDefault="00CF47C1">
          <w:pPr>
            <w:pStyle w:val="ndice3"/>
            <w:tabs>
              <w:tab w:val="right" w:leader="dot" w:pos="8777"/>
            </w:tabs>
            <w:spacing w:line="276" w:lineRule="auto"/>
            <w:rPr>
              <w:del w:id="350" w:author="tomasrodrigues@ua.pt" w:date="2017-08-06T00:53:00Z"/>
              <w:rFonts w:eastAsiaTheme="minorEastAsia"/>
              <w:noProof/>
              <w:lang w:eastAsia="pt-PT"/>
            </w:rPr>
          </w:pPr>
          <w:del w:id="351" w:author="tomasrodrigues@ua.pt" w:date="2017-08-06T00:53:00Z">
            <w:r w:rsidRPr="003F2EF7" w:rsidDel="003F2EF7">
              <w:rPr>
                <w:rPrChange w:id="352" w:author="tomasrodrigues@ua.pt" w:date="2017-08-06T00:53:00Z">
                  <w:rPr>
                    <w:rStyle w:val="Hiperligao"/>
                    <w:noProof/>
                  </w:rPr>
                </w:rPrChange>
              </w:rPr>
              <w:delText>1.3 Contributions</w:delText>
            </w:r>
            <w:r w:rsidDel="003F2EF7">
              <w:rPr>
                <w:noProof/>
                <w:webHidden/>
              </w:rPr>
              <w:tab/>
            </w:r>
            <w:r w:rsidR="00881FF4" w:rsidDel="003F2EF7">
              <w:rPr>
                <w:noProof/>
                <w:webHidden/>
              </w:rPr>
              <w:delText>3</w:delText>
            </w:r>
          </w:del>
        </w:p>
        <w:p w14:paraId="17838514" w14:textId="476427E6" w:rsidR="00CF47C1" w:rsidDel="003F2EF7" w:rsidRDefault="00CF47C1">
          <w:pPr>
            <w:pStyle w:val="ndice3"/>
            <w:tabs>
              <w:tab w:val="right" w:leader="dot" w:pos="8777"/>
            </w:tabs>
            <w:spacing w:line="276" w:lineRule="auto"/>
            <w:rPr>
              <w:del w:id="353" w:author="tomasrodrigues@ua.pt" w:date="2017-08-06T00:53:00Z"/>
              <w:rFonts w:eastAsiaTheme="minorEastAsia"/>
              <w:noProof/>
              <w:lang w:eastAsia="pt-PT"/>
            </w:rPr>
          </w:pPr>
          <w:del w:id="354" w:author="tomasrodrigues@ua.pt" w:date="2017-08-06T00:53:00Z">
            <w:r w:rsidRPr="003F2EF7" w:rsidDel="003F2EF7">
              <w:rPr>
                <w:rPrChange w:id="355" w:author="tomasrodrigues@ua.pt" w:date="2017-08-06T00:53:00Z">
                  <w:rPr>
                    <w:rStyle w:val="Hiperligao"/>
                    <w:noProof/>
                  </w:rPr>
                </w:rPrChange>
              </w:rPr>
              <w:delText>1.4 Document Structure</w:delText>
            </w:r>
            <w:r w:rsidDel="003F2EF7">
              <w:rPr>
                <w:noProof/>
                <w:webHidden/>
              </w:rPr>
              <w:tab/>
            </w:r>
          </w:del>
          <w:del w:id="356" w:author="tomasrodrigues@ua.pt" w:date="2017-08-05T22:40:00Z">
            <w:r w:rsidR="00E451A5" w:rsidDel="00881FF4">
              <w:rPr>
                <w:noProof/>
                <w:webHidden/>
              </w:rPr>
              <w:delText>3</w:delText>
            </w:r>
          </w:del>
        </w:p>
        <w:p w14:paraId="2B950025" w14:textId="685B8DA0" w:rsidR="00CF47C1" w:rsidDel="003F2EF7" w:rsidRDefault="00CF47C1">
          <w:pPr>
            <w:pStyle w:val="ndice2"/>
            <w:tabs>
              <w:tab w:val="right" w:leader="dot" w:pos="8777"/>
            </w:tabs>
            <w:spacing w:line="276" w:lineRule="auto"/>
            <w:rPr>
              <w:del w:id="357" w:author="tomasrodrigues@ua.pt" w:date="2017-08-06T00:53:00Z"/>
              <w:rFonts w:eastAsiaTheme="minorEastAsia"/>
              <w:noProof/>
              <w:lang w:eastAsia="pt-PT"/>
            </w:rPr>
          </w:pPr>
          <w:del w:id="358" w:author="tomasrodrigues@ua.pt" w:date="2017-08-06T00:53:00Z">
            <w:r w:rsidRPr="00CF47C1" w:rsidDel="003F2EF7">
              <w:rPr>
                <w:rStyle w:val="Hiperligao"/>
                <w:noProof/>
                <w:sz w:val="26"/>
                <w:szCs w:val="26"/>
              </w:rPr>
              <w:delText xml:space="preserve">2 </w:delText>
            </w:r>
            <w:r w:rsidRPr="003F2EF7" w:rsidDel="003F2EF7">
              <w:rPr>
                <w:rPrChange w:id="359" w:author="tomasrodrigues@ua.pt" w:date="2017-08-06T00:53:00Z">
                  <w:rPr>
                    <w:rStyle w:val="Hiperligao"/>
                    <w:noProof/>
                    <w:sz w:val="24"/>
                    <w:szCs w:val="24"/>
                  </w:rPr>
                </w:rPrChange>
              </w:rPr>
              <w:delText>State of Art</w:delText>
            </w:r>
            <w:r w:rsidDel="003F2EF7">
              <w:rPr>
                <w:noProof/>
                <w:webHidden/>
              </w:rPr>
              <w:tab/>
            </w:r>
          </w:del>
          <w:del w:id="360" w:author="tomasrodrigues@ua.pt" w:date="2017-08-05T22:40:00Z">
            <w:r w:rsidR="00E451A5" w:rsidDel="00881FF4">
              <w:rPr>
                <w:noProof/>
                <w:webHidden/>
              </w:rPr>
              <w:delText>5</w:delText>
            </w:r>
          </w:del>
        </w:p>
        <w:p w14:paraId="0E3367E8" w14:textId="1B55229F" w:rsidR="00CF47C1" w:rsidDel="003F2EF7" w:rsidRDefault="00CF47C1">
          <w:pPr>
            <w:pStyle w:val="ndice3"/>
            <w:tabs>
              <w:tab w:val="right" w:leader="dot" w:pos="8777"/>
            </w:tabs>
            <w:spacing w:line="276" w:lineRule="auto"/>
            <w:rPr>
              <w:del w:id="361" w:author="tomasrodrigues@ua.pt" w:date="2017-08-06T00:53:00Z"/>
              <w:rFonts w:eastAsiaTheme="minorEastAsia"/>
              <w:noProof/>
              <w:lang w:eastAsia="pt-PT"/>
            </w:rPr>
          </w:pPr>
          <w:del w:id="362" w:author="tomasrodrigues@ua.pt" w:date="2017-08-06T00:53:00Z">
            <w:r w:rsidRPr="003F2EF7" w:rsidDel="003F2EF7">
              <w:rPr>
                <w:rPrChange w:id="363" w:author="tomasrodrigues@ua.pt" w:date="2017-08-06T00:53:00Z">
                  <w:rPr>
                    <w:rStyle w:val="Hiperligao"/>
                    <w:noProof/>
                  </w:rPr>
                </w:rPrChange>
              </w:rPr>
              <w:delText>2.1 Mobile Network Evolution</w:delText>
            </w:r>
            <w:r w:rsidDel="003F2EF7">
              <w:rPr>
                <w:noProof/>
                <w:webHidden/>
              </w:rPr>
              <w:tab/>
            </w:r>
          </w:del>
          <w:del w:id="364" w:author="tomasrodrigues@ua.pt" w:date="2017-08-05T22:40:00Z">
            <w:r w:rsidR="00E451A5" w:rsidDel="00881FF4">
              <w:rPr>
                <w:noProof/>
                <w:webHidden/>
              </w:rPr>
              <w:delText>5</w:delText>
            </w:r>
          </w:del>
        </w:p>
        <w:p w14:paraId="6525E84D" w14:textId="2C1DEC07" w:rsidR="00CF47C1" w:rsidDel="003F2EF7" w:rsidRDefault="00CF47C1">
          <w:pPr>
            <w:pStyle w:val="ndice3"/>
            <w:tabs>
              <w:tab w:val="right" w:leader="dot" w:pos="8777"/>
            </w:tabs>
            <w:spacing w:line="276" w:lineRule="auto"/>
            <w:rPr>
              <w:del w:id="365" w:author="tomasrodrigues@ua.pt" w:date="2017-08-06T00:53:00Z"/>
              <w:rFonts w:eastAsiaTheme="minorEastAsia"/>
              <w:noProof/>
              <w:lang w:eastAsia="pt-PT"/>
            </w:rPr>
          </w:pPr>
          <w:del w:id="366" w:author="tomasrodrigues@ua.pt" w:date="2017-08-06T00:53:00Z">
            <w:r w:rsidRPr="003F2EF7" w:rsidDel="003F2EF7">
              <w:rPr>
                <w:rPrChange w:id="367" w:author="tomasrodrigues@ua.pt" w:date="2017-08-06T00:53:00Z">
                  <w:rPr>
                    <w:rStyle w:val="Hiperligao"/>
                    <w:noProof/>
                  </w:rPr>
                </w:rPrChange>
              </w:rPr>
              <w:delText>2.2 VoIP</w:delText>
            </w:r>
            <w:r w:rsidDel="003F2EF7">
              <w:rPr>
                <w:noProof/>
                <w:webHidden/>
              </w:rPr>
              <w:tab/>
            </w:r>
          </w:del>
          <w:del w:id="368" w:author="tomasrodrigues@ua.pt" w:date="2017-08-05T22:40:00Z">
            <w:r w:rsidR="00E451A5" w:rsidDel="00881FF4">
              <w:rPr>
                <w:noProof/>
                <w:webHidden/>
              </w:rPr>
              <w:delText>15</w:delText>
            </w:r>
          </w:del>
        </w:p>
        <w:p w14:paraId="7A4DB493" w14:textId="12F4A036" w:rsidR="00CF47C1" w:rsidDel="003F2EF7" w:rsidRDefault="00CF47C1">
          <w:pPr>
            <w:pStyle w:val="ndice4"/>
            <w:tabs>
              <w:tab w:val="right" w:leader="dot" w:pos="8777"/>
            </w:tabs>
            <w:spacing w:line="276" w:lineRule="auto"/>
            <w:rPr>
              <w:del w:id="369" w:author="tomasrodrigues@ua.pt" w:date="2017-08-06T00:53:00Z"/>
              <w:rFonts w:eastAsiaTheme="minorEastAsia" w:cstheme="minorBidi"/>
              <w:noProof/>
              <w:szCs w:val="22"/>
              <w:lang w:val="pt-PT"/>
            </w:rPr>
          </w:pPr>
          <w:del w:id="370" w:author="tomasrodrigues@ua.pt" w:date="2017-08-06T00:53:00Z">
            <w:r w:rsidRPr="003F2EF7" w:rsidDel="003F2EF7">
              <w:rPr>
                <w:rPrChange w:id="371" w:author="tomasrodrigues@ua.pt" w:date="2017-08-06T00:53:00Z">
                  <w:rPr>
                    <w:rStyle w:val="Hiperligao"/>
                    <w:noProof/>
                    <w:lang w:eastAsia="en-US"/>
                  </w:rPr>
                </w:rPrChange>
              </w:rPr>
              <w:delText>2.2.1 VoLTE</w:delText>
            </w:r>
            <w:r w:rsidDel="003F2EF7">
              <w:rPr>
                <w:noProof/>
                <w:webHidden/>
              </w:rPr>
              <w:tab/>
            </w:r>
          </w:del>
          <w:del w:id="372" w:author="tomasrodrigues@ua.pt" w:date="2017-08-05T22:40:00Z">
            <w:r w:rsidR="00E451A5" w:rsidDel="00881FF4">
              <w:rPr>
                <w:noProof/>
                <w:webHidden/>
              </w:rPr>
              <w:delText>17</w:delText>
            </w:r>
          </w:del>
        </w:p>
        <w:p w14:paraId="12156D1B" w14:textId="4DB2FF06" w:rsidR="00CF47C1" w:rsidDel="003F2EF7" w:rsidRDefault="00CF47C1">
          <w:pPr>
            <w:pStyle w:val="ndice4"/>
            <w:tabs>
              <w:tab w:val="right" w:leader="dot" w:pos="8777"/>
            </w:tabs>
            <w:spacing w:line="276" w:lineRule="auto"/>
            <w:rPr>
              <w:del w:id="373" w:author="tomasrodrigues@ua.pt" w:date="2017-08-06T00:53:00Z"/>
              <w:rFonts w:eastAsiaTheme="minorEastAsia" w:cstheme="minorBidi"/>
              <w:noProof/>
              <w:szCs w:val="22"/>
              <w:lang w:val="pt-PT"/>
            </w:rPr>
          </w:pPr>
          <w:del w:id="374" w:author="tomasrodrigues@ua.pt" w:date="2017-08-06T00:53:00Z">
            <w:r w:rsidRPr="003F2EF7" w:rsidDel="003F2EF7">
              <w:rPr>
                <w:rPrChange w:id="375" w:author="tomasrodrigues@ua.pt" w:date="2017-08-06T00:53:00Z">
                  <w:rPr>
                    <w:rStyle w:val="Hiperligao"/>
                    <w:noProof/>
                  </w:rPr>
                </w:rPrChange>
              </w:rPr>
              <w:delText>2.2.2 VoWiFi</w:delText>
            </w:r>
            <w:r w:rsidDel="003F2EF7">
              <w:rPr>
                <w:noProof/>
                <w:webHidden/>
              </w:rPr>
              <w:tab/>
            </w:r>
          </w:del>
          <w:del w:id="376" w:author="tomasrodrigues@ua.pt" w:date="2017-08-05T22:40:00Z">
            <w:r w:rsidR="00E451A5" w:rsidDel="00881FF4">
              <w:rPr>
                <w:noProof/>
                <w:webHidden/>
              </w:rPr>
              <w:delText>18</w:delText>
            </w:r>
          </w:del>
        </w:p>
        <w:p w14:paraId="5B076878" w14:textId="66EE66FD" w:rsidR="00CF47C1" w:rsidDel="003F2EF7" w:rsidRDefault="00CF47C1">
          <w:pPr>
            <w:pStyle w:val="ndice3"/>
            <w:tabs>
              <w:tab w:val="right" w:leader="dot" w:pos="8777"/>
            </w:tabs>
            <w:spacing w:line="276" w:lineRule="auto"/>
            <w:rPr>
              <w:del w:id="377" w:author="tomasrodrigues@ua.pt" w:date="2017-08-06T00:53:00Z"/>
              <w:rFonts w:eastAsiaTheme="minorEastAsia"/>
              <w:noProof/>
              <w:lang w:eastAsia="pt-PT"/>
            </w:rPr>
          </w:pPr>
          <w:del w:id="378" w:author="tomasrodrigues@ua.pt" w:date="2017-08-06T00:53:00Z">
            <w:r w:rsidRPr="003F2EF7" w:rsidDel="003F2EF7">
              <w:rPr>
                <w:rPrChange w:id="379" w:author="tomasrodrigues@ua.pt" w:date="2017-08-06T00:53:00Z">
                  <w:rPr>
                    <w:rStyle w:val="Hiperligao"/>
                    <w:noProof/>
                  </w:rPr>
                </w:rPrChange>
              </w:rPr>
              <w:delText>2.3 Quality of Service</w:delText>
            </w:r>
            <w:r w:rsidDel="003F2EF7">
              <w:rPr>
                <w:noProof/>
                <w:webHidden/>
              </w:rPr>
              <w:tab/>
            </w:r>
          </w:del>
          <w:del w:id="380" w:author="tomasrodrigues@ua.pt" w:date="2017-08-05T22:40:00Z">
            <w:r w:rsidR="00E451A5" w:rsidDel="00881FF4">
              <w:rPr>
                <w:noProof/>
                <w:webHidden/>
              </w:rPr>
              <w:delText>19</w:delText>
            </w:r>
          </w:del>
        </w:p>
        <w:p w14:paraId="463F9E42" w14:textId="62F1E1A2" w:rsidR="00CF47C1" w:rsidDel="003F2EF7" w:rsidRDefault="00CF47C1">
          <w:pPr>
            <w:pStyle w:val="ndice3"/>
            <w:tabs>
              <w:tab w:val="right" w:leader="dot" w:pos="8777"/>
            </w:tabs>
            <w:spacing w:line="276" w:lineRule="auto"/>
            <w:rPr>
              <w:del w:id="381" w:author="tomasrodrigues@ua.pt" w:date="2017-08-06T00:53:00Z"/>
              <w:rFonts w:eastAsiaTheme="minorEastAsia"/>
              <w:noProof/>
              <w:lang w:eastAsia="pt-PT"/>
            </w:rPr>
          </w:pPr>
          <w:del w:id="382" w:author="tomasrodrigues@ua.pt" w:date="2017-08-06T00:53:00Z">
            <w:r w:rsidRPr="003F2EF7" w:rsidDel="003F2EF7">
              <w:rPr>
                <w:rPrChange w:id="383" w:author="tomasrodrigues@ua.pt" w:date="2017-08-06T00:53:00Z">
                  <w:rPr>
                    <w:rStyle w:val="Hiperligao"/>
                    <w:noProof/>
                  </w:rPr>
                </w:rPrChange>
              </w:rPr>
              <w:delText>2.4 Quality of Experience</w:delText>
            </w:r>
            <w:r w:rsidDel="003F2EF7">
              <w:rPr>
                <w:noProof/>
                <w:webHidden/>
              </w:rPr>
              <w:tab/>
            </w:r>
          </w:del>
          <w:del w:id="384" w:author="tomasrodrigues@ua.pt" w:date="2017-08-05T22:40:00Z">
            <w:r w:rsidR="00E451A5" w:rsidDel="00881FF4">
              <w:rPr>
                <w:noProof/>
                <w:webHidden/>
              </w:rPr>
              <w:delText>22</w:delText>
            </w:r>
          </w:del>
        </w:p>
        <w:p w14:paraId="11A71B94" w14:textId="7469E900" w:rsidR="00CF47C1" w:rsidDel="003F2EF7" w:rsidRDefault="00CF47C1">
          <w:pPr>
            <w:pStyle w:val="ndice4"/>
            <w:tabs>
              <w:tab w:val="right" w:leader="dot" w:pos="8777"/>
            </w:tabs>
            <w:spacing w:line="276" w:lineRule="auto"/>
            <w:rPr>
              <w:del w:id="385" w:author="tomasrodrigues@ua.pt" w:date="2017-08-06T00:53:00Z"/>
              <w:rFonts w:eastAsiaTheme="minorEastAsia" w:cstheme="minorBidi"/>
              <w:noProof/>
              <w:szCs w:val="22"/>
              <w:lang w:val="pt-PT"/>
            </w:rPr>
          </w:pPr>
          <w:del w:id="386" w:author="tomasrodrigues@ua.pt" w:date="2017-08-06T00:53:00Z">
            <w:r w:rsidRPr="003F2EF7" w:rsidDel="003F2EF7">
              <w:rPr>
                <w:rPrChange w:id="387" w:author="tomasrodrigues@ua.pt" w:date="2017-08-06T00:53:00Z">
                  <w:rPr>
                    <w:rStyle w:val="Hiperligao"/>
                    <w:noProof/>
                  </w:rPr>
                </w:rPrChange>
              </w:rPr>
              <w:delText>2.4.1 Audio Quality</w:delText>
            </w:r>
            <w:r w:rsidDel="003F2EF7">
              <w:rPr>
                <w:noProof/>
                <w:webHidden/>
              </w:rPr>
              <w:tab/>
            </w:r>
          </w:del>
          <w:del w:id="388" w:author="tomasrodrigues@ua.pt" w:date="2017-08-05T22:40:00Z">
            <w:r w:rsidR="00E451A5" w:rsidDel="00881FF4">
              <w:rPr>
                <w:noProof/>
                <w:webHidden/>
              </w:rPr>
              <w:delText>23</w:delText>
            </w:r>
          </w:del>
        </w:p>
        <w:p w14:paraId="52D9A8D3" w14:textId="1E1CAD72" w:rsidR="00CF47C1" w:rsidDel="003F2EF7" w:rsidRDefault="00CF47C1">
          <w:pPr>
            <w:pStyle w:val="ndice4"/>
            <w:tabs>
              <w:tab w:val="right" w:leader="dot" w:pos="8777"/>
            </w:tabs>
            <w:spacing w:line="276" w:lineRule="auto"/>
            <w:rPr>
              <w:del w:id="389" w:author="tomasrodrigues@ua.pt" w:date="2017-08-06T00:53:00Z"/>
              <w:rFonts w:eastAsiaTheme="minorEastAsia" w:cstheme="minorBidi"/>
              <w:noProof/>
              <w:szCs w:val="22"/>
              <w:lang w:val="pt-PT"/>
            </w:rPr>
          </w:pPr>
          <w:del w:id="390" w:author="tomasrodrigues@ua.pt" w:date="2017-08-06T00:53:00Z">
            <w:r w:rsidRPr="003F2EF7" w:rsidDel="003F2EF7">
              <w:rPr>
                <w:rPrChange w:id="391" w:author="tomasrodrigues@ua.pt" w:date="2017-08-06T00:53:00Z">
                  <w:rPr>
                    <w:rStyle w:val="Hiperligao"/>
                    <w:noProof/>
                  </w:rPr>
                </w:rPrChange>
              </w:rPr>
              <w:delText>2.4.2 Video Quality</w:delText>
            </w:r>
            <w:r w:rsidDel="003F2EF7">
              <w:rPr>
                <w:noProof/>
                <w:webHidden/>
              </w:rPr>
              <w:tab/>
            </w:r>
          </w:del>
          <w:del w:id="392" w:author="tomasrodrigues@ua.pt" w:date="2017-08-05T22:40:00Z">
            <w:r w:rsidR="00E451A5" w:rsidDel="00881FF4">
              <w:rPr>
                <w:noProof/>
                <w:webHidden/>
              </w:rPr>
              <w:delText>24</w:delText>
            </w:r>
          </w:del>
        </w:p>
        <w:p w14:paraId="032E7901" w14:textId="4D36BF69" w:rsidR="00CF47C1" w:rsidDel="003F2EF7" w:rsidRDefault="00CF47C1">
          <w:pPr>
            <w:pStyle w:val="ndice3"/>
            <w:tabs>
              <w:tab w:val="right" w:leader="dot" w:pos="8777"/>
            </w:tabs>
            <w:spacing w:line="276" w:lineRule="auto"/>
            <w:rPr>
              <w:del w:id="393" w:author="tomasrodrigues@ua.pt" w:date="2017-08-06T00:53:00Z"/>
              <w:rFonts w:eastAsiaTheme="minorEastAsia"/>
              <w:noProof/>
              <w:lang w:eastAsia="pt-PT"/>
            </w:rPr>
          </w:pPr>
          <w:del w:id="394" w:author="tomasrodrigues@ua.pt" w:date="2017-08-06T00:53:00Z">
            <w:r w:rsidRPr="003F2EF7" w:rsidDel="003F2EF7">
              <w:rPr>
                <w:rPrChange w:id="395" w:author="tomasrodrigues@ua.pt" w:date="2017-08-06T00:53:00Z">
                  <w:rPr>
                    <w:rStyle w:val="Hiperligao"/>
                    <w:noProof/>
                  </w:rPr>
                </w:rPrChange>
              </w:rPr>
              <w:delText>2.5 Mobile Operating Systems</w:delText>
            </w:r>
            <w:r w:rsidDel="003F2EF7">
              <w:rPr>
                <w:noProof/>
                <w:webHidden/>
              </w:rPr>
              <w:tab/>
            </w:r>
          </w:del>
          <w:del w:id="396" w:author="tomasrodrigues@ua.pt" w:date="2017-08-05T22:40:00Z">
            <w:r w:rsidR="00E451A5" w:rsidDel="00881FF4">
              <w:rPr>
                <w:noProof/>
                <w:webHidden/>
              </w:rPr>
              <w:delText>25</w:delText>
            </w:r>
          </w:del>
        </w:p>
        <w:p w14:paraId="28E4C061" w14:textId="485A068C" w:rsidR="00CF47C1" w:rsidDel="003F2EF7" w:rsidRDefault="00CF47C1">
          <w:pPr>
            <w:pStyle w:val="ndice4"/>
            <w:tabs>
              <w:tab w:val="right" w:leader="dot" w:pos="8777"/>
            </w:tabs>
            <w:spacing w:line="276" w:lineRule="auto"/>
            <w:rPr>
              <w:del w:id="397" w:author="tomasrodrigues@ua.pt" w:date="2017-08-06T00:53:00Z"/>
              <w:rFonts w:eastAsiaTheme="minorEastAsia" w:cstheme="minorBidi"/>
              <w:noProof/>
              <w:szCs w:val="22"/>
              <w:lang w:val="pt-PT"/>
            </w:rPr>
          </w:pPr>
          <w:del w:id="398" w:author="tomasrodrigues@ua.pt" w:date="2017-08-06T00:53:00Z">
            <w:r w:rsidRPr="003F2EF7" w:rsidDel="003F2EF7">
              <w:rPr>
                <w:rPrChange w:id="399" w:author="tomasrodrigues@ua.pt" w:date="2017-08-06T00:53:00Z">
                  <w:rPr>
                    <w:rStyle w:val="Hiperligao"/>
                    <w:noProof/>
                  </w:rPr>
                </w:rPrChange>
              </w:rPr>
              <w:delText xml:space="preserve">2.5.1 Android </w:delText>
            </w:r>
            <w:r w:rsidDel="003F2EF7">
              <w:rPr>
                <w:noProof/>
                <w:webHidden/>
              </w:rPr>
              <w:tab/>
            </w:r>
          </w:del>
          <w:del w:id="400" w:author="tomasrodrigues@ua.pt" w:date="2017-08-05T22:40:00Z">
            <w:r w:rsidR="00E451A5" w:rsidDel="00881FF4">
              <w:rPr>
                <w:noProof/>
                <w:webHidden/>
              </w:rPr>
              <w:delText>27</w:delText>
            </w:r>
          </w:del>
        </w:p>
        <w:p w14:paraId="6AB518BD" w14:textId="40B9F5D0" w:rsidR="00CF47C1" w:rsidDel="003F2EF7" w:rsidRDefault="00CF47C1">
          <w:pPr>
            <w:pStyle w:val="ndice4"/>
            <w:tabs>
              <w:tab w:val="right" w:leader="dot" w:pos="8777"/>
            </w:tabs>
            <w:spacing w:line="276" w:lineRule="auto"/>
            <w:rPr>
              <w:del w:id="401" w:author="tomasrodrigues@ua.pt" w:date="2017-08-06T00:53:00Z"/>
              <w:rFonts w:eastAsiaTheme="minorEastAsia" w:cstheme="minorBidi"/>
              <w:noProof/>
              <w:szCs w:val="22"/>
              <w:lang w:val="pt-PT"/>
            </w:rPr>
          </w:pPr>
          <w:del w:id="402" w:author="tomasrodrigues@ua.pt" w:date="2017-08-06T00:53:00Z">
            <w:r w:rsidRPr="003F2EF7" w:rsidDel="003F2EF7">
              <w:rPr>
                <w:rPrChange w:id="403" w:author="tomasrodrigues@ua.pt" w:date="2017-08-06T00:53:00Z">
                  <w:rPr>
                    <w:rStyle w:val="Hiperligao"/>
                    <w:noProof/>
                  </w:rPr>
                </w:rPrChange>
              </w:rPr>
              <w:delText>2.5.2 Root/Jailbreak</w:delText>
            </w:r>
            <w:r w:rsidDel="003F2EF7">
              <w:rPr>
                <w:noProof/>
                <w:webHidden/>
              </w:rPr>
              <w:tab/>
            </w:r>
          </w:del>
          <w:del w:id="404" w:author="tomasrodrigues@ua.pt" w:date="2017-08-05T22:40:00Z">
            <w:r w:rsidR="00E451A5" w:rsidDel="00881FF4">
              <w:rPr>
                <w:noProof/>
                <w:webHidden/>
              </w:rPr>
              <w:delText>28</w:delText>
            </w:r>
          </w:del>
        </w:p>
        <w:p w14:paraId="4082F0CA" w14:textId="3917F4F2" w:rsidR="00CF47C1" w:rsidDel="003F2EF7" w:rsidRDefault="00CF47C1">
          <w:pPr>
            <w:pStyle w:val="ndice4"/>
            <w:tabs>
              <w:tab w:val="right" w:leader="dot" w:pos="8777"/>
            </w:tabs>
            <w:spacing w:line="276" w:lineRule="auto"/>
            <w:rPr>
              <w:del w:id="405" w:author="tomasrodrigues@ua.pt" w:date="2017-08-06T00:53:00Z"/>
              <w:rFonts w:eastAsiaTheme="minorEastAsia" w:cstheme="minorBidi"/>
              <w:noProof/>
              <w:szCs w:val="22"/>
              <w:lang w:val="pt-PT"/>
            </w:rPr>
          </w:pPr>
          <w:del w:id="406" w:author="tomasrodrigues@ua.pt" w:date="2017-08-06T00:53:00Z">
            <w:r w:rsidRPr="003F2EF7" w:rsidDel="003F2EF7">
              <w:rPr>
                <w:rPrChange w:id="407" w:author="tomasrodrigues@ua.pt" w:date="2017-08-06T00:53:00Z">
                  <w:rPr>
                    <w:rStyle w:val="Hiperligao"/>
                    <w:noProof/>
                  </w:rPr>
                </w:rPrChange>
              </w:rPr>
              <w:delText>2.5.3 System apps vs. Non-System app</w:delText>
            </w:r>
            <w:r w:rsidDel="003F2EF7">
              <w:rPr>
                <w:noProof/>
                <w:webHidden/>
              </w:rPr>
              <w:tab/>
            </w:r>
          </w:del>
          <w:del w:id="408" w:author="tomasrodrigues@ua.pt" w:date="2017-08-05T22:40:00Z">
            <w:r w:rsidR="00E451A5" w:rsidDel="00881FF4">
              <w:rPr>
                <w:noProof/>
                <w:webHidden/>
              </w:rPr>
              <w:delText>30</w:delText>
            </w:r>
          </w:del>
        </w:p>
        <w:p w14:paraId="7A5C3EF6" w14:textId="671CAD38" w:rsidR="00CF47C1" w:rsidDel="003F2EF7" w:rsidRDefault="00CF47C1">
          <w:pPr>
            <w:pStyle w:val="ndice3"/>
            <w:tabs>
              <w:tab w:val="right" w:leader="dot" w:pos="8777"/>
            </w:tabs>
            <w:spacing w:line="276" w:lineRule="auto"/>
            <w:rPr>
              <w:del w:id="409" w:author="tomasrodrigues@ua.pt" w:date="2017-08-06T00:53:00Z"/>
              <w:rFonts w:eastAsiaTheme="minorEastAsia"/>
              <w:noProof/>
              <w:lang w:eastAsia="pt-PT"/>
            </w:rPr>
          </w:pPr>
          <w:del w:id="410" w:author="tomasrodrigues@ua.pt" w:date="2017-08-06T00:53:00Z">
            <w:r w:rsidRPr="003F2EF7" w:rsidDel="003F2EF7">
              <w:rPr>
                <w:rPrChange w:id="411" w:author="tomasrodrigues@ua.pt" w:date="2017-08-06T00:53:00Z">
                  <w:rPr>
                    <w:rStyle w:val="Hiperligao"/>
                    <w:noProof/>
                  </w:rPr>
                </w:rPrChange>
              </w:rPr>
              <w:delText>2.6 Existing Solutions</w:delText>
            </w:r>
            <w:r w:rsidDel="003F2EF7">
              <w:rPr>
                <w:noProof/>
                <w:webHidden/>
              </w:rPr>
              <w:tab/>
            </w:r>
          </w:del>
          <w:del w:id="412" w:author="tomasrodrigues@ua.pt" w:date="2017-08-05T22:40:00Z">
            <w:r w:rsidR="00E451A5" w:rsidDel="00881FF4">
              <w:rPr>
                <w:noProof/>
                <w:webHidden/>
              </w:rPr>
              <w:delText>31</w:delText>
            </w:r>
          </w:del>
        </w:p>
        <w:p w14:paraId="3FE84B71" w14:textId="522E3E38" w:rsidR="00CF47C1" w:rsidDel="003F2EF7" w:rsidRDefault="00CF47C1">
          <w:pPr>
            <w:pStyle w:val="ndice2"/>
            <w:tabs>
              <w:tab w:val="right" w:leader="dot" w:pos="8777"/>
            </w:tabs>
            <w:spacing w:line="276" w:lineRule="auto"/>
            <w:rPr>
              <w:del w:id="413" w:author="tomasrodrigues@ua.pt" w:date="2017-08-06T00:53:00Z"/>
              <w:rFonts w:eastAsiaTheme="minorEastAsia"/>
              <w:noProof/>
              <w:lang w:eastAsia="pt-PT"/>
            </w:rPr>
          </w:pPr>
          <w:del w:id="414" w:author="tomasrodrigues@ua.pt" w:date="2017-08-06T00:53:00Z">
            <w:r w:rsidRPr="00CF47C1" w:rsidDel="003F2EF7">
              <w:rPr>
                <w:rStyle w:val="Hiperligao"/>
                <w:noProof/>
                <w:sz w:val="26"/>
                <w:szCs w:val="26"/>
              </w:rPr>
              <w:delText>3</w:delText>
            </w:r>
            <w:r w:rsidDel="003F2EF7">
              <w:rPr>
                <w:rStyle w:val="Hiperligao"/>
                <w:noProof/>
                <w:sz w:val="26"/>
                <w:szCs w:val="26"/>
              </w:rPr>
              <w:delText xml:space="preserve"> </w:delText>
            </w:r>
            <w:r w:rsidRPr="003F2EF7" w:rsidDel="003F2EF7">
              <w:rPr>
                <w:rPrChange w:id="415" w:author="tomasrodrigues@ua.pt" w:date="2017-08-06T00:53:00Z">
                  <w:rPr>
                    <w:rStyle w:val="Hiperligao"/>
                    <w:noProof/>
                    <w:sz w:val="24"/>
                    <w:szCs w:val="24"/>
                  </w:rPr>
                </w:rPrChange>
              </w:rPr>
              <w:delText>ArQoS Pocket platform</w:delText>
            </w:r>
            <w:r w:rsidDel="003F2EF7">
              <w:rPr>
                <w:noProof/>
                <w:webHidden/>
              </w:rPr>
              <w:tab/>
            </w:r>
          </w:del>
          <w:del w:id="416" w:author="tomasrodrigues@ua.pt" w:date="2017-08-05T22:40:00Z">
            <w:r w:rsidR="00E451A5" w:rsidDel="00881FF4">
              <w:rPr>
                <w:noProof/>
                <w:webHidden/>
              </w:rPr>
              <w:delText>35</w:delText>
            </w:r>
          </w:del>
        </w:p>
        <w:p w14:paraId="4DA3136E" w14:textId="5315D45E" w:rsidR="00CF47C1" w:rsidDel="003F2EF7" w:rsidRDefault="00CF47C1">
          <w:pPr>
            <w:pStyle w:val="ndice3"/>
            <w:tabs>
              <w:tab w:val="right" w:leader="dot" w:pos="8777"/>
            </w:tabs>
            <w:spacing w:line="276" w:lineRule="auto"/>
            <w:rPr>
              <w:del w:id="417" w:author="tomasrodrigues@ua.pt" w:date="2017-08-06T00:53:00Z"/>
              <w:rFonts w:eastAsiaTheme="minorEastAsia"/>
              <w:noProof/>
              <w:lang w:eastAsia="pt-PT"/>
            </w:rPr>
          </w:pPr>
          <w:del w:id="418" w:author="tomasrodrigues@ua.pt" w:date="2017-08-06T00:53:00Z">
            <w:r w:rsidRPr="003F2EF7" w:rsidDel="003F2EF7">
              <w:rPr>
                <w:rPrChange w:id="419" w:author="tomasrodrigues@ua.pt" w:date="2017-08-06T00:53:00Z">
                  <w:rPr>
                    <w:rStyle w:val="Hiperligao"/>
                    <w:noProof/>
                  </w:rPr>
                </w:rPrChange>
              </w:rPr>
              <w:delText>3.1 ArQoS</w:delText>
            </w:r>
            <w:r w:rsidDel="003F2EF7">
              <w:rPr>
                <w:noProof/>
                <w:webHidden/>
              </w:rPr>
              <w:tab/>
            </w:r>
          </w:del>
          <w:del w:id="420" w:author="tomasrodrigues@ua.pt" w:date="2017-08-05T22:40:00Z">
            <w:r w:rsidR="00E451A5" w:rsidDel="00881FF4">
              <w:rPr>
                <w:noProof/>
                <w:webHidden/>
              </w:rPr>
              <w:delText>35</w:delText>
            </w:r>
          </w:del>
        </w:p>
        <w:p w14:paraId="042D3396" w14:textId="0780F4D1" w:rsidR="00CF47C1" w:rsidDel="003F2EF7" w:rsidRDefault="00CF47C1">
          <w:pPr>
            <w:pStyle w:val="ndice3"/>
            <w:tabs>
              <w:tab w:val="right" w:leader="dot" w:pos="8777"/>
            </w:tabs>
            <w:spacing w:line="276" w:lineRule="auto"/>
            <w:rPr>
              <w:del w:id="421" w:author="tomasrodrigues@ua.pt" w:date="2017-08-06T00:53:00Z"/>
              <w:rFonts w:eastAsiaTheme="minorEastAsia"/>
              <w:noProof/>
              <w:lang w:eastAsia="pt-PT"/>
            </w:rPr>
          </w:pPr>
          <w:del w:id="422" w:author="tomasrodrigues@ua.pt" w:date="2017-08-06T00:53:00Z">
            <w:r w:rsidRPr="003F2EF7" w:rsidDel="003F2EF7">
              <w:rPr>
                <w:rPrChange w:id="423" w:author="tomasrodrigues@ua.pt" w:date="2017-08-06T00:53:00Z">
                  <w:rPr>
                    <w:rStyle w:val="Hiperligao"/>
                    <w:noProof/>
                  </w:rPr>
                </w:rPrChange>
              </w:rPr>
              <w:delText>3.2 Objectives and Requirements</w:delText>
            </w:r>
            <w:r w:rsidDel="003F2EF7">
              <w:rPr>
                <w:noProof/>
                <w:webHidden/>
              </w:rPr>
              <w:tab/>
            </w:r>
          </w:del>
          <w:del w:id="424" w:author="tomasrodrigues@ua.pt" w:date="2017-08-05T22:40:00Z">
            <w:r w:rsidR="00E451A5" w:rsidDel="00881FF4">
              <w:rPr>
                <w:noProof/>
                <w:webHidden/>
              </w:rPr>
              <w:delText>36</w:delText>
            </w:r>
          </w:del>
        </w:p>
        <w:p w14:paraId="5520C60D" w14:textId="793CA128" w:rsidR="00CF47C1" w:rsidDel="003F2EF7" w:rsidRDefault="00CF47C1">
          <w:pPr>
            <w:pStyle w:val="ndice3"/>
            <w:tabs>
              <w:tab w:val="right" w:leader="dot" w:pos="8777"/>
            </w:tabs>
            <w:spacing w:line="276" w:lineRule="auto"/>
            <w:rPr>
              <w:del w:id="425" w:author="tomasrodrigues@ua.pt" w:date="2017-08-06T00:53:00Z"/>
              <w:rFonts w:eastAsiaTheme="minorEastAsia"/>
              <w:noProof/>
              <w:lang w:eastAsia="pt-PT"/>
            </w:rPr>
          </w:pPr>
          <w:del w:id="426" w:author="tomasrodrigues@ua.pt" w:date="2017-08-06T00:53:00Z">
            <w:r w:rsidRPr="003F2EF7" w:rsidDel="003F2EF7">
              <w:rPr>
                <w:rPrChange w:id="427" w:author="tomasrodrigues@ua.pt" w:date="2017-08-06T00:53:00Z">
                  <w:rPr>
                    <w:rStyle w:val="Hiperligao"/>
                    <w:noProof/>
                  </w:rPr>
                </w:rPrChange>
              </w:rPr>
              <w:delText>3.3 Stakeholders</w:delText>
            </w:r>
            <w:r w:rsidDel="003F2EF7">
              <w:rPr>
                <w:noProof/>
                <w:webHidden/>
              </w:rPr>
              <w:tab/>
            </w:r>
          </w:del>
          <w:del w:id="428" w:author="tomasrodrigues@ua.pt" w:date="2017-08-05T22:40:00Z">
            <w:r w:rsidR="00E451A5" w:rsidDel="00881FF4">
              <w:rPr>
                <w:noProof/>
                <w:webHidden/>
              </w:rPr>
              <w:delText>40</w:delText>
            </w:r>
          </w:del>
        </w:p>
        <w:p w14:paraId="655AC247" w14:textId="25FF7451" w:rsidR="00CF47C1" w:rsidDel="003F2EF7" w:rsidRDefault="00CF47C1">
          <w:pPr>
            <w:pStyle w:val="ndice3"/>
            <w:tabs>
              <w:tab w:val="right" w:leader="dot" w:pos="8777"/>
            </w:tabs>
            <w:spacing w:line="276" w:lineRule="auto"/>
            <w:rPr>
              <w:del w:id="429" w:author="tomasrodrigues@ua.pt" w:date="2017-08-06T00:53:00Z"/>
              <w:rFonts w:eastAsiaTheme="minorEastAsia"/>
              <w:noProof/>
              <w:lang w:eastAsia="pt-PT"/>
            </w:rPr>
          </w:pPr>
          <w:del w:id="430" w:author="tomasrodrigues@ua.pt" w:date="2017-08-06T00:53:00Z">
            <w:r w:rsidRPr="003F2EF7" w:rsidDel="003F2EF7">
              <w:rPr>
                <w:rPrChange w:id="431" w:author="tomasrodrigues@ua.pt" w:date="2017-08-06T00:53:00Z">
                  <w:rPr>
                    <w:rStyle w:val="Hiperligao"/>
                    <w:noProof/>
                  </w:rPr>
                </w:rPrChange>
              </w:rPr>
              <w:delText>3.4 Use cases</w:delText>
            </w:r>
            <w:r w:rsidDel="003F2EF7">
              <w:rPr>
                <w:noProof/>
                <w:webHidden/>
              </w:rPr>
              <w:tab/>
            </w:r>
          </w:del>
          <w:del w:id="432" w:author="tomasrodrigues@ua.pt" w:date="2017-08-05T22:40:00Z">
            <w:r w:rsidR="00E451A5" w:rsidDel="00881FF4">
              <w:rPr>
                <w:noProof/>
                <w:webHidden/>
              </w:rPr>
              <w:delText>42</w:delText>
            </w:r>
          </w:del>
        </w:p>
        <w:p w14:paraId="65DC0AA9" w14:textId="541E19C5" w:rsidR="00CF47C1" w:rsidDel="003F2EF7" w:rsidRDefault="00CF47C1">
          <w:pPr>
            <w:pStyle w:val="ndice3"/>
            <w:tabs>
              <w:tab w:val="right" w:leader="dot" w:pos="8777"/>
            </w:tabs>
            <w:spacing w:line="276" w:lineRule="auto"/>
            <w:rPr>
              <w:del w:id="433" w:author="tomasrodrigues@ua.pt" w:date="2017-08-06T00:53:00Z"/>
              <w:rFonts w:eastAsiaTheme="minorEastAsia"/>
              <w:noProof/>
              <w:lang w:eastAsia="pt-PT"/>
            </w:rPr>
          </w:pPr>
          <w:del w:id="434" w:author="tomasrodrigues@ua.pt" w:date="2017-08-06T00:53:00Z">
            <w:r w:rsidRPr="003F2EF7" w:rsidDel="003F2EF7">
              <w:rPr>
                <w:rPrChange w:id="435" w:author="tomasrodrigues@ua.pt" w:date="2017-08-06T00:53:00Z">
                  <w:rPr>
                    <w:rStyle w:val="Hiperligao"/>
                    <w:noProof/>
                  </w:rPr>
                </w:rPrChange>
              </w:rPr>
              <w:delText>3.5 ArQoS Pocket Solution Architecture</w:delText>
            </w:r>
            <w:r w:rsidDel="003F2EF7">
              <w:rPr>
                <w:noProof/>
                <w:webHidden/>
              </w:rPr>
              <w:tab/>
            </w:r>
          </w:del>
          <w:del w:id="436" w:author="tomasrodrigues@ua.pt" w:date="2017-08-05T22:40:00Z">
            <w:r w:rsidR="00E451A5" w:rsidDel="00881FF4">
              <w:rPr>
                <w:noProof/>
                <w:webHidden/>
              </w:rPr>
              <w:delText>45</w:delText>
            </w:r>
          </w:del>
        </w:p>
        <w:p w14:paraId="4591F2AD" w14:textId="21CF8C4F" w:rsidR="00CF47C1" w:rsidDel="003F2EF7" w:rsidRDefault="00CF47C1">
          <w:pPr>
            <w:pStyle w:val="ndice2"/>
            <w:tabs>
              <w:tab w:val="right" w:leader="dot" w:pos="8777"/>
            </w:tabs>
            <w:spacing w:line="276" w:lineRule="auto"/>
            <w:rPr>
              <w:del w:id="437" w:author="tomasrodrigues@ua.pt" w:date="2017-08-06T00:53:00Z"/>
              <w:rFonts w:eastAsiaTheme="minorEastAsia"/>
              <w:noProof/>
              <w:lang w:eastAsia="pt-PT"/>
            </w:rPr>
          </w:pPr>
          <w:del w:id="438" w:author="tomasrodrigues@ua.pt" w:date="2017-08-06T00:53:00Z">
            <w:r w:rsidRPr="00CF47C1" w:rsidDel="003F2EF7">
              <w:rPr>
                <w:rStyle w:val="Hiperligao"/>
                <w:noProof/>
                <w:sz w:val="26"/>
                <w:szCs w:val="26"/>
              </w:rPr>
              <w:delText xml:space="preserve">4 </w:delText>
            </w:r>
            <w:r w:rsidRPr="003F2EF7" w:rsidDel="003F2EF7">
              <w:rPr>
                <w:rPrChange w:id="439" w:author="tomasrodrigues@ua.pt" w:date="2017-08-06T00:53:00Z">
                  <w:rPr>
                    <w:rStyle w:val="Hiperligao"/>
                    <w:noProof/>
                    <w:sz w:val="24"/>
                    <w:szCs w:val="24"/>
                  </w:rPr>
                </w:rPrChange>
              </w:rPr>
              <w:delText>ArQoS Pocket Implementation</w:delText>
            </w:r>
            <w:r w:rsidDel="003F2EF7">
              <w:rPr>
                <w:noProof/>
                <w:webHidden/>
              </w:rPr>
              <w:tab/>
            </w:r>
          </w:del>
          <w:del w:id="440" w:author="tomasrodrigues@ua.pt" w:date="2017-08-05T22:40:00Z">
            <w:r w:rsidR="00E451A5" w:rsidDel="00881FF4">
              <w:rPr>
                <w:noProof/>
                <w:webHidden/>
              </w:rPr>
              <w:delText>49</w:delText>
            </w:r>
          </w:del>
        </w:p>
        <w:p w14:paraId="0B17A54D" w14:textId="32468233" w:rsidR="00CF47C1" w:rsidDel="003F2EF7" w:rsidRDefault="00CF47C1">
          <w:pPr>
            <w:pStyle w:val="ndice3"/>
            <w:tabs>
              <w:tab w:val="right" w:leader="dot" w:pos="8777"/>
            </w:tabs>
            <w:spacing w:line="276" w:lineRule="auto"/>
            <w:rPr>
              <w:del w:id="441" w:author="tomasrodrigues@ua.pt" w:date="2017-08-06T00:53:00Z"/>
              <w:rFonts w:eastAsiaTheme="minorEastAsia"/>
              <w:noProof/>
              <w:lang w:eastAsia="pt-PT"/>
            </w:rPr>
          </w:pPr>
          <w:del w:id="442" w:author="tomasrodrigues@ua.pt" w:date="2017-08-06T00:53:00Z">
            <w:r w:rsidRPr="003F2EF7" w:rsidDel="003F2EF7">
              <w:rPr>
                <w:rPrChange w:id="443" w:author="tomasrodrigues@ua.pt" w:date="2017-08-06T00:53:00Z">
                  <w:rPr>
                    <w:rStyle w:val="Hiperligao"/>
                    <w:noProof/>
                  </w:rPr>
                </w:rPrChange>
              </w:rPr>
              <w:delText>4.1 Technical implementation</w:delText>
            </w:r>
            <w:r w:rsidDel="003F2EF7">
              <w:rPr>
                <w:noProof/>
                <w:webHidden/>
              </w:rPr>
              <w:tab/>
            </w:r>
          </w:del>
          <w:del w:id="444" w:author="tomasrodrigues@ua.pt" w:date="2017-08-05T22:40:00Z">
            <w:r w:rsidR="00E451A5" w:rsidDel="00881FF4">
              <w:rPr>
                <w:noProof/>
                <w:webHidden/>
              </w:rPr>
              <w:delText>49</w:delText>
            </w:r>
          </w:del>
        </w:p>
        <w:p w14:paraId="252D3545" w14:textId="55FDADA7" w:rsidR="00CF47C1" w:rsidDel="003F2EF7" w:rsidRDefault="00CF47C1">
          <w:pPr>
            <w:pStyle w:val="ndice4"/>
            <w:tabs>
              <w:tab w:val="right" w:leader="dot" w:pos="8777"/>
            </w:tabs>
            <w:spacing w:line="276" w:lineRule="auto"/>
            <w:rPr>
              <w:del w:id="445" w:author="tomasrodrigues@ua.pt" w:date="2017-08-06T00:53:00Z"/>
              <w:rFonts w:eastAsiaTheme="minorEastAsia" w:cstheme="minorBidi"/>
              <w:noProof/>
              <w:szCs w:val="22"/>
              <w:lang w:val="pt-PT"/>
            </w:rPr>
          </w:pPr>
          <w:del w:id="446" w:author="tomasrodrigues@ua.pt" w:date="2017-08-06T00:53:00Z">
            <w:r w:rsidRPr="003F2EF7" w:rsidDel="003F2EF7">
              <w:rPr>
                <w:rPrChange w:id="447" w:author="tomasrodrigues@ua.pt" w:date="2017-08-06T00:53:00Z">
                  <w:rPr>
                    <w:rStyle w:val="Hiperligao"/>
                    <w:noProof/>
                  </w:rPr>
                </w:rPrChange>
              </w:rPr>
              <w:delText>4.1.1 Frameworks used</w:delText>
            </w:r>
            <w:r w:rsidDel="003F2EF7">
              <w:rPr>
                <w:noProof/>
                <w:webHidden/>
              </w:rPr>
              <w:tab/>
            </w:r>
          </w:del>
          <w:del w:id="448" w:author="tomasrodrigues@ua.pt" w:date="2017-08-05T22:40:00Z">
            <w:r w:rsidR="00E451A5" w:rsidDel="00881FF4">
              <w:rPr>
                <w:noProof/>
                <w:webHidden/>
              </w:rPr>
              <w:delText>52</w:delText>
            </w:r>
          </w:del>
        </w:p>
        <w:p w14:paraId="526157AE" w14:textId="7FFBB24F" w:rsidR="00CF47C1" w:rsidDel="003F2EF7" w:rsidRDefault="00CF47C1">
          <w:pPr>
            <w:pStyle w:val="ndice3"/>
            <w:tabs>
              <w:tab w:val="right" w:leader="dot" w:pos="8777"/>
            </w:tabs>
            <w:spacing w:line="276" w:lineRule="auto"/>
            <w:rPr>
              <w:del w:id="449" w:author="tomasrodrigues@ua.pt" w:date="2017-08-06T00:53:00Z"/>
              <w:rFonts w:eastAsiaTheme="minorEastAsia"/>
              <w:noProof/>
              <w:lang w:eastAsia="pt-PT"/>
            </w:rPr>
          </w:pPr>
          <w:del w:id="450" w:author="tomasrodrigues@ua.pt" w:date="2017-08-06T00:53:00Z">
            <w:r w:rsidRPr="003F2EF7" w:rsidDel="003F2EF7">
              <w:rPr>
                <w:rPrChange w:id="451" w:author="tomasrodrigues@ua.pt" w:date="2017-08-06T00:53:00Z">
                  <w:rPr>
                    <w:rStyle w:val="Hiperligao"/>
                    <w:noProof/>
                  </w:rPr>
                </w:rPrChange>
              </w:rPr>
              <w:delText>4.2 Application UI Overview</w:delText>
            </w:r>
            <w:r w:rsidDel="003F2EF7">
              <w:rPr>
                <w:noProof/>
                <w:webHidden/>
              </w:rPr>
              <w:tab/>
            </w:r>
          </w:del>
          <w:del w:id="452" w:author="tomasrodrigues@ua.pt" w:date="2017-08-05T22:40:00Z">
            <w:r w:rsidR="00E451A5" w:rsidDel="00881FF4">
              <w:rPr>
                <w:noProof/>
                <w:webHidden/>
              </w:rPr>
              <w:delText>53</w:delText>
            </w:r>
          </w:del>
        </w:p>
        <w:p w14:paraId="7B6D9037" w14:textId="75F48E50" w:rsidR="00CF47C1" w:rsidDel="003F2EF7" w:rsidRDefault="00CF47C1">
          <w:pPr>
            <w:pStyle w:val="ndice4"/>
            <w:tabs>
              <w:tab w:val="right" w:leader="dot" w:pos="8777"/>
            </w:tabs>
            <w:spacing w:line="276" w:lineRule="auto"/>
            <w:rPr>
              <w:del w:id="453" w:author="tomasrodrigues@ua.pt" w:date="2017-08-06T00:53:00Z"/>
              <w:rFonts w:eastAsiaTheme="minorEastAsia" w:cstheme="minorBidi"/>
              <w:noProof/>
              <w:szCs w:val="22"/>
              <w:lang w:val="pt-PT"/>
            </w:rPr>
          </w:pPr>
          <w:del w:id="454" w:author="tomasrodrigues@ua.pt" w:date="2017-08-06T00:53:00Z">
            <w:r w:rsidRPr="003F2EF7" w:rsidDel="003F2EF7">
              <w:rPr>
                <w:rPrChange w:id="455" w:author="tomasrodrigues@ua.pt" w:date="2017-08-06T00:53:00Z">
                  <w:rPr>
                    <w:rStyle w:val="Hiperligao"/>
                    <w:noProof/>
                  </w:rPr>
                </w:rPrChange>
              </w:rPr>
              <w:delText>4.2.1 Design options and techniques</w:delText>
            </w:r>
            <w:r w:rsidDel="003F2EF7">
              <w:rPr>
                <w:noProof/>
                <w:webHidden/>
              </w:rPr>
              <w:tab/>
            </w:r>
          </w:del>
          <w:del w:id="456" w:author="tomasrodrigues@ua.pt" w:date="2017-08-05T22:40:00Z">
            <w:r w:rsidR="00E451A5" w:rsidDel="00881FF4">
              <w:rPr>
                <w:noProof/>
                <w:webHidden/>
              </w:rPr>
              <w:delText>54</w:delText>
            </w:r>
          </w:del>
        </w:p>
        <w:p w14:paraId="35427E4D" w14:textId="42047897" w:rsidR="00CF47C1" w:rsidDel="003F2EF7" w:rsidRDefault="00CF47C1">
          <w:pPr>
            <w:pStyle w:val="ndice4"/>
            <w:tabs>
              <w:tab w:val="right" w:leader="dot" w:pos="8777"/>
            </w:tabs>
            <w:spacing w:line="276" w:lineRule="auto"/>
            <w:rPr>
              <w:del w:id="457" w:author="tomasrodrigues@ua.pt" w:date="2017-08-06T00:53:00Z"/>
              <w:rFonts w:eastAsiaTheme="minorEastAsia" w:cstheme="minorBidi"/>
              <w:noProof/>
              <w:szCs w:val="22"/>
              <w:lang w:val="pt-PT"/>
            </w:rPr>
          </w:pPr>
          <w:del w:id="458" w:author="tomasrodrigues@ua.pt" w:date="2017-08-06T00:53:00Z">
            <w:r w:rsidRPr="003F2EF7" w:rsidDel="003F2EF7">
              <w:rPr>
                <w:rPrChange w:id="459" w:author="tomasrodrigues@ua.pt" w:date="2017-08-06T00:53:00Z">
                  <w:rPr>
                    <w:rStyle w:val="Hiperligao"/>
                    <w:noProof/>
                  </w:rPr>
                </w:rPrChange>
              </w:rPr>
              <w:delText>4.2.2 Dashboard</w:delText>
            </w:r>
            <w:r w:rsidDel="003F2EF7">
              <w:rPr>
                <w:noProof/>
                <w:webHidden/>
              </w:rPr>
              <w:tab/>
            </w:r>
          </w:del>
          <w:del w:id="460" w:author="tomasrodrigues@ua.pt" w:date="2017-08-05T22:40:00Z">
            <w:r w:rsidR="00E451A5" w:rsidDel="00881FF4">
              <w:rPr>
                <w:noProof/>
                <w:webHidden/>
              </w:rPr>
              <w:delText>55</w:delText>
            </w:r>
          </w:del>
        </w:p>
        <w:p w14:paraId="52F40E3D" w14:textId="4093177D" w:rsidR="00CF47C1" w:rsidDel="003F2EF7" w:rsidRDefault="00CF47C1">
          <w:pPr>
            <w:pStyle w:val="ndice4"/>
            <w:tabs>
              <w:tab w:val="right" w:leader="dot" w:pos="8777"/>
            </w:tabs>
            <w:spacing w:line="276" w:lineRule="auto"/>
            <w:rPr>
              <w:del w:id="461" w:author="tomasrodrigues@ua.pt" w:date="2017-08-06T00:53:00Z"/>
              <w:rFonts w:eastAsiaTheme="minorEastAsia" w:cstheme="minorBidi"/>
              <w:noProof/>
              <w:szCs w:val="22"/>
              <w:lang w:val="pt-PT"/>
            </w:rPr>
          </w:pPr>
          <w:del w:id="462" w:author="tomasrodrigues@ua.pt" w:date="2017-08-06T00:53:00Z">
            <w:r w:rsidRPr="003F2EF7" w:rsidDel="003F2EF7">
              <w:rPr>
                <w:rPrChange w:id="463" w:author="tomasrodrigues@ua.pt" w:date="2017-08-06T00:53:00Z">
                  <w:rPr>
                    <w:rStyle w:val="Hiperligao"/>
                    <w:noProof/>
                  </w:rPr>
                </w:rPrChange>
              </w:rPr>
              <w:delText>4.2.3 Anomalies</w:delText>
            </w:r>
            <w:r w:rsidDel="003F2EF7">
              <w:rPr>
                <w:noProof/>
                <w:webHidden/>
              </w:rPr>
              <w:tab/>
            </w:r>
          </w:del>
          <w:del w:id="464" w:author="tomasrodrigues@ua.pt" w:date="2017-08-05T22:40:00Z">
            <w:r w:rsidR="00E451A5" w:rsidDel="00881FF4">
              <w:rPr>
                <w:noProof/>
                <w:webHidden/>
              </w:rPr>
              <w:delText>56</w:delText>
            </w:r>
          </w:del>
        </w:p>
        <w:p w14:paraId="77D311D3" w14:textId="65F9000F" w:rsidR="00CF47C1" w:rsidDel="003F2EF7" w:rsidRDefault="00CF47C1">
          <w:pPr>
            <w:pStyle w:val="ndice4"/>
            <w:tabs>
              <w:tab w:val="right" w:leader="dot" w:pos="8777"/>
            </w:tabs>
            <w:spacing w:line="276" w:lineRule="auto"/>
            <w:rPr>
              <w:del w:id="465" w:author="tomasrodrigues@ua.pt" w:date="2017-08-06T00:53:00Z"/>
              <w:rFonts w:eastAsiaTheme="minorEastAsia" w:cstheme="minorBidi"/>
              <w:noProof/>
              <w:szCs w:val="22"/>
              <w:lang w:val="pt-PT"/>
            </w:rPr>
          </w:pPr>
          <w:del w:id="466" w:author="tomasrodrigues@ua.pt" w:date="2017-08-06T00:53:00Z">
            <w:r w:rsidRPr="003F2EF7" w:rsidDel="003F2EF7">
              <w:rPr>
                <w:rPrChange w:id="467" w:author="tomasrodrigues@ua.pt" w:date="2017-08-06T00:53:00Z">
                  <w:rPr>
                    <w:rStyle w:val="Hiperligao"/>
                    <w:noProof/>
                  </w:rPr>
                </w:rPrChange>
              </w:rPr>
              <w:delText>4.2.4 Tests</w:delText>
            </w:r>
            <w:r w:rsidDel="003F2EF7">
              <w:rPr>
                <w:noProof/>
                <w:webHidden/>
              </w:rPr>
              <w:tab/>
            </w:r>
          </w:del>
          <w:del w:id="468" w:author="tomasrodrigues@ua.pt" w:date="2017-08-05T22:40:00Z">
            <w:r w:rsidR="00E451A5" w:rsidDel="00881FF4">
              <w:rPr>
                <w:noProof/>
                <w:webHidden/>
              </w:rPr>
              <w:delText>58</w:delText>
            </w:r>
          </w:del>
        </w:p>
        <w:p w14:paraId="775FB96B" w14:textId="1C841DA3" w:rsidR="00CF47C1" w:rsidDel="003F2EF7" w:rsidRDefault="00CF47C1">
          <w:pPr>
            <w:pStyle w:val="ndice4"/>
            <w:tabs>
              <w:tab w:val="right" w:leader="dot" w:pos="8777"/>
            </w:tabs>
            <w:spacing w:line="276" w:lineRule="auto"/>
            <w:rPr>
              <w:del w:id="469" w:author="tomasrodrigues@ua.pt" w:date="2017-08-06T00:53:00Z"/>
              <w:rFonts w:eastAsiaTheme="minorEastAsia" w:cstheme="minorBidi"/>
              <w:noProof/>
              <w:szCs w:val="22"/>
              <w:lang w:val="pt-PT"/>
            </w:rPr>
          </w:pPr>
          <w:del w:id="470" w:author="tomasrodrigues@ua.pt" w:date="2017-08-06T00:53:00Z">
            <w:r w:rsidRPr="003F2EF7" w:rsidDel="003F2EF7">
              <w:rPr>
                <w:rPrChange w:id="471" w:author="tomasrodrigues@ua.pt" w:date="2017-08-06T00:53:00Z">
                  <w:rPr>
                    <w:rStyle w:val="Hiperligao"/>
                    <w:noProof/>
                  </w:rPr>
                </w:rPrChange>
              </w:rPr>
              <w:delText>4.2.5 Radiologs</w:delText>
            </w:r>
            <w:r w:rsidDel="003F2EF7">
              <w:rPr>
                <w:noProof/>
                <w:webHidden/>
              </w:rPr>
              <w:tab/>
            </w:r>
          </w:del>
          <w:del w:id="472" w:author="tomasrodrigues@ua.pt" w:date="2017-08-05T22:40:00Z">
            <w:r w:rsidR="00E451A5" w:rsidDel="00881FF4">
              <w:rPr>
                <w:noProof/>
                <w:webHidden/>
              </w:rPr>
              <w:delText>59</w:delText>
            </w:r>
          </w:del>
        </w:p>
        <w:p w14:paraId="2E59421F" w14:textId="1371B60F" w:rsidR="00CF47C1" w:rsidDel="003F2EF7" w:rsidRDefault="00CF47C1">
          <w:pPr>
            <w:pStyle w:val="ndice4"/>
            <w:tabs>
              <w:tab w:val="right" w:leader="dot" w:pos="8777"/>
            </w:tabs>
            <w:spacing w:line="276" w:lineRule="auto"/>
            <w:rPr>
              <w:del w:id="473" w:author="tomasrodrigues@ua.pt" w:date="2017-08-06T00:53:00Z"/>
              <w:rFonts w:eastAsiaTheme="minorEastAsia" w:cstheme="minorBidi"/>
              <w:noProof/>
              <w:szCs w:val="22"/>
              <w:lang w:val="pt-PT"/>
            </w:rPr>
          </w:pPr>
          <w:del w:id="474" w:author="tomasrodrigues@ua.pt" w:date="2017-08-06T00:53:00Z">
            <w:r w:rsidRPr="003F2EF7" w:rsidDel="003F2EF7">
              <w:rPr>
                <w:rPrChange w:id="475" w:author="tomasrodrigues@ua.pt" w:date="2017-08-06T00:53:00Z">
                  <w:rPr>
                    <w:rStyle w:val="Hiperligao"/>
                    <w:noProof/>
                  </w:rPr>
                </w:rPrChange>
              </w:rPr>
              <w:delText>4.2.6 Settings</w:delText>
            </w:r>
            <w:r w:rsidDel="003F2EF7">
              <w:rPr>
                <w:noProof/>
                <w:webHidden/>
              </w:rPr>
              <w:tab/>
            </w:r>
          </w:del>
          <w:del w:id="476" w:author="tomasrodrigues@ua.pt" w:date="2017-08-05T22:40:00Z">
            <w:r w:rsidR="00E451A5" w:rsidDel="00881FF4">
              <w:rPr>
                <w:noProof/>
                <w:webHidden/>
              </w:rPr>
              <w:delText>60</w:delText>
            </w:r>
          </w:del>
        </w:p>
        <w:p w14:paraId="314A69AB" w14:textId="0C6207A3" w:rsidR="00CF47C1" w:rsidDel="003F2EF7" w:rsidRDefault="00CF47C1">
          <w:pPr>
            <w:pStyle w:val="ndice3"/>
            <w:tabs>
              <w:tab w:val="right" w:leader="dot" w:pos="8777"/>
            </w:tabs>
            <w:spacing w:line="276" w:lineRule="auto"/>
            <w:rPr>
              <w:del w:id="477" w:author="tomasrodrigues@ua.pt" w:date="2017-08-06T00:53:00Z"/>
              <w:rFonts w:eastAsiaTheme="minorEastAsia"/>
              <w:noProof/>
              <w:lang w:eastAsia="pt-PT"/>
            </w:rPr>
          </w:pPr>
          <w:del w:id="478" w:author="tomasrodrigues@ua.pt" w:date="2017-08-06T00:53:00Z">
            <w:r w:rsidRPr="003F2EF7" w:rsidDel="003F2EF7">
              <w:rPr>
                <w:rPrChange w:id="479" w:author="tomasrodrigues@ua.pt" w:date="2017-08-06T00:53:00Z">
                  <w:rPr>
                    <w:rStyle w:val="Hiperligao"/>
                    <w:noProof/>
                  </w:rPr>
                </w:rPrChange>
              </w:rPr>
              <w:delText>4.3 Management System Connection</w:delText>
            </w:r>
            <w:r w:rsidDel="003F2EF7">
              <w:rPr>
                <w:noProof/>
                <w:webHidden/>
              </w:rPr>
              <w:tab/>
            </w:r>
          </w:del>
          <w:del w:id="480" w:author="tomasrodrigues@ua.pt" w:date="2017-08-05T22:40:00Z">
            <w:r w:rsidR="00E451A5" w:rsidDel="00881FF4">
              <w:rPr>
                <w:noProof/>
                <w:webHidden/>
              </w:rPr>
              <w:delText>61</w:delText>
            </w:r>
          </w:del>
        </w:p>
        <w:p w14:paraId="0EC486C3" w14:textId="27CBB5CF" w:rsidR="00CF47C1" w:rsidDel="003F2EF7" w:rsidRDefault="00CF47C1">
          <w:pPr>
            <w:pStyle w:val="ndice3"/>
            <w:tabs>
              <w:tab w:val="right" w:leader="dot" w:pos="8777"/>
            </w:tabs>
            <w:spacing w:line="276" w:lineRule="auto"/>
            <w:rPr>
              <w:del w:id="481" w:author="tomasrodrigues@ua.pt" w:date="2017-08-06T00:53:00Z"/>
              <w:rFonts w:eastAsiaTheme="minorEastAsia"/>
              <w:noProof/>
              <w:lang w:eastAsia="pt-PT"/>
            </w:rPr>
          </w:pPr>
          <w:del w:id="482" w:author="tomasrodrigues@ua.pt" w:date="2017-08-06T00:53:00Z">
            <w:r w:rsidRPr="003F2EF7" w:rsidDel="003F2EF7">
              <w:rPr>
                <w:rPrChange w:id="483" w:author="tomasrodrigues@ua.pt" w:date="2017-08-06T00:53:00Z">
                  <w:rPr>
                    <w:rStyle w:val="Hiperligao"/>
                    <w:noProof/>
                  </w:rPr>
                </w:rPrChange>
              </w:rPr>
              <w:delText>4.4 Network and Data tests</w:delText>
            </w:r>
            <w:r w:rsidDel="003F2EF7">
              <w:rPr>
                <w:noProof/>
                <w:webHidden/>
              </w:rPr>
              <w:tab/>
            </w:r>
          </w:del>
          <w:del w:id="484" w:author="tomasrodrigues@ua.pt" w:date="2017-08-05T22:40:00Z">
            <w:r w:rsidR="00E451A5" w:rsidDel="00881FF4">
              <w:rPr>
                <w:noProof/>
                <w:webHidden/>
              </w:rPr>
              <w:delText>65</w:delText>
            </w:r>
          </w:del>
        </w:p>
        <w:p w14:paraId="24729ED0" w14:textId="4D0A8583" w:rsidR="00CF47C1" w:rsidDel="003F2EF7" w:rsidRDefault="00CF47C1">
          <w:pPr>
            <w:pStyle w:val="ndice2"/>
            <w:tabs>
              <w:tab w:val="right" w:leader="dot" w:pos="8777"/>
            </w:tabs>
            <w:spacing w:line="276" w:lineRule="auto"/>
            <w:rPr>
              <w:del w:id="485" w:author="tomasrodrigues@ua.pt" w:date="2017-08-06T00:53:00Z"/>
              <w:rFonts w:eastAsiaTheme="minorEastAsia"/>
              <w:noProof/>
              <w:lang w:eastAsia="pt-PT"/>
            </w:rPr>
          </w:pPr>
          <w:del w:id="486" w:author="tomasrodrigues@ua.pt" w:date="2017-08-06T00:53:00Z">
            <w:r w:rsidRPr="00CF47C1" w:rsidDel="003F2EF7">
              <w:rPr>
                <w:rStyle w:val="Hiperligao"/>
                <w:noProof/>
                <w:sz w:val="26"/>
                <w:szCs w:val="26"/>
              </w:rPr>
              <w:delText xml:space="preserve">5 </w:delText>
            </w:r>
            <w:r w:rsidRPr="003F2EF7" w:rsidDel="003F2EF7">
              <w:rPr>
                <w:rPrChange w:id="487" w:author="tomasrodrigues@ua.pt" w:date="2017-08-06T00:53:00Z">
                  <w:rPr>
                    <w:rStyle w:val="Hiperligao"/>
                    <w:noProof/>
                    <w:sz w:val="24"/>
                    <w:szCs w:val="24"/>
                  </w:rPr>
                </w:rPrChange>
              </w:rPr>
              <w:delText>Evaluation and Results</w:delText>
            </w:r>
            <w:r w:rsidDel="003F2EF7">
              <w:rPr>
                <w:noProof/>
                <w:webHidden/>
              </w:rPr>
              <w:tab/>
            </w:r>
          </w:del>
          <w:del w:id="488" w:author="tomasrodrigues@ua.pt" w:date="2017-08-05T22:40:00Z">
            <w:r w:rsidR="00E451A5" w:rsidDel="00881FF4">
              <w:rPr>
                <w:noProof/>
                <w:webHidden/>
              </w:rPr>
              <w:delText>73</w:delText>
            </w:r>
          </w:del>
        </w:p>
        <w:p w14:paraId="5C435F56" w14:textId="27B0DF16" w:rsidR="00CF47C1" w:rsidDel="003F2EF7" w:rsidRDefault="00CF47C1">
          <w:pPr>
            <w:pStyle w:val="ndice3"/>
            <w:tabs>
              <w:tab w:val="right" w:leader="dot" w:pos="8777"/>
            </w:tabs>
            <w:spacing w:line="276" w:lineRule="auto"/>
            <w:rPr>
              <w:del w:id="489" w:author="tomasrodrigues@ua.pt" w:date="2017-08-06T00:53:00Z"/>
              <w:rFonts w:eastAsiaTheme="minorEastAsia"/>
              <w:noProof/>
              <w:lang w:eastAsia="pt-PT"/>
            </w:rPr>
          </w:pPr>
          <w:del w:id="490" w:author="tomasrodrigues@ua.pt" w:date="2017-08-06T00:53:00Z">
            <w:r w:rsidRPr="003F2EF7" w:rsidDel="003F2EF7">
              <w:rPr>
                <w:rPrChange w:id="491" w:author="tomasrodrigues@ua.pt" w:date="2017-08-06T00:53:00Z">
                  <w:rPr>
                    <w:rStyle w:val="Hiperligao"/>
                    <w:noProof/>
                  </w:rPr>
                </w:rPrChange>
              </w:rPr>
              <w:delText>5.1 Probe’s deployment scenario</w:delText>
            </w:r>
            <w:r w:rsidDel="003F2EF7">
              <w:rPr>
                <w:noProof/>
                <w:webHidden/>
              </w:rPr>
              <w:tab/>
            </w:r>
          </w:del>
          <w:del w:id="492" w:author="tomasrodrigues@ua.pt" w:date="2017-08-05T22:40:00Z">
            <w:r w:rsidR="00E451A5" w:rsidDel="00881FF4">
              <w:rPr>
                <w:noProof/>
                <w:webHidden/>
              </w:rPr>
              <w:delText>73</w:delText>
            </w:r>
          </w:del>
        </w:p>
        <w:p w14:paraId="1FAD54EA" w14:textId="476B296E" w:rsidR="00CF47C1" w:rsidDel="003F2EF7" w:rsidRDefault="00CF47C1">
          <w:pPr>
            <w:pStyle w:val="ndice3"/>
            <w:tabs>
              <w:tab w:val="right" w:leader="dot" w:pos="8777"/>
            </w:tabs>
            <w:spacing w:line="276" w:lineRule="auto"/>
            <w:rPr>
              <w:del w:id="493" w:author="tomasrodrigues@ua.pt" w:date="2017-08-06T00:53:00Z"/>
              <w:rFonts w:eastAsiaTheme="minorEastAsia"/>
              <w:noProof/>
              <w:lang w:eastAsia="pt-PT"/>
            </w:rPr>
          </w:pPr>
          <w:del w:id="494" w:author="tomasrodrigues@ua.pt" w:date="2017-08-06T00:53:00Z">
            <w:r w:rsidRPr="003F2EF7" w:rsidDel="003F2EF7">
              <w:rPr>
                <w:rPrChange w:id="495" w:author="tomasrodrigues@ua.pt" w:date="2017-08-06T00:53:00Z">
                  <w:rPr>
                    <w:rStyle w:val="Hiperligao"/>
                    <w:noProof/>
                  </w:rPr>
                </w:rPrChange>
              </w:rPr>
              <w:delText>5.2 Application tests</w:delText>
            </w:r>
            <w:r w:rsidDel="003F2EF7">
              <w:rPr>
                <w:noProof/>
                <w:webHidden/>
              </w:rPr>
              <w:tab/>
            </w:r>
          </w:del>
          <w:del w:id="496" w:author="tomasrodrigues@ua.pt" w:date="2017-08-05T22:40:00Z">
            <w:r w:rsidR="00E451A5" w:rsidDel="00881FF4">
              <w:rPr>
                <w:noProof/>
                <w:webHidden/>
              </w:rPr>
              <w:delText>77</w:delText>
            </w:r>
          </w:del>
        </w:p>
        <w:p w14:paraId="579F5359" w14:textId="75214403" w:rsidR="00CF47C1" w:rsidDel="003F2EF7" w:rsidRDefault="00CF47C1">
          <w:pPr>
            <w:pStyle w:val="ndice4"/>
            <w:tabs>
              <w:tab w:val="right" w:leader="dot" w:pos="8777"/>
            </w:tabs>
            <w:spacing w:line="276" w:lineRule="auto"/>
            <w:rPr>
              <w:del w:id="497" w:author="tomasrodrigues@ua.pt" w:date="2017-08-06T00:53:00Z"/>
              <w:rFonts w:eastAsiaTheme="minorEastAsia" w:cstheme="minorBidi"/>
              <w:noProof/>
              <w:szCs w:val="22"/>
              <w:lang w:val="pt-PT"/>
            </w:rPr>
          </w:pPr>
          <w:del w:id="498" w:author="tomasrodrigues@ua.pt" w:date="2017-08-06T00:53:00Z">
            <w:r w:rsidRPr="003F2EF7" w:rsidDel="003F2EF7">
              <w:rPr>
                <w:rPrChange w:id="499" w:author="tomasrodrigues@ua.pt" w:date="2017-08-06T00:53:00Z">
                  <w:rPr>
                    <w:rStyle w:val="Hiperligao"/>
                    <w:noProof/>
                  </w:rPr>
                </w:rPrChange>
              </w:rPr>
              <w:delText>5.2.1 Devices compatibility</w:delText>
            </w:r>
            <w:r w:rsidDel="003F2EF7">
              <w:rPr>
                <w:noProof/>
                <w:webHidden/>
              </w:rPr>
              <w:tab/>
            </w:r>
          </w:del>
          <w:del w:id="500" w:author="tomasrodrigues@ua.pt" w:date="2017-08-05T22:40:00Z">
            <w:r w:rsidR="00E451A5" w:rsidDel="00881FF4">
              <w:rPr>
                <w:noProof/>
                <w:webHidden/>
              </w:rPr>
              <w:delText>77</w:delText>
            </w:r>
          </w:del>
        </w:p>
        <w:p w14:paraId="164D5BF8" w14:textId="183B2C3D" w:rsidR="00CF47C1" w:rsidDel="003F2EF7" w:rsidRDefault="00CF47C1">
          <w:pPr>
            <w:pStyle w:val="ndice4"/>
            <w:tabs>
              <w:tab w:val="right" w:leader="dot" w:pos="8777"/>
            </w:tabs>
            <w:spacing w:line="276" w:lineRule="auto"/>
            <w:rPr>
              <w:del w:id="501" w:author="tomasrodrigues@ua.pt" w:date="2017-08-06T00:53:00Z"/>
              <w:rFonts w:eastAsiaTheme="minorEastAsia" w:cstheme="minorBidi"/>
              <w:noProof/>
              <w:szCs w:val="22"/>
              <w:lang w:val="pt-PT"/>
            </w:rPr>
          </w:pPr>
          <w:del w:id="502" w:author="tomasrodrigues@ua.pt" w:date="2017-08-06T00:53:00Z">
            <w:r w:rsidRPr="003F2EF7" w:rsidDel="003F2EF7">
              <w:rPr>
                <w:rPrChange w:id="503" w:author="tomasrodrigues@ua.pt" w:date="2017-08-06T00:53:00Z">
                  <w:rPr>
                    <w:rStyle w:val="Hiperligao"/>
                    <w:noProof/>
                  </w:rPr>
                </w:rPrChange>
              </w:rPr>
              <w:delText>5.2.2 Pages load times</w:delText>
            </w:r>
            <w:r w:rsidDel="003F2EF7">
              <w:rPr>
                <w:noProof/>
                <w:webHidden/>
              </w:rPr>
              <w:tab/>
            </w:r>
          </w:del>
          <w:del w:id="504" w:author="tomasrodrigues@ua.pt" w:date="2017-08-05T22:40:00Z">
            <w:r w:rsidR="00E451A5" w:rsidDel="00881FF4">
              <w:rPr>
                <w:noProof/>
                <w:webHidden/>
              </w:rPr>
              <w:delText>79</w:delText>
            </w:r>
          </w:del>
        </w:p>
        <w:p w14:paraId="30CDFC61" w14:textId="311CF175" w:rsidR="00CF47C1" w:rsidDel="003F2EF7" w:rsidRDefault="00CF47C1">
          <w:pPr>
            <w:pStyle w:val="ndice4"/>
            <w:tabs>
              <w:tab w:val="right" w:leader="dot" w:pos="8777"/>
            </w:tabs>
            <w:spacing w:line="276" w:lineRule="auto"/>
            <w:rPr>
              <w:del w:id="505" w:author="tomasrodrigues@ua.pt" w:date="2017-08-06T00:53:00Z"/>
              <w:rFonts w:eastAsiaTheme="minorEastAsia" w:cstheme="minorBidi"/>
              <w:noProof/>
              <w:szCs w:val="22"/>
              <w:lang w:val="pt-PT"/>
            </w:rPr>
          </w:pPr>
          <w:del w:id="506" w:author="tomasrodrigues@ua.pt" w:date="2017-08-06T00:53:00Z">
            <w:r w:rsidRPr="003F2EF7" w:rsidDel="003F2EF7">
              <w:rPr>
                <w:rPrChange w:id="507" w:author="tomasrodrigues@ua.pt" w:date="2017-08-06T00:53:00Z">
                  <w:rPr>
                    <w:rStyle w:val="Hiperligao"/>
                    <w:noProof/>
                  </w:rPr>
                </w:rPrChange>
              </w:rPr>
              <w:delText>5.2.3 Battery consumption</w:delText>
            </w:r>
            <w:r w:rsidDel="003F2EF7">
              <w:rPr>
                <w:noProof/>
                <w:webHidden/>
              </w:rPr>
              <w:tab/>
            </w:r>
          </w:del>
          <w:del w:id="508" w:author="tomasrodrigues@ua.pt" w:date="2017-08-05T22:40:00Z">
            <w:r w:rsidR="00E451A5" w:rsidDel="00881FF4">
              <w:rPr>
                <w:noProof/>
                <w:webHidden/>
              </w:rPr>
              <w:delText>81</w:delText>
            </w:r>
          </w:del>
        </w:p>
        <w:p w14:paraId="6957F36C" w14:textId="3E67F26A" w:rsidR="00CF47C1" w:rsidDel="003F2EF7" w:rsidRDefault="00CF47C1">
          <w:pPr>
            <w:pStyle w:val="ndice3"/>
            <w:tabs>
              <w:tab w:val="right" w:leader="dot" w:pos="8777"/>
            </w:tabs>
            <w:spacing w:line="276" w:lineRule="auto"/>
            <w:rPr>
              <w:del w:id="509" w:author="tomasrodrigues@ua.pt" w:date="2017-08-06T00:53:00Z"/>
              <w:rFonts w:eastAsiaTheme="minorEastAsia"/>
              <w:noProof/>
              <w:lang w:eastAsia="pt-PT"/>
            </w:rPr>
          </w:pPr>
          <w:del w:id="510" w:author="tomasrodrigues@ua.pt" w:date="2017-08-06T00:53:00Z">
            <w:r w:rsidRPr="003F2EF7" w:rsidDel="003F2EF7">
              <w:rPr>
                <w:rPrChange w:id="511" w:author="tomasrodrigues@ua.pt" w:date="2017-08-06T00:53:00Z">
                  <w:rPr>
                    <w:rStyle w:val="Hiperligao"/>
                    <w:noProof/>
                  </w:rPr>
                </w:rPrChange>
              </w:rPr>
              <w:delText>5.3 Internal tests evaluation</w:delText>
            </w:r>
            <w:r w:rsidDel="003F2EF7">
              <w:rPr>
                <w:noProof/>
                <w:webHidden/>
              </w:rPr>
              <w:tab/>
            </w:r>
          </w:del>
          <w:del w:id="512" w:author="tomasrodrigues@ua.pt" w:date="2017-08-05T22:40:00Z">
            <w:r w:rsidR="00E451A5" w:rsidDel="00881FF4">
              <w:rPr>
                <w:noProof/>
                <w:webHidden/>
              </w:rPr>
              <w:delText>83</w:delText>
            </w:r>
          </w:del>
        </w:p>
        <w:p w14:paraId="6E225C6F" w14:textId="34CBAF57" w:rsidR="00CF47C1" w:rsidDel="003F2EF7" w:rsidRDefault="00CF47C1">
          <w:pPr>
            <w:pStyle w:val="ndice4"/>
            <w:tabs>
              <w:tab w:val="right" w:leader="dot" w:pos="8777"/>
            </w:tabs>
            <w:spacing w:line="276" w:lineRule="auto"/>
            <w:rPr>
              <w:del w:id="513" w:author="tomasrodrigues@ua.pt" w:date="2017-08-06T00:53:00Z"/>
              <w:rFonts w:eastAsiaTheme="minorEastAsia" w:cstheme="minorBidi"/>
              <w:noProof/>
              <w:szCs w:val="22"/>
              <w:lang w:val="pt-PT"/>
            </w:rPr>
          </w:pPr>
          <w:del w:id="514" w:author="tomasrodrigues@ua.pt" w:date="2017-08-06T00:53:00Z">
            <w:r w:rsidRPr="003F2EF7" w:rsidDel="003F2EF7">
              <w:rPr>
                <w:rPrChange w:id="515" w:author="tomasrodrigues@ua.pt" w:date="2017-08-06T00:53:00Z">
                  <w:rPr>
                    <w:rStyle w:val="Hiperligao"/>
                    <w:noProof/>
                  </w:rPr>
                </w:rPrChange>
              </w:rPr>
              <w:delText>5.3.1 SMS tests</w:delText>
            </w:r>
            <w:r w:rsidDel="003F2EF7">
              <w:rPr>
                <w:noProof/>
                <w:webHidden/>
              </w:rPr>
              <w:tab/>
            </w:r>
          </w:del>
          <w:del w:id="516" w:author="tomasrodrigues@ua.pt" w:date="2017-08-05T22:40:00Z">
            <w:r w:rsidR="00E451A5" w:rsidDel="00881FF4">
              <w:rPr>
                <w:noProof/>
                <w:webHidden/>
              </w:rPr>
              <w:delText>83</w:delText>
            </w:r>
          </w:del>
        </w:p>
        <w:p w14:paraId="3741053C" w14:textId="0512667D" w:rsidR="00CF47C1" w:rsidDel="003F2EF7" w:rsidRDefault="00CF47C1">
          <w:pPr>
            <w:pStyle w:val="ndice4"/>
            <w:tabs>
              <w:tab w:val="right" w:leader="dot" w:pos="8777"/>
            </w:tabs>
            <w:spacing w:line="276" w:lineRule="auto"/>
            <w:rPr>
              <w:del w:id="517" w:author="tomasrodrigues@ua.pt" w:date="2017-08-06T00:53:00Z"/>
              <w:rFonts w:eastAsiaTheme="minorEastAsia" w:cstheme="minorBidi"/>
              <w:noProof/>
              <w:szCs w:val="22"/>
              <w:lang w:val="pt-PT"/>
            </w:rPr>
          </w:pPr>
          <w:del w:id="518" w:author="tomasrodrigues@ua.pt" w:date="2017-08-06T00:53:00Z">
            <w:r w:rsidRPr="003F2EF7" w:rsidDel="003F2EF7">
              <w:rPr>
                <w:rPrChange w:id="519" w:author="tomasrodrigues@ua.pt" w:date="2017-08-06T00:53:00Z">
                  <w:rPr>
                    <w:rStyle w:val="Hiperligao"/>
                    <w:noProof/>
                  </w:rPr>
                </w:rPrChange>
              </w:rPr>
              <w:delText>5.3.2 Radiologs</w:delText>
            </w:r>
            <w:r w:rsidDel="003F2EF7">
              <w:rPr>
                <w:noProof/>
                <w:webHidden/>
              </w:rPr>
              <w:tab/>
            </w:r>
          </w:del>
          <w:del w:id="520" w:author="tomasrodrigues@ua.pt" w:date="2017-08-05T22:40:00Z">
            <w:r w:rsidR="00E451A5" w:rsidDel="00881FF4">
              <w:rPr>
                <w:noProof/>
                <w:webHidden/>
              </w:rPr>
              <w:delText>85</w:delText>
            </w:r>
          </w:del>
        </w:p>
        <w:p w14:paraId="5472B2D3" w14:textId="2DF280A2" w:rsidR="00CF47C1" w:rsidDel="003F2EF7" w:rsidRDefault="00CF47C1">
          <w:pPr>
            <w:pStyle w:val="ndice4"/>
            <w:tabs>
              <w:tab w:val="right" w:leader="dot" w:pos="8777"/>
            </w:tabs>
            <w:spacing w:line="276" w:lineRule="auto"/>
            <w:rPr>
              <w:del w:id="521" w:author="tomasrodrigues@ua.pt" w:date="2017-08-06T00:53:00Z"/>
              <w:rFonts w:eastAsiaTheme="minorEastAsia" w:cstheme="minorBidi"/>
              <w:noProof/>
              <w:szCs w:val="22"/>
              <w:lang w:val="pt-PT"/>
            </w:rPr>
          </w:pPr>
          <w:del w:id="522" w:author="tomasrodrigues@ua.pt" w:date="2017-08-06T00:53:00Z">
            <w:r w:rsidRPr="003F2EF7" w:rsidDel="003F2EF7">
              <w:rPr>
                <w:rPrChange w:id="523" w:author="tomasrodrigues@ua.pt" w:date="2017-08-06T00:53:00Z">
                  <w:rPr>
                    <w:rStyle w:val="Hiperligao"/>
                    <w:noProof/>
                    <w:lang w:eastAsia="en-US"/>
                  </w:rPr>
                </w:rPrChange>
              </w:rPr>
              <w:delText>5.3.3 Logfile Analysis</w:delText>
            </w:r>
            <w:r w:rsidDel="003F2EF7">
              <w:rPr>
                <w:noProof/>
                <w:webHidden/>
              </w:rPr>
              <w:tab/>
            </w:r>
          </w:del>
          <w:del w:id="524" w:author="tomasrodrigues@ua.pt" w:date="2017-08-05T22:40:00Z">
            <w:r w:rsidR="00E451A5" w:rsidDel="00881FF4">
              <w:rPr>
                <w:noProof/>
                <w:webHidden/>
              </w:rPr>
              <w:delText>87</w:delText>
            </w:r>
          </w:del>
        </w:p>
        <w:p w14:paraId="4F43354C" w14:textId="4B3D9BAC" w:rsidR="00CF47C1" w:rsidDel="003F2EF7" w:rsidRDefault="00CF47C1">
          <w:pPr>
            <w:pStyle w:val="ndice4"/>
            <w:tabs>
              <w:tab w:val="right" w:leader="dot" w:pos="8777"/>
            </w:tabs>
            <w:spacing w:line="276" w:lineRule="auto"/>
            <w:rPr>
              <w:del w:id="525" w:author="tomasrodrigues@ua.pt" w:date="2017-08-06T00:53:00Z"/>
              <w:rFonts w:eastAsiaTheme="minorEastAsia" w:cstheme="minorBidi"/>
              <w:noProof/>
              <w:szCs w:val="22"/>
              <w:lang w:val="pt-PT"/>
            </w:rPr>
          </w:pPr>
          <w:del w:id="526" w:author="tomasrodrigues@ua.pt" w:date="2017-08-06T00:53:00Z">
            <w:r w:rsidRPr="003F2EF7" w:rsidDel="003F2EF7">
              <w:rPr>
                <w:rPrChange w:id="527" w:author="tomasrodrigues@ua.pt" w:date="2017-08-06T00:53:00Z">
                  <w:rPr>
                    <w:rStyle w:val="Hiperligao"/>
                    <w:noProof/>
                  </w:rPr>
                </w:rPrChange>
              </w:rPr>
              <w:delText>5.3.4 OTT Apps Analysis</w:delText>
            </w:r>
            <w:r w:rsidDel="003F2EF7">
              <w:rPr>
                <w:noProof/>
                <w:webHidden/>
              </w:rPr>
              <w:tab/>
            </w:r>
          </w:del>
          <w:del w:id="528" w:author="tomasrodrigues@ua.pt" w:date="2017-08-05T22:40:00Z">
            <w:r w:rsidR="00E451A5" w:rsidDel="00881FF4">
              <w:rPr>
                <w:noProof/>
                <w:webHidden/>
              </w:rPr>
              <w:delText>89</w:delText>
            </w:r>
          </w:del>
        </w:p>
        <w:p w14:paraId="60608CFC" w14:textId="1589E0A4" w:rsidR="00CF47C1" w:rsidDel="003F2EF7" w:rsidRDefault="00CF47C1">
          <w:pPr>
            <w:pStyle w:val="ndice2"/>
            <w:tabs>
              <w:tab w:val="right" w:leader="dot" w:pos="8777"/>
            </w:tabs>
            <w:spacing w:line="276" w:lineRule="auto"/>
            <w:rPr>
              <w:del w:id="529" w:author="tomasrodrigues@ua.pt" w:date="2017-08-06T00:53:00Z"/>
              <w:rFonts w:eastAsiaTheme="minorEastAsia"/>
              <w:noProof/>
              <w:lang w:eastAsia="pt-PT"/>
            </w:rPr>
          </w:pPr>
          <w:del w:id="530" w:author="tomasrodrigues@ua.pt" w:date="2017-08-06T00:53:00Z">
            <w:r w:rsidRPr="00CF47C1" w:rsidDel="003F2EF7">
              <w:rPr>
                <w:rStyle w:val="Hiperligao"/>
                <w:noProof/>
                <w:sz w:val="26"/>
                <w:szCs w:val="26"/>
              </w:rPr>
              <w:delText xml:space="preserve">6 </w:delText>
            </w:r>
            <w:r w:rsidRPr="003F2EF7" w:rsidDel="003F2EF7">
              <w:rPr>
                <w:rPrChange w:id="531" w:author="tomasrodrigues@ua.pt" w:date="2017-08-06T00:53:00Z">
                  <w:rPr>
                    <w:rStyle w:val="Hiperligao"/>
                    <w:noProof/>
                    <w:sz w:val="24"/>
                    <w:szCs w:val="24"/>
                  </w:rPr>
                </w:rPrChange>
              </w:rPr>
              <w:delText>Conclusions and Future Work</w:delText>
            </w:r>
            <w:r w:rsidDel="003F2EF7">
              <w:rPr>
                <w:noProof/>
                <w:webHidden/>
              </w:rPr>
              <w:tab/>
            </w:r>
          </w:del>
          <w:del w:id="532" w:author="tomasrodrigues@ua.pt" w:date="2017-08-05T22:40:00Z">
            <w:r w:rsidR="00E451A5" w:rsidDel="00881FF4">
              <w:rPr>
                <w:noProof/>
                <w:webHidden/>
              </w:rPr>
              <w:delText>91</w:delText>
            </w:r>
          </w:del>
        </w:p>
        <w:p w14:paraId="730D7A5B" w14:textId="657BAE2C" w:rsidR="00CF47C1" w:rsidDel="003F2EF7" w:rsidRDefault="00CF47C1">
          <w:pPr>
            <w:pStyle w:val="ndice2"/>
            <w:tabs>
              <w:tab w:val="right" w:leader="dot" w:pos="8777"/>
            </w:tabs>
            <w:spacing w:line="276" w:lineRule="auto"/>
            <w:rPr>
              <w:del w:id="533" w:author="tomasrodrigues@ua.pt" w:date="2017-08-06T00:53:00Z"/>
              <w:rFonts w:eastAsiaTheme="minorEastAsia"/>
              <w:noProof/>
              <w:lang w:eastAsia="pt-PT"/>
            </w:rPr>
          </w:pPr>
          <w:del w:id="534" w:author="tomasrodrigues@ua.pt" w:date="2017-08-06T00:53:00Z">
            <w:r w:rsidRPr="003F2EF7" w:rsidDel="003F2EF7">
              <w:rPr>
                <w:rPrChange w:id="535" w:author="tomasrodrigues@ua.pt" w:date="2017-08-06T00:53:00Z">
                  <w:rPr>
                    <w:rStyle w:val="Hiperligao"/>
                    <w:noProof/>
                  </w:rPr>
                </w:rPrChange>
              </w:rPr>
              <w:delText>References</w:delText>
            </w:r>
            <w:r w:rsidDel="003F2EF7">
              <w:rPr>
                <w:noProof/>
                <w:webHidden/>
              </w:rPr>
              <w:tab/>
            </w:r>
          </w:del>
          <w:del w:id="536" w:author="tomasrodrigues@ua.pt" w:date="2017-08-05T22:40:00Z">
            <w:r w:rsidR="00E451A5" w:rsidDel="00881FF4">
              <w:rPr>
                <w:noProof/>
                <w:webHidden/>
              </w:rPr>
              <w:delText>93</w:delText>
            </w:r>
          </w:del>
        </w:p>
        <w:p w14:paraId="671BFAF4" w14:textId="54D5A979" w:rsidR="00CF47C1" w:rsidDel="003F2EF7" w:rsidRDefault="00CF47C1">
          <w:pPr>
            <w:pStyle w:val="ndice2"/>
            <w:tabs>
              <w:tab w:val="right" w:leader="dot" w:pos="8777"/>
            </w:tabs>
            <w:spacing w:line="276" w:lineRule="auto"/>
            <w:rPr>
              <w:del w:id="537" w:author="tomasrodrigues@ua.pt" w:date="2017-08-06T00:53:00Z"/>
              <w:rFonts w:eastAsiaTheme="minorEastAsia"/>
              <w:noProof/>
              <w:lang w:eastAsia="pt-PT"/>
            </w:rPr>
          </w:pPr>
          <w:del w:id="538" w:author="tomasrodrigues@ua.pt" w:date="2017-08-06T00:53:00Z">
            <w:r w:rsidRPr="003F2EF7" w:rsidDel="003F2EF7">
              <w:rPr>
                <w:rPrChange w:id="539" w:author="tomasrodrigues@ua.pt" w:date="2017-08-06T00:53:00Z">
                  <w:rPr>
                    <w:rStyle w:val="Hiperligao"/>
                    <w:noProof/>
                  </w:rPr>
                </w:rPrChange>
              </w:rPr>
              <w:delText>Appendix A</w:delText>
            </w:r>
            <w:r w:rsidDel="003F2EF7">
              <w:rPr>
                <w:noProof/>
                <w:webHidden/>
              </w:rPr>
              <w:tab/>
            </w:r>
          </w:del>
          <w:del w:id="540" w:author="tomasrodrigues@ua.pt" w:date="2017-08-05T22:40:00Z">
            <w:r w:rsidR="00E451A5" w:rsidDel="00881FF4">
              <w:rPr>
                <w:noProof/>
                <w:webHidden/>
              </w:rPr>
              <w:delText>98</w:delText>
            </w:r>
          </w:del>
        </w:p>
        <w:p w14:paraId="37775342" w14:textId="23D3587B" w:rsidR="00CF47C1" w:rsidDel="003F2EF7" w:rsidRDefault="00CF47C1">
          <w:pPr>
            <w:pStyle w:val="ndice2"/>
            <w:tabs>
              <w:tab w:val="right" w:leader="dot" w:pos="8777"/>
            </w:tabs>
            <w:spacing w:line="276" w:lineRule="auto"/>
            <w:rPr>
              <w:del w:id="541" w:author="tomasrodrigues@ua.pt" w:date="2017-08-06T00:53:00Z"/>
              <w:rFonts w:eastAsiaTheme="minorEastAsia"/>
              <w:noProof/>
              <w:lang w:eastAsia="pt-PT"/>
            </w:rPr>
          </w:pPr>
          <w:del w:id="542" w:author="tomasrodrigues@ua.pt" w:date="2017-08-06T00:53:00Z">
            <w:r w:rsidRPr="003F2EF7" w:rsidDel="003F2EF7">
              <w:rPr>
                <w:rPrChange w:id="543" w:author="tomasrodrigues@ua.pt" w:date="2017-08-06T00:53:00Z">
                  <w:rPr>
                    <w:rStyle w:val="Hiperligao"/>
                    <w:noProof/>
                  </w:rPr>
                </w:rPrChange>
              </w:rPr>
              <w:delText>Appendix B</w:delText>
            </w:r>
            <w:r w:rsidDel="003F2EF7">
              <w:rPr>
                <w:noProof/>
                <w:webHidden/>
              </w:rPr>
              <w:tab/>
            </w:r>
          </w:del>
          <w:del w:id="544" w:author="tomasrodrigues@ua.pt" w:date="2017-08-05T22:40:00Z">
            <w:r w:rsidR="00E451A5" w:rsidDel="00881FF4">
              <w:rPr>
                <w:noProof/>
                <w:webHidden/>
              </w:rPr>
              <w:delText>101</w:delText>
            </w:r>
          </w:del>
        </w:p>
        <w:p w14:paraId="77C1E50A" w14:textId="7DF63222" w:rsidR="00CF47C1" w:rsidDel="003F2EF7" w:rsidRDefault="00CF47C1">
          <w:pPr>
            <w:pStyle w:val="ndice2"/>
            <w:tabs>
              <w:tab w:val="right" w:leader="dot" w:pos="8777"/>
            </w:tabs>
            <w:spacing w:line="276" w:lineRule="auto"/>
            <w:rPr>
              <w:del w:id="545" w:author="tomasrodrigues@ua.pt" w:date="2017-08-06T00:53:00Z"/>
              <w:rFonts w:eastAsiaTheme="minorEastAsia"/>
              <w:noProof/>
              <w:lang w:eastAsia="pt-PT"/>
            </w:rPr>
          </w:pPr>
          <w:del w:id="546" w:author="tomasrodrigues@ua.pt" w:date="2017-08-06T00:53:00Z">
            <w:r w:rsidRPr="003F2EF7" w:rsidDel="003F2EF7">
              <w:rPr>
                <w:rPrChange w:id="547" w:author="tomasrodrigues@ua.pt" w:date="2017-08-06T00:53:00Z">
                  <w:rPr>
                    <w:rStyle w:val="Hiperligao"/>
                    <w:noProof/>
                  </w:rPr>
                </w:rPrChange>
              </w:rPr>
              <w:delText>Appendix C</w:delText>
            </w:r>
            <w:r w:rsidDel="003F2EF7">
              <w:rPr>
                <w:noProof/>
                <w:webHidden/>
              </w:rPr>
              <w:tab/>
            </w:r>
          </w:del>
          <w:del w:id="548" w:author="tomasrodrigues@ua.pt" w:date="2017-08-05T22:40:00Z">
            <w:r w:rsidR="00E451A5" w:rsidDel="00881FF4">
              <w:rPr>
                <w:noProof/>
                <w:webHidden/>
              </w:rPr>
              <w:delText>103</w:delText>
            </w:r>
          </w:del>
        </w:p>
        <w:p w14:paraId="647C9735" w14:textId="68EE3F2E" w:rsidR="00CF47C1" w:rsidDel="003F2EF7" w:rsidRDefault="00CF47C1">
          <w:pPr>
            <w:pStyle w:val="ndice2"/>
            <w:tabs>
              <w:tab w:val="right" w:leader="dot" w:pos="8777"/>
            </w:tabs>
            <w:spacing w:line="276" w:lineRule="auto"/>
            <w:rPr>
              <w:del w:id="549" w:author="tomasrodrigues@ua.pt" w:date="2017-08-06T00:53:00Z"/>
              <w:rFonts w:eastAsiaTheme="minorEastAsia"/>
              <w:noProof/>
              <w:lang w:eastAsia="pt-PT"/>
            </w:rPr>
          </w:pPr>
          <w:del w:id="550" w:author="tomasrodrigues@ua.pt" w:date="2017-08-06T00:53:00Z">
            <w:r w:rsidRPr="003F2EF7" w:rsidDel="003F2EF7">
              <w:rPr>
                <w:rPrChange w:id="551" w:author="tomasrodrigues@ua.pt" w:date="2017-08-06T00:53:00Z">
                  <w:rPr>
                    <w:rStyle w:val="Hiperligao"/>
                    <w:noProof/>
                  </w:rPr>
                </w:rPrChange>
              </w:rPr>
              <w:delText>Appendix D</w:delText>
            </w:r>
            <w:r w:rsidDel="003F2EF7">
              <w:rPr>
                <w:noProof/>
                <w:webHidden/>
              </w:rPr>
              <w:tab/>
            </w:r>
          </w:del>
          <w:del w:id="552" w:author="tomasrodrigues@ua.pt" w:date="2017-08-05T22:40:00Z">
            <w:r w:rsidR="00E451A5" w:rsidDel="00881FF4">
              <w:rPr>
                <w:noProof/>
                <w:webHidden/>
              </w:rPr>
              <w:delText>104</w:delText>
            </w:r>
          </w:del>
        </w:p>
        <w:p w14:paraId="1AC1BFB9" w14:textId="16FAB93B" w:rsidR="00CF47C1" w:rsidDel="003F2EF7" w:rsidRDefault="00CF47C1">
          <w:pPr>
            <w:pStyle w:val="ndice2"/>
            <w:tabs>
              <w:tab w:val="right" w:leader="dot" w:pos="8777"/>
            </w:tabs>
            <w:spacing w:line="276" w:lineRule="auto"/>
            <w:rPr>
              <w:del w:id="553" w:author="tomasrodrigues@ua.pt" w:date="2017-08-06T00:53:00Z"/>
              <w:rFonts w:eastAsiaTheme="minorEastAsia"/>
              <w:noProof/>
              <w:lang w:eastAsia="pt-PT"/>
            </w:rPr>
          </w:pPr>
          <w:del w:id="554" w:author="tomasrodrigues@ua.pt" w:date="2017-08-06T00:53:00Z">
            <w:r w:rsidRPr="003F2EF7" w:rsidDel="003F2EF7">
              <w:rPr>
                <w:rPrChange w:id="555" w:author="tomasrodrigues@ua.pt" w:date="2017-08-06T00:53:00Z">
                  <w:rPr>
                    <w:rStyle w:val="Hiperligao"/>
                    <w:noProof/>
                  </w:rPr>
                </w:rPrChange>
              </w:rPr>
              <w:delText>Appendix E</w:delText>
            </w:r>
            <w:r w:rsidDel="003F2EF7">
              <w:rPr>
                <w:noProof/>
                <w:webHidden/>
              </w:rPr>
              <w:tab/>
            </w:r>
          </w:del>
          <w:del w:id="556" w:author="tomasrodrigues@ua.pt" w:date="2017-08-05T22:40:00Z">
            <w:r w:rsidR="00E451A5" w:rsidDel="00881FF4">
              <w:rPr>
                <w:noProof/>
                <w:webHidden/>
              </w:rPr>
              <w:delText>107</w:delText>
            </w:r>
          </w:del>
        </w:p>
        <w:p w14:paraId="15E4CC2A" w14:textId="2BA0C707" w:rsidR="00CF47C1" w:rsidDel="003F2EF7" w:rsidRDefault="00CF47C1">
          <w:pPr>
            <w:pStyle w:val="ndice2"/>
            <w:tabs>
              <w:tab w:val="right" w:leader="dot" w:pos="8777"/>
            </w:tabs>
            <w:spacing w:line="276" w:lineRule="auto"/>
            <w:rPr>
              <w:del w:id="557" w:author="tomasrodrigues@ua.pt" w:date="2017-08-06T00:53:00Z"/>
              <w:rFonts w:eastAsiaTheme="minorEastAsia"/>
              <w:noProof/>
              <w:lang w:eastAsia="pt-PT"/>
            </w:rPr>
          </w:pPr>
          <w:del w:id="558" w:author="tomasrodrigues@ua.pt" w:date="2017-08-06T00:53:00Z">
            <w:r w:rsidRPr="003F2EF7" w:rsidDel="003F2EF7">
              <w:rPr>
                <w:rPrChange w:id="559" w:author="tomasrodrigues@ua.pt" w:date="2017-08-06T00:53:00Z">
                  <w:rPr>
                    <w:rStyle w:val="Hiperligao"/>
                    <w:noProof/>
                  </w:rPr>
                </w:rPrChange>
              </w:rPr>
              <w:delText>Appendix F</w:delText>
            </w:r>
            <w:r w:rsidDel="003F2EF7">
              <w:rPr>
                <w:noProof/>
                <w:webHidden/>
              </w:rPr>
              <w:tab/>
            </w:r>
          </w:del>
          <w:del w:id="560" w:author="tomasrodrigues@ua.pt" w:date="2017-08-05T22:40:00Z">
            <w:r w:rsidR="00E451A5" w:rsidDel="00881FF4">
              <w:rPr>
                <w:noProof/>
                <w:webHidden/>
              </w:rPr>
              <w:delText>108</w:delText>
            </w:r>
          </w:del>
        </w:p>
        <w:p w14:paraId="05792454" w14:textId="77777777" w:rsidR="00973A73" w:rsidRPr="00D32FC4" w:rsidRDefault="00021318">
          <w:pPr>
            <w:spacing w:line="276" w:lineRule="auto"/>
            <w:ind w:left="0"/>
            <w:rPr>
              <w:rFonts w:cs="Arial"/>
              <w:sz w:val="24"/>
              <w:szCs w:val="24"/>
            </w:rPr>
            <w:pPrChange w:id="561" w:author="tomasrodrigues@ua.pt" w:date="2017-08-29T19:16:00Z">
              <w:pPr>
                <w:ind w:left="0"/>
              </w:pPr>
            </w:pPrChange>
          </w:pPr>
          <w:r w:rsidRPr="00D32FC4">
            <w:rPr>
              <w:rFonts w:eastAsiaTheme="minorHAnsi" w:cstheme="minorBidi"/>
              <w:szCs w:val="22"/>
              <w:lang w:eastAsia="en-US"/>
            </w:rPr>
            <w:fldChar w:fldCharType="end"/>
          </w:r>
        </w:p>
      </w:sdtContent>
    </w:sdt>
    <w:p w14:paraId="13735F6B" w14:textId="77777777" w:rsidR="00973A73" w:rsidRPr="00D32FC4" w:rsidRDefault="00914E43" w:rsidP="006E4F19">
      <w:pPr>
        <w:pStyle w:val="Cabealho2"/>
        <w:numPr>
          <w:ilvl w:val="0"/>
          <w:numId w:val="0"/>
        </w:numPr>
      </w:pPr>
      <w:bookmarkStart w:id="562" w:name="_Toc452499768"/>
      <w:r w:rsidRPr="00D32FC4">
        <w:br w:type="page"/>
      </w:r>
      <w:bookmarkStart w:id="563" w:name="_Toc491797472"/>
      <w:r w:rsidR="000D781C" w:rsidRPr="00D32FC4">
        <w:lastRenderedPageBreak/>
        <w:t>List of figures</w:t>
      </w:r>
      <w:bookmarkEnd w:id="562"/>
      <w:bookmarkEnd w:id="563"/>
    </w:p>
    <w:p w14:paraId="326246B0" w14:textId="2E30E2DF" w:rsidR="003F2EF7" w:rsidRDefault="00021318">
      <w:pPr>
        <w:pStyle w:val="ndicedeilustraes"/>
        <w:tabs>
          <w:tab w:val="right" w:leader="dot" w:pos="8777"/>
        </w:tabs>
        <w:rPr>
          <w:ins w:id="564" w:author="tomasrodrigues@ua.pt" w:date="2017-08-06T00:55:00Z"/>
          <w:rFonts w:eastAsiaTheme="minorEastAsia"/>
          <w:noProof/>
          <w:lang w:eastAsia="pt-PT"/>
        </w:rPr>
      </w:pPr>
      <w:r w:rsidRPr="00D32FC4">
        <w:rPr>
          <w:rFonts w:cs="Arial"/>
          <w:lang w:val="en-US"/>
        </w:rPr>
        <w:fldChar w:fldCharType="begin"/>
      </w:r>
      <w:r w:rsidR="000D781C" w:rsidRPr="00D32FC4">
        <w:rPr>
          <w:rFonts w:cs="Arial"/>
          <w:lang w:val="en-US"/>
        </w:rPr>
        <w:instrText xml:space="preserve"> TOC \c "Figure" </w:instrText>
      </w:r>
      <w:r w:rsidRPr="00D32FC4">
        <w:rPr>
          <w:rFonts w:cs="Arial"/>
          <w:lang w:val="en-US"/>
        </w:rPr>
        <w:fldChar w:fldCharType="separate"/>
      </w:r>
      <w:ins w:id="565" w:author="tomasrodrigues@ua.pt" w:date="2017-08-06T00:55:00Z">
        <w:r w:rsidR="003F2EF7" w:rsidRPr="000A7EC0">
          <w:rPr>
            <w:noProof/>
            <w:lang w:val="en-US"/>
          </w:rPr>
          <w:t>Figure 2.1 - FDMA based on AMPS 1G technology [5]</w:t>
        </w:r>
        <w:r w:rsidR="003F2EF7">
          <w:rPr>
            <w:noProof/>
          </w:rPr>
          <w:tab/>
        </w:r>
        <w:r w:rsidR="003F2EF7">
          <w:rPr>
            <w:noProof/>
          </w:rPr>
          <w:fldChar w:fldCharType="begin"/>
        </w:r>
        <w:r w:rsidR="003F2EF7">
          <w:rPr>
            <w:noProof/>
          </w:rPr>
          <w:instrText xml:space="preserve"> PAGEREF _Toc489744273 \h </w:instrText>
        </w:r>
      </w:ins>
      <w:r w:rsidR="003F2EF7">
        <w:rPr>
          <w:noProof/>
        </w:rPr>
      </w:r>
      <w:r w:rsidR="003F2EF7">
        <w:rPr>
          <w:noProof/>
        </w:rPr>
        <w:fldChar w:fldCharType="separate"/>
      </w:r>
      <w:ins w:id="566" w:author="tomasrodrigues@ua.pt" w:date="2017-08-30T16:03:00Z">
        <w:r w:rsidR="00725F1B">
          <w:rPr>
            <w:noProof/>
          </w:rPr>
          <w:t>6</w:t>
        </w:r>
      </w:ins>
      <w:ins w:id="567" w:author="tomasrodrigues@ua.pt" w:date="2017-08-06T00:55:00Z">
        <w:r w:rsidR="003F2EF7">
          <w:rPr>
            <w:noProof/>
          </w:rPr>
          <w:fldChar w:fldCharType="end"/>
        </w:r>
      </w:ins>
    </w:p>
    <w:p w14:paraId="7F3EA706" w14:textId="4F3086D2" w:rsidR="003F2EF7" w:rsidRDefault="003F2EF7">
      <w:pPr>
        <w:pStyle w:val="ndicedeilustraes"/>
        <w:tabs>
          <w:tab w:val="right" w:leader="dot" w:pos="8777"/>
        </w:tabs>
        <w:rPr>
          <w:ins w:id="568" w:author="tomasrodrigues@ua.pt" w:date="2017-08-06T00:55:00Z"/>
          <w:rFonts w:eastAsiaTheme="minorEastAsia"/>
          <w:noProof/>
          <w:lang w:eastAsia="pt-PT"/>
        </w:rPr>
      </w:pPr>
      <w:ins w:id="569" w:author="tomasrodrigues@ua.pt" w:date="2017-08-06T00:55:00Z">
        <w:r w:rsidRPr="000A7EC0">
          <w:rPr>
            <w:noProof/>
            <w:lang w:val="en-US"/>
          </w:rPr>
          <w:t>Figure 2.2 - GSM architecture [8]</w:t>
        </w:r>
        <w:r>
          <w:rPr>
            <w:noProof/>
          </w:rPr>
          <w:tab/>
        </w:r>
        <w:r>
          <w:rPr>
            <w:noProof/>
          </w:rPr>
          <w:fldChar w:fldCharType="begin"/>
        </w:r>
        <w:r>
          <w:rPr>
            <w:noProof/>
          </w:rPr>
          <w:instrText xml:space="preserve"> PAGEREF _Toc489744274 \h </w:instrText>
        </w:r>
      </w:ins>
      <w:r>
        <w:rPr>
          <w:noProof/>
        </w:rPr>
      </w:r>
      <w:r>
        <w:rPr>
          <w:noProof/>
        </w:rPr>
        <w:fldChar w:fldCharType="separate"/>
      </w:r>
      <w:ins w:id="570" w:author="tomasrodrigues@ua.pt" w:date="2017-08-30T16:03:00Z">
        <w:r w:rsidR="00725F1B">
          <w:rPr>
            <w:noProof/>
          </w:rPr>
          <w:t>7</w:t>
        </w:r>
      </w:ins>
      <w:ins w:id="571" w:author="tomasrodrigues@ua.pt" w:date="2017-08-06T00:55:00Z">
        <w:r>
          <w:rPr>
            <w:noProof/>
          </w:rPr>
          <w:fldChar w:fldCharType="end"/>
        </w:r>
      </w:ins>
    </w:p>
    <w:p w14:paraId="219A9043" w14:textId="07844D7E" w:rsidR="003F2EF7" w:rsidRDefault="003F2EF7">
      <w:pPr>
        <w:pStyle w:val="ndicedeilustraes"/>
        <w:tabs>
          <w:tab w:val="right" w:leader="dot" w:pos="8777"/>
        </w:tabs>
        <w:rPr>
          <w:ins w:id="572" w:author="tomasrodrigues@ua.pt" w:date="2017-08-06T00:55:00Z"/>
          <w:rFonts w:eastAsiaTheme="minorEastAsia"/>
          <w:noProof/>
          <w:lang w:eastAsia="pt-PT"/>
        </w:rPr>
      </w:pPr>
      <w:ins w:id="573" w:author="tomasrodrigues@ua.pt" w:date="2017-08-06T00:55:00Z">
        <w:r w:rsidRPr="000A7EC0">
          <w:rPr>
            <w:noProof/>
            <w:lang w:val="en-US"/>
          </w:rPr>
          <w:t>Figure 2.3 - GPRS architecture [8]</w:t>
        </w:r>
        <w:r>
          <w:rPr>
            <w:noProof/>
          </w:rPr>
          <w:tab/>
        </w:r>
        <w:r>
          <w:rPr>
            <w:noProof/>
          </w:rPr>
          <w:fldChar w:fldCharType="begin"/>
        </w:r>
        <w:r>
          <w:rPr>
            <w:noProof/>
          </w:rPr>
          <w:instrText xml:space="preserve"> PAGEREF _Toc489744275 \h </w:instrText>
        </w:r>
      </w:ins>
      <w:r>
        <w:rPr>
          <w:noProof/>
        </w:rPr>
      </w:r>
      <w:r>
        <w:rPr>
          <w:noProof/>
        </w:rPr>
        <w:fldChar w:fldCharType="separate"/>
      </w:r>
      <w:ins w:id="574" w:author="tomasrodrigues@ua.pt" w:date="2017-08-30T16:03:00Z">
        <w:r w:rsidR="00725F1B">
          <w:rPr>
            <w:noProof/>
          </w:rPr>
          <w:t>8</w:t>
        </w:r>
      </w:ins>
      <w:ins w:id="575" w:author="tomasrodrigues@ua.pt" w:date="2017-08-06T00:55:00Z">
        <w:r>
          <w:rPr>
            <w:noProof/>
          </w:rPr>
          <w:fldChar w:fldCharType="end"/>
        </w:r>
      </w:ins>
    </w:p>
    <w:p w14:paraId="419D1037" w14:textId="2D4734D6" w:rsidR="003F2EF7" w:rsidRDefault="003F2EF7">
      <w:pPr>
        <w:pStyle w:val="ndicedeilustraes"/>
        <w:tabs>
          <w:tab w:val="right" w:leader="dot" w:pos="8777"/>
        </w:tabs>
        <w:rPr>
          <w:ins w:id="576" w:author="tomasrodrigues@ua.pt" w:date="2017-08-06T00:55:00Z"/>
          <w:rFonts w:eastAsiaTheme="minorEastAsia"/>
          <w:noProof/>
          <w:lang w:eastAsia="pt-PT"/>
        </w:rPr>
      </w:pPr>
      <w:ins w:id="577" w:author="tomasrodrigues@ua.pt" w:date="2017-08-06T00:55:00Z">
        <w:r w:rsidRPr="000A7EC0">
          <w:rPr>
            <w:noProof/>
            <w:lang w:val="en-US"/>
          </w:rPr>
          <w:t>Figure 2.4 - Legacy Telecom Model and 3GPP Telecom Model respectively [8]</w:t>
        </w:r>
        <w:r>
          <w:rPr>
            <w:noProof/>
          </w:rPr>
          <w:tab/>
        </w:r>
        <w:r>
          <w:rPr>
            <w:noProof/>
          </w:rPr>
          <w:fldChar w:fldCharType="begin"/>
        </w:r>
        <w:r>
          <w:rPr>
            <w:noProof/>
          </w:rPr>
          <w:instrText xml:space="preserve"> PAGEREF _Toc489744276 \h </w:instrText>
        </w:r>
      </w:ins>
      <w:r>
        <w:rPr>
          <w:noProof/>
        </w:rPr>
      </w:r>
      <w:r>
        <w:rPr>
          <w:noProof/>
        </w:rPr>
        <w:fldChar w:fldCharType="separate"/>
      </w:r>
      <w:ins w:id="578" w:author="tomasrodrigues@ua.pt" w:date="2017-08-30T16:03:00Z">
        <w:r w:rsidR="00725F1B">
          <w:rPr>
            <w:noProof/>
          </w:rPr>
          <w:t>9</w:t>
        </w:r>
      </w:ins>
      <w:ins w:id="579" w:author="tomasrodrigues@ua.pt" w:date="2017-08-06T00:55:00Z">
        <w:r>
          <w:rPr>
            <w:noProof/>
          </w:rPr>
          <w:fldChar w:fldCharType="end"/>
        </w:r>
      </w:ins>
    </w:p>
    <w:p w14:paraId="4183D876" w14:textId="0D6372AB" w:rsidR="003F2EF7" w:rsidRDefault="003F2EF7">
      <w:pPr>
        <w:pStyle w:val="ndicedeilustraes"/>
        <w:tabs>
          <w:tab w:val="right" w:leader="dot" w:pos="8777"/>
        </w:tabs>
        <w:rPr>
          <w:ins w:id="580" w:author="tomasrodrigues@ua.pt" w:date="2017-08-06T00:55:00Z"/>
          <w:rFonts w:eastAsiaTheme="minorEastAsia"/>
          <w:noProof/>
          <w:lang w:eastAsia="pt-PT"/>
        </w:rPr>
      </w:pPr>
      <w:ins w:id="581" w:author="tomasrodrigues@ua.pt" w:date="2017-08-06T00:55:00Z">
        <w:r w:rsidRPr="000A7EC0">
          <w:rPr>
            <w:noProof/>
            <w:lang w:val="en-US"/>
          </w:rPr>
          <w:t>Figure 2.5 - 3GPP IMS architectural overview</w:t>
        </w:r>
        <w:r>
          <w:rPr>
            <w:noProof/>
          </w:rPr>
          <w:tab/>
        </w:r>
        <w:r>
          <w:rPr>
            <w:noProof/>
          </w:rPr>
          <w:fldChar w:fldCharType="begin"/>
        </w:r>
        <w:r>
          <w:rPr>
            <w:noProof/>
          </w:rPr>
          <w:instrText xml:space="preserve"> PAGEREF _Toc489744277 \h </w:instrText>
        </w:r>
      </w:ins>
      <w:r>
        <w:rPr>
          <w:noProof/>
        </w:rPr>
      </w:r>
      <w:r>
        <w:rPr>
          <w:noProof/>
        </w:rPr>
        <w:fldChar w:fldCharType="separate"/>
      </w:r>
      <w:ins w:id="582" w:author="tomasrodrigues@ua.pt" w:date="2017-08-30T16:03:00Z">
        <w:r w:rsidR="00725F1B">
          <w:rPr>
            <w:noProof/>
          </w:rPr>
          <w:t>10</w:t>
        </w:r>
      </w:ins>
      <w:ins w:id="583" w:author="tomasrodrigues@ua.pt" w:date="2017-08-06T00:55:00Z">
        <w:r>
          <w:rPr>
            <w:noProof/>
          </w:rPr>
          <w:fldChar w:fldCharType="end"/>
        </w:r>
      </w:ins>
    </w:p>
    <w:p w14:paraId="7A13EF78" w14:textId="275808F5" w:rsidR="003F2EF7" w:rsidRDefault="003F2EF7">
      <w:pPr>
        <w:pStyle w:val="ndicedeilustraes"/>
        <w:tabs>
          <w:tab w:val="right" w:leader="dot" w:pos="8777"/>
        </w:tabs>
        <w:rPr>
          <w:ins w:id="584" w:author="tomasrodrigues@ua.pt" w:date="2017-08-06T00:55:00Z"/>
          <w:rFonts w:eastAsiaTheme="minorEastAsia"/>
          <w:noProof/>
          <w:lang w:eastAsia="pt-PT"/>
        </w:rPr>
      </w:pPr>
      <w:ins w:id="585" w:author="tomasrodrigues@ua.pt" w:date="2017-08-06T00:55:00Z">
        <w:r w:rsidRPr="000A7EC0">
          <w:rPr>
            <w:noProof/>
            <w:lang w:val="en-US"/>
          </w:rPr>
          <w:t>Figure 2.6 - Mobile technology evolution [5]</w:t>
        </w:r>
        <w:r>
          <w:rPr>
            <w:noProof/>
          </w:rPr>
          <w:tab/>
        </w:r>
        <w:r>
          <w:rPr>
            <w:noProof/>
          </w:rPr>
          <w:fldChar w:fldCharType="begin"/>
        </w:r>
        <w:r>
          <w:rPr>
            <w:noProof/>
          </w:rPr>
          <w:instrText xml:space="preserve"> PAGEREF _Toc489744278 \h </w:instrText>
        </w:r>
      </w:ins>
      <w:r>
        <w:rPr>
          <w:noProof/>
        </w:rPr>
      </w:r>
      <w:r>
        <w:rPr>
          <w:noProof/>
        </w:rPr>
        <w:fldChar w:fldCharType="separate"/>
      </w:r>
      <w:ins w:id="586" w:author="tomasrodrigues@ua.pt" w:date="2017-08-30T16:03:00Z">
        <w:r w:rsidR="00725F1B">
          <w:rPr>
            <w:noProof/>
          </w:rPr>
          <w:t>11</w:t>
        </w:r>
      </w:ins>
      <w:ins w:id="587" w:author="tomasrodrigues@ua.pt" w:date="2017-08-06T00:55:00Z">
        <w:r>
          <w:rPr>
            <w:noProof/>
          </w:rPr>
          <w:fldChar w:fldCharType="end"/>
        </w:r>
      </w:ins>
    </w:p>
    <w:p w14:paraId="69D6CF2B" w14:textId="318948A9" w:rsidR="003F2EF7" w:rsidRDefault="003F2EF7">
      <w:pPr>
        <w:pStyle w:val="ndicedeilustraes"/>
        <w:tabs>
          <w:tab w:val="right" w:leader="dot" w:pos="8777"/>
        </w:tabs>
        <w:rPr>
          <w:ins w:id="588" w:author="tomasrodrigues@ua.pt" w:date="2017-08-06T00:55:00Z"/>
          <w:rFonts w:eastAsiaTheme="minorEastAsia"/>
          <w:noProof/>
          <w:lang w:eastAsia="pt-PT"/>
        </w:rPr>
      </w:pPr>
      <w:ins w:id="589" w:author="tomasrodrigues@ua.pt" w:date="2017-08-06T00:55:00Z">
        <w:r w:rsidRPr="000A7EC0">
          <w:rPr>
            <w:noProof/>
            <w:lang w:val="en-US"/>
          </w:rPr>
          <w:t>Figure 2.7 - 2020+ experience [8]</w:t>
        </w:r>
        <w:r>
          <w:rPr>
            <w:noProof/>
          </w:rPr>
          <w:tab/>
        </w:r>
        <w:r>
          <w:rPr>
            <w:noProof/>
          </w:rPr>
          <w:fldChar w:fldCharType="begin"/>
        </w:r>
        <w:r>
          <w:rPr>
            <w:noProof/>
          </w:rPr>
          <w:instrText xml:space="preserve"> PAGEREF _Toc489744279 \h </w:instrText>
        </w:r>
      </w:ins>
      <w:r>
        <w:rPr>
          <w:noProof/>
        </w:rPr>
      </w:r>
      <w:r>
        <w:rPr>
          <w:noProof/>
        </w:rPr>
        <w:fldChar w:fldCharType="separate"/>
      </w:r>
      <w:ins w:id="590" w:author="tomasrodrigues@ua.pt" w:date="2017-08-30T16:03:00Z">
        <w:r w:rsidR="00725F1B">
          <w:rPr>
            <w:noProof/>
          </w:rPr>
          <w:t>13</w:t>
        </w:r>
      </w:ins>
      <w:ins w:id="591" w:author="tomasrodrigues@ua.pt" w:date="2017-08-06T00:55:00Z">
        <w:r>
          <w:rPr>
            <w:noProof/>
          </w:rPr>
          <w:fldChar w:fldCharType="end"/>
        </w:r>
      </w:ins>
    </w:p>
    <w:p w14:paraId="70D69922" w14:textId="1640D6C1" w:rsidR="003F2EF7" w:rsidRDefault="003F2EF7">
      <w:pPr>
        <w:pStyle w:val="ndicedeilustraes"/>
        <w:tabs>
          <w:tab w:val="right" w:leader="dot" w:pos="8777"/>
        </w:tabs>
        <w:rPr>
          <w:ins w:id="592" w:author="tomasrodrigues@ua.pt" w:date="2017-08-06T00:55:00Z"/>
          <w:rFonts w:eastAsiaTheme="minorEastAsia"/>
          <w:noProof/>
          <w:lang w:eastAsia="pt-PT"/>
        </w:rPr>
      </w:pPr>
      <w:ins w:id="593" w:author="tomasrodrigues@ua.pt" w:date="2017-08-06T00:55:00Z">
        <w:r w:rsidRPr="000A7EC0">
          <w:rPr>
            <w:noProof/>
            <w:lang w:val="en-US"/>
          </w:rPr>
          <w:t>Figure 2.8 - Calls over Wi-Fi and cellular network [43]</w:t>
        </w:r>
        <w:r>
          <w:rPr>
            <w:noProof/>
          </w:rPr>
          <w:tab/>
        </w:r>
        <w:r>
          <w:rPr>
            <w:noProof/>
          </w:rPr>
          <w:fldChar w:fldCharType="begin"/>
        </w:r>
        <w:r>
          <w:rPr>
            <w:noProof/>
          </w:rPr>
          <w:instrText xml:space="preserve"> PAGEREF _Toc489744280 \h </w:instrText>
        </w:r>
      </w:ins>
      <w:r>
        <w:rPr>
          <w:noProof/>
        </w:rPr>
      </w:r>
      <w:r>
        <w:rPr>
          <w:noProof/>
        </w:rPr>
        <w:fldChar w:fldCharType="separate"/>
      </w:r>
      <w:ins w:id="594" w:author="tomasrodrigues@ua.pt" w:date="2017-08-30T16:03:00Z">
        <w:r w:rsidR="00725F1B">
          <w:rPr>
            <w:noProof/>
          </w:rPr>
          <w:t>18</w:t>
        </w:r>
      </w:ins>
      <w:ins w:id="595" w:author="tomasrodrigues@ua.pt" w:date="2017-08-06T00:55:00Z">
        <w:r>
          <w:rPr>
            <w:noProof/>
          </w:rPr>
          <w:fldChar w:fldCharType="end"/>
        </w:r>
      </w:ins>
    </w:p>
    <w:p w14:paraId="73BD987F" w14:textId="268BC97F" w:rsidR="003F2EF7" w:rsidRDefault="003F2EF7">
      <w:pPr>
        <w:pStyle w:val="ndicedeilustraes"/>
        <w:tabs>
          <w:tab w:val="right" w:leader="dot" w:pos="8777"/>
        </w:tabs>
        <w:rPr>
          <w:ins w:id="596" w:author="tomasrodrigues@ua.pt" w:date="2017-08-06T00:55:00Z"/>
          <w:rFonts w:eastAsiaTheme="minorEastAsia"/>
          <w:noProof/>
          <w:lang w:eastAsia="pt-PT"/>
        </w:rPr>
      </w:pPr>
      <w:ins w:id="597" w:author="tomasrodrigues@ua.pt" w:date="2017-08-06T00:55:00Z">
        <w:r w:rsidRPr="000A7EC0">
          <w:rPr>
            <w:noProof/>
            <w:lang w:val="en-US"/>
          </w:rPr>
          <w:t>Figure 2.9 – VoWiFi deployment reasons [43]</w:t>
        </w:r>
        <w:r>
          <w:rPr>
            <w:noProof/>
          </w:rPr>
          <w:tab/>
        </w:r>
        <w:r>
          <w:rPr>
            <w:noProof/>
          </w:rPr>
          <w:fldChar w:fldCharType="begin"/>
        </w:r>
        <w:r>
          <w:rPr>
            <w:noProof/>
          </w:rPr>
          <w:instrText xml:space="preserve"> PAGEREF _Toc489744281 \h </w:instrText>
        </w:r>
      </w:ins>
      <w:r>
        <w:rPr>
          <w:noProof/>
        </w:rPr>
      </w:r>
      <w:r>
        <w:rPr>
          <w:noProof/>
        </w:rPr>
        <w:fldChar w:fldCharType="separate"/>
      </w:r>
      <w:ins w:id="598" w:author="tomasrodrigues@ua.pt" w:date="2017-08-30T16:03:00Z">
        <w:r w:rsidR="00725F1B">
          <w:rPr>
            <w:noProof/>
          </w:rPr>
          <w:t>19</w:t>
        </w:r>
      </w:ins>
      <w:ins w:id="599" w:author="tomasrodrigues@ua.pt" w:date="2017-08-06T00:55:00Z">
        <w:r>
          <w:rPr>
            <w:noProof/>
          </w:rPr>
          <w:fldChar w:fldCharType="end"/>
        </w:r>
      </w:ins>
    </w:p>
    <w:p w14:paraId="4B9036BF" w14:textId="1CF731A7" w:rsidR="003F2EF7" w:rsidRDefault="003F2EF7">
      <w:pPr>
        <w:pStyle w:val="ndicedeilustraes"/>
        <w:tabs>
          <w:tab w:val="right" w:leader="dot" w:pos="8777"/>
        </w:tabs>
        <w:rPr>
          <w:ins w:id="600" w:author="tomasrodrigues@ua.pt" w:date="2017-08-06T00:55:00Z"/>
          <w:rFonts w:eastAsiaTheme="minorEastAsia"/>
          <w:noProof/>
          <w:lang w:eastAsia="pt-PT"/>
        </w:rPr>
      </w:pPr>
      <w:ins w:id="601" w:author="tomasrodrigues@ua.pt" w:date="2017-08-06T00:55:00Z">
        <w:r w:rsidRPr="000A7EC0">
          <w:rPr>
            <w:noProof/>
            <w:lang w:val="en-US"/>
          </w:rPr>
          <w:t>Figure 2.10 - Machine to machine traffic and connections number respectively [67]</w:t>
        </w:r>
        <w:r>
          <w:rPr>
            <w:noProof/>
          </w:rPr>
          <w:tab/>
        </w:r>
        <w:r>
          <w:rPr>
            <w:noProof/>
          </w:rPr>
          <w:fldChar w:fldCharType="begin"/>
        </w:r>
        <w:r>
          <w:rPr>
            <w:noProof/>
          </w:rPr>
          <w:instrText xml:space="preserve"> PAGEREF _Toc489744282 \h </w:instrText>
        </w:r>
      </w:ins>
      <w:r>
        <w:rPr>
          <w:noProof/>
        </w:rPr>
      </w:r>
      <w:r>
        <w:rPr>
          <w:noProof/>
        </w:rPr>
        <w:fldChar w:fldCharType="separate"/>
      </w:r>
      <w:ins w:id="602" w:author="tomasrodrigues@ua.pt" w:date="2017-08-30T16:03:00Z">
        <w:r w:rsidR="00725F1B">
          <w:rPr>
            <w:noProof/>
          </w:rPr>
          <w:t>21</w:t>
        </w:r>
      </w:ins>
      <w:ins w:id="603" w:author="tomasrodrigues@ua.pt" w:date="2017-08-06T00:55:00Z">
        <w:r>
          <w:rPr>
            <w:noProof/>
          </w:rPr>
          <w:fldChar w:fldCharType="end"/>
        </w:r>
      </w:ins>
    </w:p>
    <w:p w14:paraId="76912BE7" w14:textId="60CA43E6" w:rsidR="003F2EF7" w:rsidRDefault="003F2EF7">
      <w:pPr>
        <w:pStyle w:val="ndicedeilustraes"/>
        <w:tabs>
          <w:tab w:val="right" w:leader="dot" w:pos="8777"/>
        </w:tabs>
        <w:rPr>
          <w:ins w:id="604" w:author="tomasrodrigues@ua.pt" w:date="2017-08-06T00:55:00Z"/>
          <w:rFonts w:eastAsiaTheme="minorEastAsia"/>
          <w:noProof/>
          <w:lang w:eastAsia="pt-PT"/>
        </w:rPr>
      </w:pPr>
      <w:ins w:id="605" w:author="tomasrodrigues@ua.pt" w:date="2017-08-06T00:55:00Z">
        <w:r w:rsidRPr="000A7EC0">
          <w:rPr>
            <w:noProof/>
            <w:lang w:val="en-US"/>
          </w:rPr>
          <w:t>Figure 2.11 - User interface on different mobile OS's [28]</w:t>
        </w:r>
        <w:r>
          <w:rPr>
            <w:noProof/>
          </w:rPr>
          <w:tab/>
        </w:r>
        <w:r>
          <w:rPr>
            <w:noProof/>
          </w:rPr>
          <w:fldChar w:fldCharType="begin"/>
        </w:r>
        <w:r>
          <w:rPr>
            <w:noProof/>
          </w:rPr>
          <w:instrText xml:space="preserve"> PAGEREF _Toc489744283 \h </w:instrText>
        </w:r>
      </w:ins>
      <w:r>
        <w:rPr>
          <w:noProof/>
        </w:rPr>
      </w:r>
      <w:r>
        <w:rPr>
          <w:noProof/>
        </w:rPr>
        <w:fldChar w:fldCharType="separate"/>
      </w:r>
      <w:ins w:id="606" w:author="tomasrodrigues@ua.pt" w:date="2017-08-30T16:03:00Z">
        <w:r w:rsidR="00725F1B">
          <w:rPr>
            <w:noProof/>
          </w:rPr>
          <w:t>25</w:t>
        </w:r>
      </w:ins>
      <w:ins w:id="607" w:author="tomasrodrigues@ua.pt" w:date="2017-08-06T00:55:00Z">
        <w:r>
          <w:rPr>
            <w:noProof/>
          </w:rPr>
          <w:fldChar w:fldCharType="end"/>
        </w:r>
      </w:ins>
    </w:p>
    <w:p w14:paraId="3A4E3A0D" w14:textId="55D38019" w:rsidR="003F2EF7" w:rsidRDefault="003F2EF7">
      <w:pPr>
        <w:pStyle w:val="ndicedeilustraes"/>
        <w:tabs>
          <w:tab w:val="right" w:leader="dot" w:pos="8777"/>
        </w:tabs>
        <w:rPr>
          <w:ins w:id="608" w:author="tomasrodrigues@ua.pt" w:date="2017-08-06T00:55:00Z"/>
          <w:rFonts w:eastAsiaTheme="minorEastAsia"/>
          <w:noProof/>
          <w:lang w:eastAsia="pt-PT"/>
        </w:rPr>
      </w:pPr>
      <w:ins w:id="609" w:author="tomasrodrigues@ua.pt" w:date="2017-08-06T00:55:00Z">
        <w:r w:rsidRPr="000A7EC0">
          <w:rPr>
            <w:noProof/>
            <w:lang w:val="en-US"/>
          </w:rPr>
          <w:t>Figure 2.12 - Number of devices per Android version on 1 August 2016 [31]</w:t>
        </w:r>
        <w:r>
          <w:rPr>
            <w:noProof/>
          </w:rPr>
          <w:tab/>
        </w:r>
        <w:r>
          <w:rPr>
            <w:noProof/>
          </w:rPr>
          <w:fldChar w:fldCharType="begin"/>
        </w:r>
        <w:r>
          <w:rPr>
            <w:noProof/>
          </w:rPr>
          <w:instrText xml:space="preserve"> PAGEREF _Toc489744284 \h </w:instrText>
        </w:r>
      </w:ins>
      <w:r>
        <w:rPr>
          <w:noProof/>
        </w:rPr>
      </w:r>
      <w:r>
        <w:rPr>
          <w:noProof/>
        </w:rPr>
        <w:fldChar w:fldCharType="separate"/>
      </w:r>
      <w:ins w:id="610" w:author="tomasrodrigues@ua.pt" w:date="2017-08-30T16:03:00Z">
        <w:r w:rsidR="00725F1B">
          <w:rPr>
            <w:noProof/>
          </w:rPr>
          <w:t>27</w:t>
        </w:r>
      </w:ins>
      <w:ins w:id="611" w:author="tomasrodrigues@ua.pt" w:date="2017-08-06T00:55:00Z">
        <w:r>
          <w:rPr>
            <w:noProof/>
          </w:rPr>
          <w:fldChar w:fldCharType="end"/>
        </w:r>
      </w:ins>
    </w:p>
    <w:p w14:paraId="6615C562" w14:textId="6EEF6C0F" w:rsidR="003F2EF7" w:rsidRDefault="003F2EF7">
      <w:pPr>
        <w:pStyle w:val="ndicedeilustraes"/>
        <w:tabs>
          <w:tab w:val="right" w:leader="dot" w:pos="8777"/>
        </w:tabs>
        <w:rPr>
          <w:ins w:id="612" w:author="tomasrodrigues@ua.pt" w:date="2017-08-06T00:55:00Z"/>
          <w:rFonts w:eastAsiaTheme="minorEastAsia"/>
          <w:noProof/>
          <w:lang w:eastAsia="pt-PT"/>
        </w:rPr>
      </w:pPr>
      <w:ins w:id="613" w:author="tomasrodrigues@ua.pt" w:date="2017-08-06T00:55:00Z">
        <w:r w:rsidRPr="000A7EC0">
          <w:rPr>
            <w:noProof/>
            <w:lang w:val="en-US"/>
          </w:rPr>
          <w:t>Figure 2.13 - Existing concurrent solutions</w:t>
        </w:r>
        <w:r>
          <w:rPr>
            <w:noProof/>
          </w:rPr>
          <w:tab/>
        </w:r>
        <w:r>
          <w:rPr>
            <w:noProof/>
          </w:rPr>
          <w:fldChar w:fldCharType="begin"/>
        </w:r>
        <w:r>
          <w:rPr>
            <w:noProof/>
          </w:rPr>
          <w:instrText xml:space="preserve"> PAGEREF _Toc489744285 \h </w:instrText>
        </w:r>
      </w:ins>
      <w:r>
        <w:rPr>
          <w:noProof/>
        </w:rPr>
      </w:r>
      <w:r>
        <w:rPr>
          <w:noProof/>
        </w:rPr>
        <w:fldChar w:fldCharType="separate"/>
      </w:r>
      <w:ins w:id="614" w:author="tomasrodrigues@ua.pt" w:date="2017-08-30T16:03:00Z">
        <w:r w:rsidR="00725F1B">
          <w:rPr>
            <w:noProof/>
          </w:rPr>
          <w:t>31</w:t>
        </w:r>
      </w:ins>
      <w:ins w:id="615" w:author="tomasrodrigues@ua.pt" w:date="2017-08-06T00:55:00Z">
        <w:r>
          <w:rPr>
            <w:noProof/>
          </w:rPr>
          <w:fldChar w:fldCharType="end"/>
        </w:r>
      </w:ins>
    </w:p>
    <w:p w14:paraId="6C42376F" w14:textId="22ECD0FD" w:rsidR="003F2EF7" w:rsidRDefault="003F2EF7">
      <w:pPr>
        <w:pStyle w:val="ndicedeilustraes"/>
        <w:tabs>
          <w:tab w:val="right" w:leader="dot" w:pos="8777"/>
        </w:tabs>
        <w:rPr>
          <w:ins w:id="616" w:author="tomasrodrigues@ua.pt" w:date="2017-08-06T00:55:00Z"/>
          <w:rFonts w:eastAsiaTheme="minorEastAsia"/>
          <w:noProof/>
          <w:lang w:eastAsia="pt-PT"/>
        </w:rPr>
      </w:pPr>
      <w:ins w:id="617" w:author="tomasrodrigues@ua.pt" w:date="2017-08-06T00:55:00Z">
        <w:r>
          <w:rPr>
            <w:noProof/>
          </w:rPr>
          <w:t>Figure 3.1 - ArQoS Portfolio</w:t>
        </w:r>
        <w:r>
          <w:rPr>
            <w:noProof/>
          </w:rPr>
          <w:tab/>
        </w:r>
        <w:r>
          <w:rPr>
            <w:noProof/>
          </w:rPr>
          <w:fldChar w:fldCharType="begin"/>
        </w:r>
        <w:r>
          <w:rPr>
            <w:noProof/>
          </w:rPr>
          <w:instrText xml:space="preserve"> PAGEREF _Toc489744286 \h </w:instrText>
        </w:r>
      </w:ins>
      <w:r>
        <w:rPr>
          <w:noProof/>
        </w:rPr>
      </w:r>
      <w:r>
        <w:rPr>
          <w:noProof/>
        </w:rPr>
        <w:fldChar w:fldCharType="separate"/>
      </w:r>
      <w:ins w:id="618" w:author="tomasrodrigues@ua.pt" w:date="2017-08-30T16:03:00Z">
        <w:r w:rsidR="00725F1B">
          <w:rPr>
            <w:noProof/>
          </w:rPr>
          <w:t>34</w:t>
        </w:r>
      </w:ins>
      <w:ins w:id="619" w:author="tomasrodrigues@ua.pt" w:date="2017-08-06T00:55:00Z">
        <w:r>
          <w:rPr>
            <w:noProof/>
          </w:rPr>
          <w:fldChar w:fldCharType="end"/>
        </w:r>
      </w:ins>
    </w:p>
    <w:p w14:paraId="4355A0AC" w14:textId="71FE389E" w:rsidR="003F2EF7" w:rsidRDefault="003F2EF7">
      <w:pPr>
        <w:pStyle w:val="ndicedeilustraes"/>
        <w:tabs>
          <w:tab w:val="right" w:leader="dot" w:pos="8777"/>
        </w:tabs>
        <w:rPr>
          <w:ins w:id="620" w:author="tomasrodrigues@ua.pt" w:date="2017-08-06T00:55:00Z"/>
          <w:rFonts w:eastAsiaTheme="minorEastAsia"/>
          <w:noProof/>
          <w:lang w:eastAsia="pt-PT"/>
        </w:rPr>
      </w:pPr>
      <w:ins w:id="621" w:author="tomasrodrigues@ua.pt" w:date="2017-08-06T00:55:00Z">
        <w:r w:rsidRPr="000A7EC0">
          <w:rPr>
            <w:noProof/>
            <w:lang w:val="en-US"/>
          </w:rPr>
          <w:t>Figure 3.2 - ArQoS Pocket objectives</w:t>
        </w:r>
        <w:r>
          <w:rPr>
            <w:noProof/>
          </w:rPr>
          <w:tab/>
        </w:r>
        <w:r>
          <w:rPr>
            <w:noProof/>
          </w:rPr>
          <w:fldChar w:fldCharType="begin"/>
        </w:r>
        <w:r>
          <w:rPr>
            <w:noProof/>
          </w:rPr>
          <w:instrText xml:space="preserve"> PAGEREF _Toc489744287 \h </w:instrText>
        </w:r>
      </w:ins>
      <w:r>
        <w:rPr>
          <w:noProof/>
        </w:rPr>
      </w:r>
      <w:r>
        <w:rPr>
          <w:noProof/>
        </w:rPr>
        <w:fldChar w:fldCharType="separate"/>
      </w:r>
      <w:ins w:id="622" w:author="tomasrodrigues@ua.pt" w:date="2017-08-30T16:03:00Z">
        <w:r w:rsidR="00725F1B">
          <w:rPr>
            <w:noProof/>
          </w:rPr>
          <w:t>35</w:t>
        </w:r>
      </w:ins>
      <w:ins w:id="623" w:author="tomasrodrigues@ua.pt" w:date="2017-08-06T00:55:00Z">
        <w:r>
          <w:rPr>
            <w:noProof/>
          </w:rPr>
          <w:fldChar w:fldCharType="end"/>
        </w:r>
      </w:ins>
    </w:p>
    <w:p w14:paraId="4701D05C" w14:textId="5D39E32E" w:rsidR="003F2EF7" w:rsidRDefault="003F2EF7">
      <w:pPr>
        <w:pStyle w:val="ndicedeilustraes"/>
        <w:tabs>
          <w:tab w:val="right" w:leader="dot" w:pos="8777"/>
        </w:tabs>
        <w:rPr>
          <w:ins w:id="624" w:author="tomasrodrigues@ua.pt" w:date="2017-08-06T00:55:00Z"/>
          <w:rFonts w:eastAsiaTheme="minorEastAsia"/>
          <w:noProof/>
          <w:lang w:eastAsia="pt-PT"/>
        </w:rPr>
      </w:pPr>
      <w:ins w:id="625" w:author="tomasrodrigues@ua.pt" w:date="2017-08-06T00:55:00Z">
        <w:r w:rsidRPr="000A7EC0">
          <w:rPr>
            <w:noProof/>
            <w:lang w:val="en-US"/>
          </w:rPr>
          <w:t>Figure 3.3 - ArQoS Pocket Requirements</w:t>
        </w:r>
        <w:r>
          <w:rPr>
            <w:noProof/>
          </w:rPr>
          <w:tab/>
        </w:r>
        <w:r>
          <w:rPr>
            <w:noProof/>
          </w:rPr>
          <w:fldChar w:fldCharType="begin"/>
        </w:r>
        <w:r>
          <w:rPr>
            <w:noProof/>
          </w:rPr>
          <w:instrText xml:space="preserve"> PAGEREF _Toc489744288 \h </w:instrText>
        </w:r>
      </w:ins>
      <w:r>
        <w:rPr>
          <w:noProof/>
        </w:rPr>
      </w:r>
      <w:r>
        <w:rPr>
          <w:noProof/>
        </w:rPr>
        <w:fldChar w:fldCharType="separate"/>
      </w:r>
      <w:ins w:id="626" w:author="tomasrodrigues@ua.pt" w:date="2017-08-30T16:03:00Z">
        <w:r w:rsidR="00725F1B">
          <w:rPr>
            <w:noProof/>
          </w:rPr>
          <w:t>37</w:t>
        </w:r>
      </w:ins>
      <w:ins w:id="627" w:author="tomasrodrigues@ua.pt" w:date="2017-08-06T00:55:00Z">
        <w:r>
          <w:rPr>
            <w:noProof/>
          </w:rPr>
          <w:fldChar w:fldCharType="end"/>
        </w:r>
      </w:ins>
    </w:p>
    <w:p w14:paraId="2BA32626" w14:textId="2C414BC0" w:rsidR="003F2EF7" w:rsidRDefault="003F2EF7">
      <w:pPr>
        <w:pStyle w:val="ndicedeilustraes"/>
        <w:tabs>
          <w:tab w:val="right" w:leader="dot" w:pos="8777"/>
        </w:tabs>
        <w:rPr>
          <w:ins w:id="628" w:author="tomasrodrigues@ua.pt" w:date="2017-08-06T00:55:00Z"/>
          <w:rFonts w:eastAsiaTheme="minorEastAsia"/>
          <w:noProof/>
          <w:lang w:eastAsia="pt-PT"/>
        </w:rPr>
      </w:pPr>
      <w:ins w:id="629" w:author="tomasrodrigues@ua.pt" w:date="2017-08-06T00:55:00Z">
        <w:r>
          <w:rPr>
            <w:noProof/>
          </w:rPr>
          <w:t>Figure 3.4 - ArQoS Pocket: Stakeholder’s interaction</w:t>
        </w:r>
        <w:r>
          <w:rPr>
            <w:noProof/>
          </w:rPr>
          <w:tab/>
        </w:r>
        <w:r>
          <w:rPr>
            <w:noProof/>
          </w:rPr>
          <w:fldChar w:fldCharType="begin"/>
        </w:r>
        <w:r>
          <w:rPr>
            <w:noProof/>
          </w:rPr>
          <w:instrText xml:space="preserve"> PAGEREF _Toc489744289 \h </w:instrText>
        </w:r>
      </w:ins>
      <w:r>
        <w:rPr>
          <w:noProof/>
        </w:rPr>
      </w:r>
      <w:r>
        <w:rPr>
          <w:noProof/>
        </w:rPr>
        <w:fldChar w:fldCharType="separate"/>
      </w:r>
      <w:ins w:id="630" w:author="tomasrodrigues@ua.pt" w:date="2017-08-30T16:03:00Z">
        <w:r w:rsidR="00725F1B">
          <w:rPr>
            <w:noProof/>
          </w:rPr>
          <w:t>40</w:t>
        </w:r>
      </w:ins>
      <w:ins w:id="631" w:author="tomasrodrigues@ua.pt" w:date="2017-08-06T00:55:00Z">
        <w:r>
          <w:rPr>
            <w:noProof/>
          </w:rPr>
          <w:fldChar w:fldCharType="end"/>
        </w:r>
      </w:ins>
    </w:p>
    <w:p w14:paraId="2CFB59A5" w14:textId="0B042C22" w:rsidR="003F2EF7" w:rsidRDefault="003F2EF7">
      <w:pPr>
        <w:pStyle w:val="ndicedeilustraes"/>
        <w:tabs>
          <w:tab w:val="right" w:leader="dot" w:pos="8777"/>
        </w:tabs>
        <w:rPr>
          <w:ins w:id="632" w:author="tomasrodrigues@ua.pt" w:date="2017-08-06T00:55:00Z"/>
          <w:rFonts w:eastAsiaTheme="minorEastAsia"/>
          <w:noProof/>
          <w:lang w:eastAsia="pt-PT"/>
        </w:rPr>
      </w:pPr>
      <w:ins w:id="633" w:author="tomasrodrigues@ua.pt" w:date="2017-08-06T00:55:00Z">
        <w:r w:rsidRPr="000A7EC0">
          <w:rPr>
            <w:noProof/>
            <w:lang w:val="en-US"/>
          </w:rPr>
          <w:t>Figure 3.5 - Use cases diagram: User - App interaction</w:t>
        </w:r>
        <w:r>
          <w:rPr>
            <w:noProof/>
          </w:rPr>
          <w:tab/>
        </w:r>
        <w:r>
          <w:rPr>
            <w:noProof/>
          </w:rPr>
          <w:fldChar w:fldCharType="begin"/>
        </w:r>
        <w:r>
          <w:rPr>
            <w:noProof/>
          </w:rPr>
          <w:instrText xml:space="preserve"> PAGEREF _Toc489744290 \h </w:instrText>
        </w:r>
      </w:ins>
      <w:r>
        <w:rPr>
          <w:noProof/>
        </w:rPr>
      </w:r>
      <w:r>
        <w:rPr>
          <w:noProof/>
        </w:rPr>
        <w:fldChar w:fldCharType="separate"/>
      </w:r>
      <w:ins w:id="634" w:author="tomasrodrigues@ua.pt" w:date="2017-08-30T16:03:00Z">
        <w:r w:rsidR="00725F1B">
          <w:rPr>
            <w:noProof/>
          </w:rPr>
          <w:t>42</w:t>
        </w:r>
      </w:ins>
      <w:ins w:id="635" w:author="tomasrodrigues@ua.pt" w:date="2017-08-06T00:55:00Z">
        <w:r>
          <w:rPr>
            <w:noProof/>
          </w:rPr>
          <w:fldChar w:fldCharType="end"/>
        </w:r>
      </w:ins>
    </w:p>
    <w:p w14:paraId="41AAE09D" w14:textId="22AA8BA6" w:rsidR="003F2EF7" w:rsidRDefault="003F2EF7">
      <w:pPr>
        <w:pStyle w:val="ndicedeilustraes"/>
        <w:tabs>
          <w:tab w:val="right" w:leader="dot" w:pos="8777"/>
        </w:tabs>
        <w:rPr>
          <w:ins w:id="636" w:author="tomasrodrigues@ua.pt" w:date="2017-08-06T00:55:00Z"/>
          <w:rFonts w:eastAsiaTheme="minorEastAsia"/>
          <w:noProof/>
          <w:lang w:eastAsia="pt-PT"/>
        </w:rPr>
      </w:pPr>
      <w:ins w:id="637" w:author="tomasrodrigues@ua.pt" w:date="2017-08-06T00:55:00Z">
        <w:r w:rsidRPr="000A7EC0">
          <w:rPr>
            <w:noProof/>
            <w:lang w:val="en-US"/>
          </w:rPr>
          <w:t>Figure 3.6 - Use cases diagram: System administrator - Management system: interaction</w:t>
        </w:r>
        <w:r>
          <w:rPr>
            <w:noProof/>
          </w:rPr>
          <w:tab/>
        </w:r>
        <w:r>
          <w:rPr>
            <w:noProof/>
          </w:rPr>
          <w:fldChar w:fldCharType="begin"/>
        </w:r>
        <w:r>
          <w:rPr>
            <w:noProof/>
          </w:rPr>
          <w:instrText xml:space="preserve"> PAGEREF _Toc489744291 \h </w:instrText>
        </w:r>
      </w:ins>
      <w:r>
        <w:rPr>
          <w:noProof/>
        </w:rPr>
      </w:r>
      <w:r>
        <w:rPr>
          <w:noProof/>
        </w:rPr>
        <w:fldChar w:fldCharType="separate"/>
      </w:r>
      <w:ins w:id="638" w:author="tomasrodrigues@ua.pt" w:date="2017-08-30T16:03:00Z">
        <w:r w:rsidR="00725F1B">
          <w:rPr>
            <w:noProof/>
          </w:rPr>
          <w:t>43</w:t>
        </w:r>
      </w:ins>
      <w:ins w:id="639" w:author="tomasrodrigues@ua.pt" w:date="2017-08-06T00:55:00Z">
        <w:r>
          <w:rPr>
            <w:noProof/>
          </w:rPr>
          <w:fldChar w:fldCharType="end"/>
        </w:r>
      </w:ins>
    </w:p>
    <w:p w14:paraId="5377C06C" w14:textId="62A7A320" w:rsidR="003F2EF7" w:rsidRDefault="003F2EF7">
      <w:pPr>
        <w:pStyle w:val="ndicedeilustraes"/>
        <w:tabs>
          <w:tab w:val="right" w:leader="dot" w:pos="8777"/>
        </w:tabs>
        <w:rPr>
          <w:ins w:id="640" w:author="tomasrodrigues@ua.pt" w:date="2017-08-06T00:55:00Z"/>
          <w:rFonts w:eastAsiaTheme="minorEastAsia"/>
          <w:noProof/>
          <w:lang w:eastAsia="pt-PT"/>
        </w:rPr>
      </w:pPr>
      <w:ins w:id="641" w:author="tomasrodrigues@ua.pt" w:date="2017-08-06T00:55:00Z">
        <w:r w:rsidRPr="000A7EC0">
          <w:rPr>
            <w:noProof/>
            <w:lang w:val="en-US"/>
          </w:rPr>
          <w:t>Figure 3.7 - ArQoS architecture diagram</w:t>
        </w:r>
        <w:r>
          <w:rPr>
            <w:noProof/>
          </w:rPr>
          <w:tab/>
        </w:r>
        <w:r>
          <w:rPr>
            <w:noProof/>
          </w:rPr>
          <w:fldChar w:fldCharType="begin"/>
        </w:r>
        <w:r>
          <w:rPr>
            <w:noProof/>
          </w:rPr>
          <w:instrText xml:space="preserve"> PAGEREF _Toc489744292 \h </w:instrText>
        </w:r>
      </w:ins>
      <w:r>
        <w:rPr>
          <w:noProof/>
        </w:rPr>
      </w:r>
      <w:r>
        <w:rPr>
          <w:noProof/>
        </w:rPr>
        <w:fldChar w:fldCharType="separate"/>
      </w:r>
      <w:ins w:id="642" w:author="tomasrodrigues@ua.pt" w:date="2017-08-30T16:03:00Z">
        <w:r w:rsidR="00725F1B">
          <w:rPr>
            <w:noProof/>
          </w:rPr>
          <w:t>44</w:t>
        </w:r>
      </w:ins>
      <w:ins w:id="643" w:author="tomasrodrigues@ua.pt" w:date="2017-08-06T00:55:00Z">
        <w:r>
          <w:rPr>
            <w:noProof/>
          </w:rPr>
          <w:fldChar w:fldCharType="end"/>
        </w:r>
      </w:ins>
    </w:p>
    <w:p w14:paraId="341DE3D3" w14:textId="69038479" w:rsidR="003F2EF7" w:rsidRDefault="003F2EF7">
      <w:pPr>
        <w:pStyle w:val="ndicedeilustraes"/>
        <w:tabs>
          <w:tab w:val="right" w:leader="dot" w:pos="8777"/>
        </w:tabs>
        <w:rPr>
          <w:ins w:id="644" w:author="tomasrodrigues@ua.pt" w:date="2017-08-06T00:55:00Z"/>
          <w:rFonts w:eastAsiaTheme="minorEastAsia"/>
          <w:noProof/>
          <w:lang w:eastAsia="pt-PT"/>
        </w:rPr>
      </w:pPr>
      <w:ins w:id="645" w:author="tomasrodrigues@ua.pt" w:date="2017-08-06T00:55:00Z">
        <w:r w:rsidRPr="000A7EC0">
          <w:rPr>
            <w:noProof/>
            <w:lang w:val="en-US"/>
          </w:rPr>
          <w:t>Figure 3.8 - ArQoS Pocket architecture diagram</w:t>
        </w:r>
        <w:r>
          <w:rPr>
            <w:noProof/>
          </w:rPr>
          <w:tab/>
        </w:r>
        <w:r>
          <w:rPr>
            <w:noProof/>
          </w:rPr>
          <w:fldChar w:fldCharType="begin"/>
        </w:r>
        <w:r>
          <w:rPr>
            <w:noProof/>
          </w:rPr>
          <w:instrText xml:space="preserve"> PAGEREF _Toc489744293 \h </w:instrText>
        </w:r>
      </w:ins>
      <w:r>
        <w:rPr>
          <w:noProof/>
        </w:rPr>
      </w:r>
      <w:r>
        <w:rPr>
          <w:noProof/>
        </w:rPr>
        <w:fldChar w:fldCharType="separate"/>
      </w:r>
      <w:ins w:id="646" w:author="tomasrodrigues@ua.pt" w:date="2017-08-30T16:03:00Z">
        <w:r w:rsidR="00725F1B">
          <w:rPr>
            <w:noProof/>
          </w:rPr>
          <w:t>45</w:t>
        </w:r>
      </w:ins>
      <w:ins w:id="647" w:author="tomasrodrigues@ua.pt" w:date="2017-08-06T00:55:00Z">
        <w:r>
          <w:rPr>
            <w:noProof/>
          </w:rPr>
          <w:fldChar w:fldCharType="end"/>
        </w:r>
      </w:ins>
    </w:p>
    <w:p w14:paraId="79B9E167" w14:textId="1954FAB8" w:rsidR="003F2EF7" w:rsidRDefault="003F2EF7">
      <w:pPr>
        <w:pStyle w:val="ndicedeilustraes"/>
        <w:tabs>
          <w:tab w:val="right" w:leader="dot" w:pos="8777"/>
        </w:tabs>
        <w:rPr>
          <w:ins w:id="648" w:author="tomasrodrigues@ua.pt" w:date="2017-08-06T00:55:00Z"/>
          <w:rFonts w:eastAsiaTheme="minorEastAsia"/>
          <w:noProof/>
          <w:lang w:eastAsia="pt-PT"/>
        </w:rPr>
      </w:pPr>
      <w:ins w:id="649" w:author="tomasrodrigues@ua.pt" w:date="2017-08-06T00:55:00Z">
        <w:r w:rsidRPr="000A7EC0">
          <w:rPr>
            <w:noProof/>
            <w:lang w:val="en-US"/>
          </w:rPr>
          <w:t>Figure 4.1 - ArQoS Pocket database schema: Tests and tasks results</w:t>
        </w:r>
        <w:r>
          <w:rPr>
            <w:noProof/>
          </w:rPr>
          <w:tab/>
        </w:r>
        <w:r>
          <w:rPr>
            <w:noProof/>
          </w:rPr>
          <w:fldChar w:fldCharType="begin"/>
        </w:r>
        <w:r>
          <w:rPr>
            <w:noProof/>
          </w:rPr>
          <w:instrText xml:space="preserve"> PAGEREF _Toc489744294 \h </w:instrText>
        </w:r>
      </w:ins>
      <w:r>
        <w:rPr>
          <w:noProof/>
        </w:rPr>
      </w:r>
      <w:r>
        <w:rPr>
          <w:noProof/>
        </w:rPr>
        <w:fldChar w:fldCharType="separate"/>
      </w:r>
      <w:ins w:id="650" w:author="tomasrodrigues@ua.pt" w:date="2017-08-30T16:03:00Z">
        <w:r w:rsidR="00725F1B">
          <w:rPr>
            <w:noProof/>
          </w:rPr>
          <w:t>49</w:t>
        </w:r>
      </w:ins>
      <w:ins w:id="651" w:author="tomasrodrigues@ua.pt" w:date="2017-08-06T00:55:00Z">
        <w:r>
          <w:rPr>
            <w:noProof/>
          </w:rPr>
          <w:fldChar w:fldCharType="end"/>
        </w:r>
      </w:ins>
    </w:p>
    <w:p w14:paraId="6B091EC2" w14:textId="1D4E4696" w:rsidR="003F2EF7" w:rsidRDefault="003F2EF7">
      <w:pPr>
        <w:pStyle w:val="ndicedeilustraes"/>
        <w:tabs>
          <w:tab w:val="right" w:leader="dot" w:pos="8777"/>
        </w:tabs>
        <w:rPr>
          <w:ins w:id="652" w:author="tomasrodrigues@ua.pt" w:date="2017-08-06T00:55:00Z"/>
          <w:rFonts w:eastAsiaTheme="minorEastAsia"/>
          <w:noProof/>
          <w:lang w:eastAsia="pt-PT"/>
        </w:rPr>
      </w:pPr>
      <w:ins w:id="653" w:author="tomasrodrigues@ua.pt" w:date="2017-08-06T00:55:00Z">
        <w:r w:rsidRPr="000A7EC0">
          <w:rPr>
            <w:noProof/>
            <w:lang w:val="en-US"/>
          </w:rPr>
          <w:t>Figure 4.2 - ArQoS Pocket UI: Sliding Menu</w:t>
        </w:r>
        <w:r>
          <w:rPr>
            <w:noProof/>
          </w:rPr>
          <w:tab/>
        </w:r>
        <w:r>
          <w:rPr>
            <w:noProof/>
          </w:rPr>
          <w:fldChar w:fldCharType="begin"/>
        </w:r>
        <w:r>
          <w:rPr>
            <w:noProof/>
          </w:rPr>
          <w:instrText xml:space="preserve"> PAGEREF _Toc489744295 \h </w:instrText>
        </w:r>
      </w:ins>
      <w:r>
        <w:rPr>
          <w:noProof/>
        </w:rPr>
      </w:r>
      <w:r>
        <w:rPr>
          <w:noProof/>
        </w:rPr>
        <w:fldChar w:fldCharType="separate"/>
      </w:r>
      <w:ins w:id="654" w:author="tomasrodrigues@ua.pt" w:date="2017-08-30T16:03:00Z">
        <w:r w:rsidR="00725F1B">
          <w:rPr>
            <w:noProof/>
          </w:rPr>
          <w:t>51</w:t>
        </w:r>
      </w:ins>
      <w:ins w:id="655" w:author="tomasrodrigues@ua.pt" w:date="2017-08-06T00:55:00Z">
        <w:r>
          <w:rPr>
            <w:noProof/>
          </w:rPr>
          <w:fldChar w:fldCharType="end"/>
        </w:r>
      </w:ins>
    </w:p>
    <w:p w14:paraId="57EDD982" w14:textId="39E65B6F" w:rsidR="003F2EF7" w:rsidRDefault="003F2EF7">
      <w:pPr>
        <w:pStyle w:val="ndicedeilustraes"/>
        <w:tabs>
          <w:tab w:val="right" w:leader="dot" w:pos="8777"/>
        </w:tabs>
        <w:rPr>
          <w:ins w:id="656" w:author="tomasrodrigues@ua.pt" w:date="2017-08-06T00:55:00Z"/>
          <w:rFonts w:eastAsiaTheme="minorEastAsia"/>
          <w:noProof/>
          <w:lang w:eastAsia="pt-PT"/>
        </w:rPr>
      </w:pPr>
      <w:ins w:id="657" w:author="tomasrodrigues@ua.pt" w:date="2017-08-06T00:55:00Z">
        <w:r w:rsidRPr="000A7EC0">
          <w:rPr>
            <w:noProof/>
            <w:lang w:val="en-US"/>
          </w:rPr>
          <w:t>Figure 4.3 - ArQoS Pocket UI: Splash screen</w:t>
        </w:r>
        <w:r>
          <w:rPr>
            <w:noProof/>
          </w:rPr>
          <w:tab/>
        </w:r>
        <w:r>
          <w:rPr>
            <w:noProof/>
          </w:rPr>
          <w:fldChar w:fldCharType="begin"/>
        </w:r>
        <w:r>
          <w:rPr>
            <w:noProof/>
          </w:rPr>
          <w:instrText xml:space="preserve"> PAGEREF _Toc489744296 \h </w:instrText>
        </w:r>
      </w:ins>
      <w:r>
        <w:rPr>
          <w:noProof/>
        </w:rPr>
      </w:r>
      <w:r>
        <w:rPr>
          <w:noProof/>
        </w:rPr>
        <w:fldChar w:fldCharType="separate"/>
      </w:r>
      <w:ins w:id="658" w:author="tomasrodrigues@ua.pt" w:date="2017-08-30T16:03:00Z">
        <w:r w:rsidR="00725F1B">
          <w:rPr>
            <w:noProof/>
          </w:rPr>
          <w:t>52</w:t>
        </w:r>
      </w:ins>
      <w:ins w:id="659" w:author="tomasrodrigues@ua.pt" w:date="2017-08-06T00:55:00Z">
        <w:r>
          <w:rPr>
            <w:noProof/>
          </w:rPr>
          <w:fldChar w:fldCharType="end"/>
        </w:r>
      </w:ins>
    </w:p>
    <w:p w14:paraId="5ABE32C2" w14:textId="3F5AB1A8" w:rsidR="003F2EF7" w:rsidRDefault="003F2EF7">
      <w:pPr>
        <w:pStyle w:val="ndicedeilustraes"/>
        <w:tabs>
          <w:tab w:val="right" w:leader="dot" w:pos="8777"/>
        </w:tabs>
        <w:rPr>
          <w:ins w:id="660" w:author="tomasrodrigues@ua.pt" w:date="2017-08-06T00:55:00Z"/>
          <w:rFonts w:eastAsiaTheme="minorEastAsia"/>
          <w:noProof/>
          <w:lang w:eastAsia="pt-PT"/>
        </w:rPr>
      </w:pPr>
      <w:ins w:id="661" w:author="tomasrodrigues@ua.pt" w:date="2017-08-06T00:55:00Z">
        <w:r w:rsidRPr="000A7EC0">
          <w:rPr>
            <w:noProof/>
            <w:lang w:val="en-US"/>
          </w:rPr>
          <w:t>Figure 4.4 - ArQoS Pocket UI: Anomaly's filtering dropdown</w:t>
        </w:r>
        <w:r>
          <w:rPr>
            <w:noProof/>
          </w:rPr>
          <w:tab/>
        </w:r>
        <w:r>
          <w:rPr>
            <w:noProof/>
          </w:rPr>
          <w:fldChar w:fldCharType="begin"/>
        </w:r>
        <w:r>
          <w:rPr>
            <w:noProof/>
          </w:rPr>
          <w:instrText xml:space="preserve"> PAGEREF _Toc489744297 \h </w:instrText>
        </w:r>
      </w:ins>
      <w:r>
        <w:rPr>
          <w:noProof/>
        </w:rPr>
      </w:r>
      <w:r>
        <w:rPr>
          <w:noProof/>
        </w:rPr>
        <w:fldChar w:fldCharType="separate"/>
      </w:r>
      <w:ins w:id="662" w:author="tomasrodrigues@ua.pt" w:date="2017-08-30T16:03:00Z">
        <w:r w:rsidR="00725F1B">
          <w:rPr>
            <w:noProof/>
          </w:rPr>
          <w:t>53</w:t>
        </w:r>
      </w:ins>
      <w:ins w:id="663" w:author="tomasrodrigues@ua.pt" w:date="2017-08-06T00:55:00Z">
        <w:r>
          <w:rPr>
            <w:noProof/>
          </w:rPr>
          <w:fldChar w:fldCharType="end"/>
        </w:r>
      </w:ins>
    </w:p>
    <w:p w14:paraId="4DAE10D8" w14:textId="5EF8215B" w:rsidR="003F2EF7" w:rsidRDefault="003F2EF7">
      <w:pPr>
        <w:pStyle w:val="ndicedeilustraes"/>
        <w:tabs>
          <w:tab w:val="right" w:leader="dot" w:pos="8777"/>
        </w:tabs>
        <w:rPr>
          <w:ins w:id="664" w:author="tomasrodrigues@ua.pt" w:date="2017-08-06T00:55:00Z"/>
          <w:rFonts w:eastAsiaTheme="minorEastAsia"/>
          <w:noProof/>
          <w:lang w:eastAsia="pt-PT"/>
        </w:rPr>
      </w:pPr>
      <w:ins w:id="665" w:author="tomasrodrigues@ua.pt" w:date="2017-08-06T00:55:00Z">
        <w:r>
          <w:rPr>
            <w:noProof/>
          </w:rPr>
          <w:t>Figure 4.5 - ArQoS Pocket UI: Dashboard</w:t>
        </w:r>
        <w:r>
          <w:rPr>
            <w:noProof/>
          </w:rPr>
          <w:tab/>
        </w:r>
        <w:r>
          <w:rPr>
            <w:noProof/>
          </w:rPr>
          <w:fldChar w:fldCharType="begin"/>
        </w:r>
        <w:r>
          <w:rPr>
            <w:noProof/>
          </w:rPr>
          <w:instrText xml:space="preserve"> PAGEREF _Toc489744298 \h </w:instrText>
        </w:r>
      </w:ins>
      <w:r>
        <w:rPr>
          <w:noProof/>
        </w:rPr>
      </w:r>
      <w:r>
        <w:rPr>
          <w:noProof/>
        </w:rPr>
        <w:fldChar w:fldCharType="separate"/>
      </w:r>
      <w:ins w:id="666" w:author="tomasrodrigues@ua.pt" w:date="2017-08-30T16:03:00Z">
        <w:r w:rsidR="00725F1B">
          <w:rPr>
            <w:noProof/>
          </w:rPr>
          <w:t>54</w:t>
        </w:r>
      </w:ins>
      <w:ins w:id="667" w:author="tomasrodrigues@ua.pt" w:date="2017-08-06T00:55:00Z">
        <w:r>
          <w:rPr>
            <w:noProof/>
          </w:rPr>
          <w:fldChar w:fldCharType="end"/>
        </w:r>
      </w:ins>
    </w:p>
    <w:p w14:paraId="29C91C8A" w14:textId="42B5BA9B" w:rsidR="003F2EF7" w:rsidRDefault="003F2EF7">
      <w:pPr>
        <w:pStyle w:val="ndicedeilustraes"/>
        <w:tabs>
          <w:tab w:val="right" w:leader="dot" w:pos="8777"/>
        </w:tabs>
        <w:rPr>
          <w:ins w:id="668" w:author="tomasrodrigues@ua.pt" w:date="2017-08-06T00:55:00Z"/>
          <w:rFonts w:eastAsiaTheme="minorEastAsia"/>
          <w:noProof/>
          <w:lang w:eastAsia="pt-PT"/>
        </w:rPr>
      </w:pPr>
      <w:ins w:id="669" w:author="tomasrodrigues@ua.pt" w:date="2017-08-06T00:55:00Z">
        <w:r w:rsidRPr="000A7EC0">
          <w:rPr>
            <w:noProof/>
            <w:lang w:val="en-US"/>
          </w:rPr>
          <w:t>Figure 4.6 - ArQoS Pocket UI: Report an anomaly</w:t>
        </w:r>
        <w:r>
          <w:rPr>
            <w:noProof/>
          </w:rPr>
          <w:tab/>
        </w:r>
        <w:r>
          <w:rPr>
            <w:noProof/>
          </w:rPr>
          <w:fldChar w:fldCharType="begin"/>
        </w:r>
        <w:r>
          <w:rPr>
            <w:noProof/>
          </w:rPr>
          <w:instrText xml:space="preserve"> PAGEREF _Toc489744299 \h </w:instrText>
        </w:r>
      </w:ins>
      <w:r>
        <w:rPr>
          <w:noProof/>
        </w:rPr>
      </w:r>
      <w:r>
        <w:rPr>
          <w:noProof/>
        </w:rPr>
        <w:fldChar w:fldCharType="separate"/>
      </w:r>
      <w:ins w:id="670" w:author="tomasrodrigues@ua.pt" w:date="2017-08-30T16:03:00Z">
        <w:r w:rsidR="00725F1B">
          <w:rPr>
            <w:noProof/>
          </w:rPr>
          <w:t>55</w:t>
        </w:r>
      </w:ins>
      <w:ins w:id="671" w:author="tomasrodrigues@ua.pt" w:date="2017-08-06T00:55:00Z">
        <w:r>
          <w:rPr>
            <w:noProof/>
          </w:rPr>
          <w:fldChar w:fldCharType="end"/>
        </w:r>
      </w:ins>
    </w:p>
    <w:p w14:paraId="2358AD75" w14:textId="230FD283" w:rsidR="003F2EF7" w:rsidRDefault="003F2EF7">
      <w:pPr>
        <w:pStyle w:val="ndicedeilustraes"/>
        <w:tabs>
          <w:tab w:val="right" w:leader="dot" w:pos="8777"/>
        </w:tabs>
        <w:rPr>
          <w:ins w:id="672" w:author="tomasrodrigues@ua.pt" w:date="2017-08-06T00:55:00Z"/>
          <w:rFonts w:eastAsiaTheme="minorEastAsia"/>
          <w:noProof/>
          <w:lang w:eastAsia="pt-PT"/>
        </w:rPr>
      </w:pPr>
      <w:ins w:id="673" w:author="tomasrodrigues@ua.pt" w:date="2017-08-06T00:55:00Z">
        <w:r w:rsidRPr="000A7EC0">
          <w:rPr>
            <w:noProof/>
            <w:lang w:val="en-US"/>
          </w:rPr>
          <w:t>Figure 4.7 - ArQoS Pocket UI: Anomaly history</w:t>
        </w:r>
        <w:r>
          <w:rPr>
            <w:noProof/>
          </w:rPr>
          <w:tab/>
        </w:r>
        <w:r>
          <w:rPr>
            <w:noProof/>
          </w:rPr>
          <w:fldChar w:fldCharType="begin"/>
        </w:r>
        <w:r>
          <w:rPr>
            <w:noProof/>
          </w:rPr>
          <w:instrText xml:space="preserve"> PAGEREF _Toc489744300 \h </w:instrText>
        </w:r>
      </w:ins>
      <w:r>
        <w:rPr>
          <w:noProof/>
        </w:rPr>
      </w:r>
      <w:r>
        <w:rPr>
          <w:noProof/>
        </w:rPr>
        <w:fldChar w:fldCharType="separate"/>
      </w:r>
      <w:ins w:id="674" w:author="tomasrodrigues@ua.pt" w:date="2017-08-30T16:03:00Z">
        <w:r w:rsidR="00725F1B">
          <w:rPr>
            <w:noProof/>
          </w:rPr>
          <w:t>55</w:t>
        </w:r>
      </w:ins>
      <w:ins w:id="675" w:author="tomasrodrigues@ua.pt" w:date="2017-08-06T00:55:00Z">
        <w:r>
          <w:rPr>
            <w:noProof/>
          </w:rPr>
          <w:fldChar w:fldCharType="end"/>
        </w:r>
      </w:ins>
    </w:p>
    <w:p w14:paraId="1C031462" w14:textId="2AC1A8B9" w:rsidR="003F2EF7" w:rsidRDefault="003F2EF7">
      <w:pPr>
        <w:pStyle w:val="ndicedeilustraes"/>
        <w:tabs>
          <w:tab w:val="right" w:leader="dot" w:pos="8777"/>
        </w:tabs>
        <w:rPr>
          <w:ins w:id="676" w:author="tomasrodrigues@ua.pt" w:date="2017-08-06T00:55:00Z"/>
          <w:rFonts w:eastAsiaTheme="minorEastAsia"/>
          <w:noProof/>
          <w:lang w:eastAsia="pt-PT"/>
        </w:rPr>
      </w:pPr>
      <w:ins w:id="677" w:author="tomasrodrigues@ua.pt" w:date="2017-08-06T00:55:00Z">
        <w:r w:rsidRPr="000A7EC0">
          <w:rPr>
            <w:noProof/>
            <w:lang w:val="en-US"/>
          </w:rPr>
          <w:t>Figure 4.8 - ArQoS Pocket UI: List of tests and test details page</w:t>
        </w:r>
        <w:r>
          <w:rPr>
            <w:noProof/>
          </w:rPr>
          <w:tab/>
        </w:r>
        <w:r>
          <w:rPr>
            <w:noProof/>
          </w:rPr>
          <w:fldChar w:fldCharType="begin"/>
        </w:r>
        <w:r>
          <w:rPr>
            <w:noProof/>
          </w:rPr>
          <w:instrText xml:space="preserve"> PAGEREF _Toc489744301 \h </w:instrText>
        </w:r>
      </w:ins>
      <w:r>
        <w:rPr>
          <w:noProof/>
        </w:rPr>
      </w:r>
      <w:r>
        <w:rPr>
          <w:noProof/>
        </w:rPr>
        <w:fldChar w:fldCharType="separate"/>
      </w:r>
      <w:ins w:id="678" w:author="tomasrodrigues@ua.pt" w:date="2017-08-30T16:03:00Z">
        <w:r w:rsidR="00725F1B">
          <w:rPr>
            <w:noProof/>
          </w:rPr>
          <w:t>56</w:t>
        </w:r>
      </w:ins>
      <w:ins w:id="679" w:author="tomasrodrigues@ua.pt" w:date="2017-08-06T00:55:00Z">
        <w:r>
          <w:rPr>
            <w:noProof/>
          </w:rPr>
          <w:fldChar w:fldCharType="end"/>
        </w:r>
      </w:ins>
    </w:p>
    <w:p w14:paraId="3D31B3E4" w14:textId="5E0F96EE" w:rsidR="003F2EF7" w:rsidRDefault="003F2EF7">
      <w:pPr>
        <w:pStyle w:val="ndicedeilustraes"/>
        <w:tabs>
          <w:tab w:val="right" w:leader="dot" w:pos="8777"/>
        </w:tabs>
        <w:rPr>
          <w:ins w:id="680" w:author="tomasrodrigues@ua.pt" w:date="2017-08-06T00:55:00Z"/>
          <w:rFonts w:eastAsiaTheme="minorEastAsia"/>
          <w:noProof/>
          <w:lang w:eastAsia="pt-PT"/>
        </w:rPr>
      </w:pPr>
      <w:ins w:id="681" w:author="tomasrodrigues@ua.pt" w:date="2017-08-06T00:55:00Z">
        <w:r w:rsidRPr="000A7EC0">
          <w:rPr>
            <w:noProof/>
            <w:lang w:val="en-US"/>
          </w:rPr>
          <w:lastRenderedPageBreak/>
          <w:t>Figure 4.9 - ArQoS Pocket UI: Test history and task details pages</w:t>
        </w:r>
        <w:r>
          <w:rPr>
            <w:noProof/>
          </w:rPr>
          <w:tab/>
        </w:r>
        <w:r>
          <w:rPr>
            <w:noProof/>
          </w:rPr>
          <w:fldChar w:fldCharType="begin"/>
        </w:r>
        <w:r>
          <w:rPr>
            <w:noProof/>
          </w:rPr>
          <w:instrText xml:space="preserve"> PAGEREF _Toc489744302 \h </w:instrText>
        </w:r>
      </w:ins>
      <w:r>
        <w:rPr>
          <w:noProof/>
        </w:rPr>
      </w:r>
      <w:r>
        <w:rPr>
          <w:noProof/>
        </w:rPr>
        <w:fldChar w:fldCharType="separate"/>
      </w:r>
      <w:ins w:id="682" w:author="tomasrodrigues@ua.pt" w:date="2017-08-30T16:03:00Z">
        <w:r w:rsidR="00725F1B">
          <w:rPr>
            <w:noProof/>
          </w:rPr>
          <w:t>57</w:t>
        </w:r>
      </w:ins>
      <w:ins w:id="683" w:author="tomasrodrigues@ua.pt" w:date="2017-08-06T00:55:00Z">
        <w:r>
          <w:rPr>
            <w:noProof/>
          </w:rPr>
          <w:fldChar w:fldCharType="end"/>
        </w:r>
      </w:ins>
    </w:p>
    <w:p w14:paraId="36CF05D3" w14:textId="79DA2123" w:rsidR="003F2EF7" w:rsidRDefault="003F2EF7">
      <w:pPr>
        <w:pStyle w:val="ndicedeilustraes"/>
        <w:tabs>
          <w:tab w:val="right" w:leader="dot" w:pos="8777"/>
        </w:tabs>
        <w:rPr>
          <w:ins w:id="684" w:author="tomasrodrigues@ua.pt" w:date="2017-08-06T00:55:00Z"/>
          <w:rFonts w:eastAsiaTheme="minorEastAsia"/>
          <w:noProof/>
          <w:lang w:eastAsia="pt-PT"/>
        </w:rPr>
      </w:pPr>
      <w:ins w:id="685" w:author="tomasrodrigues@ua.pt" w:date="2017-08-06T00:55:00Z">
        <w:r w:rsidRPr="000A7EC0">
          <w:rPr>
            <w:noProof/>
            <w:lang w:val="en-US"/>
          </w:rPr>
          <w:t>Figure 4.10 - ArQoS Pocket UI: Radiologs history and entry details page</w:t>
        </w:r>
        <w:r>
          <w:rPr>
            <w:noProof/>
          </w:rPr>
          <w:tab/>
        </w:r>
        <w:r>
          <w:rPr>
            <w:noProof/>
          </w:rPr>
          <w:fldChar w:fldCharType="begin"/>
        </w:r>
        <w:r>
          <w:rPr>
            <w:noProof/>
          </w:rPr>
          <w:instrText xml:space="preserve"> PAGEREF _Toc489744303 \h </w:instrText>
        </w:r>
      </w:ins>
      <w:r>
        <w:rPr>
          <w:noProof/>
        </w:rPr>
      </w:r>
      <w:r>
        <w:rPr>
          <w:noProof/>
        </w:rPr>
        <w:fldChar w:fldCharType="separate"/>
      </w:r>
      <w:ins w:id="686" w:author="tomasrodrigues@ua.pt" w:date="2017-08-30T16:03:00Z">
        <w:r w:rsidR="00725F1B">
          <w:rPr>
            <w:noProof/>
          </w:rPr>
          <w:t>58</w:t>
        </w:r>
      </w:ins>
      <w:ins w:id="687" w:author="tomasrodrigues@ua.pt" w:date="2017-08-06T00:55:00Z">
        <w:r>
          <w:rPr>
            <w:noProof/>
          </w:rPr>
          <w:fldChar w:fldCharType="end"/>
        </w:r>
      </w:ins>
    </w:p>
    <w:p w14:paraId="3F1F3AE1" w14:textId="780DA180" w:rsidR="003F2EF7" w:rsidRDefault="003F2EF7">
      <w:pPr>
        <w:pStyle w:val="ndicedeilustraes"/>
        <w:tabs>
          <w:tab w:val="right" w:leader="dot" w:pos="8777"/>
        </w:tabs>
        <w:rPr>
          <w:ins w:id="688" w:author="tomasrodrigues@ua.pt" w:date="2017-08-06T00:55:00Z"/>
          <w:rFonts w:eastAsiaTheme="minorEastAsia"/>
          <w:noProof/>
          <w:lang w:eastAsia="pt-PT"/>
        </w:rPr>
      </w:pPr>
      <w:ins w:id="689" w:author="tomasrodrigues@ua.pt" w:date="2017-08-06T00:55:00Z">
        <w:r w:rsidRPr="000A7EC0">
          <w:rPr>
            <w:noProof/>
            <w:lang w:val="en-US"/>
          </w:rPr>
          <w:t>Figure 4.11 - ArQoS Pocket UI: Settings page</w:t>
        </w:r>
        <w:r>
          <w:rPr>
            <w:noProof/>
          </w:rPr>
          <w:tab/>
        </w:r>
        <w:r>
          <w:rPr>
            <w:noProof/>
          </w:rPr>
          <w:fldChar w:fldCharType="begin"/>
        </w:r>
        <w:r>
          <w:rPr>
            <w:noProof/>
          </w:rPr>
          <w:instrText xml:space="preserve"> PAGEREF _Toc489744304 \h </w:instrText>
        </w:r>
      </w:ins>
      <w:r>
        <w:rPr>
          <w:noProof/>
        </w:rPr>
      </w:r>
      <w:r>
        <w:rPr>
          <w:noProof/>
        </w:rPr>
        <w:fldChar w:fldCharType="separate"/>
      </w:r>
      <w:ins w:id="690" w:author="tomasrodrigues@ua.pt" w:date="2017-08-30T16:03:00Z">
        <w:r w:rsidR="00725F1B">
          <w:rPr>
            <w:noProof/>
          </w:rPr>
          <w:t>59</w:t>
        </w:r>
      </w:ins>
      <w:ins w:id="691" w:author="tomasrodrigues@ua.pt" w:date="2017-08-06T00:55:00Z">
        <w:r>
          <w:rPr>
            <w:noProof/>
          </w:rPr>
          <w:fldChar w:fldCharType="end"/>
        </w:r>
      </w:ins>
    </w:p>
    <w:p w14:paraId="2C22B1AA" w14:textId="2B9F2859" w:rsidR="003F2EF7" w:rsidRDefault="003F2EF7">
      <w:pPr>
        <w:pStyle w:val="ndicedeilustraes"/>
        <w:tabs>
          <w:tab w:val="right" w:leader="dot" w:pos="8777"/>
        </w:tabs>
        <w:rPr>
          <w:ins w:id="692" w:author="tomasrodrigues@ua.pt" w:date="2017-08-06T00:55:00Z"/>
          <w:rFonts w:eastAsiaTheme="minorEastAsia"/>
          <w:noProof/>
          <w:lang w:eastAsia="pt-PT"/>
        </w:rPr>
      </w:pPr>
      <w:ins w:id="693" w:author="tomasrodrigues@ua.pt" w:date="2017-08-06T00:55:00Z">
        <w:r>
          <w:rPr>
            <w:noProof/>
          </w:rPr>
          <w:t>Figure 4.12 - Sequence Diagram: Management system confirmation messages</w:t>
        </w:r>
        <w:r>
          <w:rPr>
            <w:noProof/>
          </w:rPr>
          <w:tab/>
        </w:r>
        <w:r>
          <w:rPr>
            <w:noProof/>
          </w:rPr>
          <w:fldChar w:fldCharType="begin"/>
        </w:r>
        <w:r>
          <w:rPr>
            <w:noProof/>
          </w:rPr>
          <w:instrText xml:space="preserve"> PAGEREF _Toc489744305 \h </w:instrText>
        </w:r>
      </w:ins>
      <w:r>
        <w:rPr>
          <w:noProof/>
        </w:rPr>
      </w:r>
      <w:r>
        <w:rPr>
          <w:noProof/>
        </w:rPr>
        <w:fldChar w:fldCharType="separate"/>
      </w:r>
      <w:ins w:id="694" w:author="tomasrodrigues@ua.pt" w:date="2017-08-30T16:03:00Z">
        <w:r w:rsidR="00725F1B">
          <w:rPr>
            <w:noProof/>
          </w:rPr>
          <w:t>61</w:t>
        </w:r>
      </w:ins>
      <w:ins w:id="695" w:author="tomasrodrigues@ua.pt" w:date="2017-08-06T00:55:00Z">
        <w:r>
          <w:rPr>
            <w:noProof/>
          </w:rPr>
          <w:fldChar w:fldCharType="end"/>
        </w:r>
      </w:ins>
    </w:p>
    <w:p w14:paraId="4A069E20" w14:textId="6BA60AA6" w:rsidR="003F2EF7" w:rsidRDefault="003F2EF7">
      <w:pPr>
        <w:pStyle w:val="ndicedeilustraes"/>
        <w:tabs>
          <w:tab w:val="right" w:leader="dot" w:pos="8777"/>
        </w:tabs>
        <w:rPr>
          <w:ins w:id="696" w:author="tomasrodrigues@ua.pt" w:date="2017-08-06T00:55:00Z"/>
          <w:rFonts w:eastAsiaTheme="minorEastAsia"/>
          <w:noProof/>
          <w:lang w:eastAsia="pt-PT"/>
        </w:rPr>
      </w:pPr>
      <w:ins w:id="697" w:author="tomasrodrigues@ua.pt" w:date="2017-08-06T00:55:00Z">
        <w:r w:rsidRPr="000A7EC0">
          <w:rPr>
            <w:noProof/>
            <w:lang w:val="en-US"/>
          </w:rPr>
          <w:t>Figure 4.13 -</w:t>
        </w:r>
        <w:r>
          <w:rPr>
            <w:noProof/>
          </w:rPr>
          <w:tab/>
        </w:r>
        <w:r>
          <w:rPr>
            <w:noProof/>
          </w:rPr>
          <w:fldChar w:fldCharType="begin"/>
        </w:r>
        <w:r>
          <w:rPr>
            <w:noProof/>
          </w:rPr>
          <w:instrText xml:space="preserve"> PAGEREF _Toc489744306 \h </w:instrText>
        </w:r>
      </w:ins>
      <w:r>
        <w:rPr>
          <w:noProof/>
        </w:rPr>
      </w:r>
      <w:r>
        <w:rPr>
          <w:noProof/>
        </w:rPr>
        <w:fldChar w:fldCharType="separate"/>
      </w:r>
      <w:ins w:id="698" w:author="tomasrodrigues@ua.pt" w:date="2017-08-30T16:03:00Z">
        <w:r w:rsidR="00725F1B">
          <w:rPr>
            <w:noProof/>
          </w:rPr>
          <w:t>61</w:t>
        </w:r>
      </w:ins>
      <w:ins w:id="699" w:author="tomasrodrigues@ua.pt" w:date="2017-08-06T00:55:00Z">
        <w:r>
          <w:rPr>
            <w:noProof/>
          </w:rPr>
          <w:fldChar w:fldCharType="end"/>
        </w:r>
      </w:ins>
    </w:p>
    <w:p w14:paraId="7AED0385" w14:textId="281EE42F" w:rsidR="003F2EF7" w:rsidRDefault="003F2EF7">
      <w:pPr>
        <w:pStyle w:val="ndicedeilustraes"/>
        <w:tabs>
          <w:tab w:val="right" w:leader="dot" w:pos="8777"/>
        </w:tabs>
        <w:rPr>
          <w:ins w:id="700" w:author="tomasrodrigues@ua.pt" w:date="2017-08-06T00:55:00Z"/>
          <w:rFonts w:eastAsiaTheme="minorEastAsia"/>
          <w:noProof/>
          <w:lang w:eastAsia="pt-PT"/>
        </w:rPr>
      </w:pPr>
      <w:ins w:id="701" w:author="tomasrodrigues@ua.pt" w:date="2017-08-06T00:55:00Z">
        <w:r w:rsidRPr="000A7EC0">
          <w:rPr>
            <w:noProof/>
            <w:lang w:val="en-US"/>
          </w:rPr>
          <w:t>Figure 4.14 -</w:t>
        </w:r>
        <w:r w:rsidR="0036025C">
          <w:rPr>
            <w:noProof/>
            <w:lang w:val="en-US"/>
          </w:rPr>
          <w:t xml:space="preserve"> Sequence diagram: SMS test KPI</w:t>
        </w:r>
        <w:r w:rsidRPr="000A7EC0">
          <w:rPr>
            <w:noProof/>
            <w:lang w:val="en-US"/>
          </w:rPr>
          <w:t>s</w:t>
        </w:r>
        <w:r>
          <w:rPr>
            <w:noProof/>
          </w:rPr>
          <w:tab/>
        </w:r>
        <w:r>
          <w:rPr>
            <w:noProof/>
          </w:rPr>
          <w:fldChar w:fldCharType="begin"/>
        </w:r>
        <w:r>
          <w:rPr>
            <w:noProof/>
          </w:rPr>
          <w:instrText xml:space="preserve"> PAGEREF _Toc489744307 \h </w:instrText>
        </w:r>
      </w:ins>
      <w:r>
        <w:rPr>
          <w:noProof/>
        </w:rPr>
      </w:r>
      <w:r>
        <w:rPr>
          <w:noProof/>
        </w:rPr>
        <w:fldChar w:fldCharType="separate"/>
      </w:r>
      <w:ins w:id="702" w:author="tomasrodrigues@ua.pt" w:date="2017-08-30T16:03:00Z">
        <w:r w:rsidR="00725F1B">
          <w:rPr>
            <w:noProof/>
          </w:rPr>
          <w:t>69</w:t>
        </w:r>
      </w:ins>
      <w:ins w:id="703" w:author="tomasrodrigues@ua.pt" w:date="2017-08-06T00:55:00Z">
        <w:r>
          <w:rPr>
            <w:noProof/>
          </w:rPr>
          <w:fldChar w:fldCharType="end"/>
        </w:r>
      </w:ins>
    </w:p>
    <w:p w14:paraId="71ACF39C" w14:textId="4E4CEC66" w:rsidR="003F2EF7" w:rsidRDefault="003F2EF7">
      <w:pPr>
        <w:pStyle w:val="ndicedeilustraes"/>
        <w:tabs>
          <w:tab w:val="right" w:leader="dot" w:pos="8777"/>
        </w:tabs>
        <w:rPr>
          <w:ins w:id="704" w:author="tomasrodrigues@ua.pt" w:date="2017-08-06T00:55:00Z"/>
          <w:rFonts w:eastAsiaTheme="minorEastAsia"/>
          <w:noProof/>
          <w:lang w:eastAsia="pt-PT"/>
        </w:rPr>
      </w:pPr>
      <w:ins w:id="705" w:author="tomasrodrigues@ua.pt" w:date="2017-08-06T00:55:00Z">
        <w:r w:rsidRPr="000A7EC0">
          <w:rPr>
            <w:noProof/>
            <w:lang w:val="en-US"/>
          </w:rPr>
          <w:t>Figure 5.1 - 3D prototype of open probe with the Pocket solution integration without wiring</w:t>
        </w:r>
        <w:r>
          <w:rPr>
            <w:noProof/>
          </w:rPr>
          <w:tab/>
        </w:r>
        <w:r>
          <w:rPr>
            <w:noProof/>
          </w:rPr>
          <w:fldChar w:fldCharType="begin"/>
        </w:r>
        <w:r>
          <w:rPr>
            <w:noProof/>
          </w:rPr>
          <w:instrText xml:space="preserve"> PAGEREF _Toc489744308 \h </w:instrText>
        </w:r>
      </w:ins>
      <w:r>
        <w:rPr>
          <w:noProof/>
        </w:rPr>
      </w:r>
      <w:r>
        <w:rPr>
          <w:noProof/>
        </w:rPr>
        <w:fldChar w:fldCharType="separate"/>
      </w:r>
      <w:ins w:id="706" w:author="tomasrodrigues@ua.pt" w:date="2017-08-30T16:03:00Z">
        <w:r w:rsidR="00725F1B">
          <w:rPr>
            <w:noProof/>
          </w:rPr>
          <w:t>72</w:t>
        </w:r>
      </w:ins>
      <w:ins w:id="707" w:author="tomasrodrigues@ua.pt" w:date="2017-08-06T00:55:00Z">
        <w:r>
          <w:rPr>
            <w:noProof/>
          </w:rPr>
          <w:fldChar w:fldCharType="end"/>
        </w:r>
      </w:ins>
    </w:p>
    <w:p w14:paraId="130A8FE6" w14:textId="7862BC63" w:rsidR="003F2EF7" w:rsidRDefault="003F2EF7">
      <w:pPr>
        <w:pStyle w:val="ndicedeilustraes"/>
        <w:tabs>
          <w:tab w:val="right" w:leader="dot" w:pos="8777"/>
        </w:tabs>
        <w:rPr>
          <w:ins w:id="708" w:author="tomasrodrigues@ua.pt" w:date="2017-08-06T00:55:00Z"/>
          <w:rFonts w:eastAsiaTheme="minorEastAsia"/>
          <w:noProof/>
          <w:lang w:eastAsia="pt-PT"/>
        </w:rPr>
      </w:pPr>
      <w:ins w:id="709" w:author="tomasrodrigues@ua.pt" w:date="2017-08-06T00:55:00Z">
        <w:r w:rsidRPr="000A7EC0">
          <w:rPr>
            <w:noProof/>
            <w:lang w:val="en-US"/>
          </w:rPr>
          <w:t>Figure 5.2 - Test A: Mobile probe’s interference on pocket’s radio signal strength</w:t>
        </w:r>
        <w:r>
          <w:rPr>
            <w:noProof/>
          </w:rPr>
          <w:tab/>
        </w:r>
        <w:r>
          <w:rPr>
            <w:noProof/>
          </w:rPr>
          <w:fldChar w:fldCharType="begin"/>
        </w:r>
        <w:r>
          <w:rPr>
            <w:noProof/>
          </w:rPr>
          <w:instrText xml:space="preserve"> PAGEREF _Toc489744309 \h </w:instrText>
        </w:r>
      </w:ins>
      <w:r>
        <w:rPr>
          <w:noProof/>
        </w:rPr>
      </w:r>
      <w:r>
        <w:rPr>
          <w:noProof/>
        </w:rPr>
        <w:fldChar w:fldCharType="separate"/>
      </w:r>
      <w:ins w:id="710" w:author="tomasrodrigues@ua.pt" w:date="2017-08-30T16:03:00Z">
        <w:r w:rsidR="00725F1B">
          <w:rPr>
            <w:noProof/>
          </w:rPr>
          <w:t>73</w:t>
        </w:r>
      </w:ins>
      <w:ins w:id="711" w:author="tomasrodrigues@ua.pt" w:date="2017-08-06T00:55:00Z">
        <w:r>
          <w:rPr>
            <w:noProof/>
          </w:rPr>
          <w:fldChar w:fldCharType="end"/>
        </w:r>
      </w:ins>
    </w:p>
    <w:p w14:paraId="173F3782" w14:textId="457C0F67" w:rsidR="003F2EF7" w:rsidRDefault="003F2EF7">
      <w:pPr>
        <w:pStyle w:val="ndicedeilustraes"/>
        <w:tabs>
          <w:tab w:val="right" w:leader="dot" w:pos="8777"/>
        </w:tabs>
        <w:rPr>
          <w:ins w:id="712" w:author="tomasrodrigues@ua.pt" w:date="2017-08-06T00:55:00Z"/>
          <w:rFonts w:eastAsiaTheme="minorEastAsia"/>
          <w:noProof/>
          <w:lang w:eastAsia="pt-PT"/>
        </w:rPr>
      </w:pPr>
      <w:ins w:id="713" w:author="tomasrodrigues@ua.pt" w:date="2017-08-06T00:55:00Z">
        <w:r w:rsidRPr="000A7EC0">
          <w:rPr>
            <w:noProof/>
            <w:lang w:val="en-US"/>
          </w:rPr>
          <w:t>Figure 5.3 - Test B: Mobile probe’s interference on pocket’s radio signal strength</w:t>
        </w:r>
        <w:r>
          <w:rPr>
            <w:noProof/>
          </w:rPr>
          <w:tab/>
        </w:r>
        <w:r>
          <w:rPr>
            <w:noProof/>
          </w:rPr>
          <w:fldChar w:fldCharType="begin"/>
        </w:r>
        <w:r>
          <w:rPr>
            <w:noProof/>
          </w:rPr>
          <w:instrText xml:space="preserve"> PAGEREF _Toc489744310 \h </w:instrText>
        </w:r>
      </w:ins>
      <w:r>
        <w:rPr>
          <w:noProof/>
        </w:rPr>
      </w:r>
      <w:r>
        <w:rPr>
          <w:noProof/>
        </w:rPr>
        <w:fldChar w:fldCharType="separate"/>
      </w:r>
      <w:ins w:id="714" w:author="tomasrodrigues@ua.pt" w:date="2017-08-30T16:03:00Z">
        <w:r w:rsidR="00725F1B">
          <w:rPr>
            <w:noProof/>
          </w:rPr>
          <w:t>74</w:t>
        </w:r>
      </w:ins>
      <w:ins w:id="715" w:author="tomasrodrigues@ua.pt" w:date="2017-08-06T00:55:00Z">
        <w:r>
          <w:rPr>
            <w:noProof/>
          </w:rPr>
          <w:fldChar w:fldCharType="end"/>
        </w:r>
      </w:ins>
    </w:p>
    <w:p w14:paraId="6F413E9B" w14:textId="7B359E19" w:rsidR="003F2EF7" w:rsidRDefault="003F2EF7">
      <w:pPr>
        <w:pStyle w:val="ndicedeilustraes"/>
        <w:tabs>
          <w:tab w:val="right" w:leader="dot" w:pos="8777"/>
        </w:tabs>
        <w:rPr>
          <w:ins w:id="716" w:author="tomasrodrigues@ua.pt" w:date="2017-08-06T00:55:00Z"/>
          <w:rFonts w:eastAsiaTheme="minorEastAsia"/>
          <w:noProof/>
          <w:lang w:eastAsia="pt-PT"/>
        </w:rPr>
      </w:pPr>
      <w:ins w:id="717" w:author="tomasrodrigues@ua.pt" w:date="2017-08-06T00:55:00Z">
        <w:r w:rsidRPr="000A7EC0">
          <w:rPr>
            <w:noProof/>
            <w:lang w:val="en-US"/>
          </w:rPr>
          <w:t>Figure 5.4 - Performance Test: Battery Consuption</w:t>
        </w:r>
        <w:r>
          <w:rPr>
            <w:noProof/>
          </w:rPr>
          <w:tab/>
        </w:r>
        <w:r>
          <w:rPr>
            <w:noProof/>
          </w:rPr>
          <w:fldChar w:fldCharType="begin"/>
        </w:r>
        <w:r>
          <w:rPr>
            <w:noProof/>
          </w:rPr>
          <w:instrText xml:space="preserve"> PAGEREF _Toc489744311 \h </w:instrText>
        </w:r>
      </w:ins>
      <w:r>
        <w:rPr>
          <w:noProof/>
        </w:rPr>
      </w:r>
      <w:r>
        <w:rPr>
          <w:noProof/>
        </w:rPr>
        <w:fldChar w:fldCharType="separate"/>
      </w:r>
      <w:ins w:id="718" w:author="tomasrodrigues@ua.pt" w:date="2017-08-30T16:03:00Z">
        <w:r w:rsidR="00725F1B">
          <w:rPr>
            <w:noProof/>
          </w:rPr>
          <w:t>80</w:t>
        </w:r>
      </w:ins>
      <w:ins w:id="719" w:author="tomasrodrigues@ua.pt" w:date="2017-08-06T00:55:00Z">
        <w:r>
          <w:rPr>
            <w:noProof/>
          </w:rPr>
          <w:fldChar w:fldCharType="end"/>
        </w:r>
      </w:ins>
    </w:p>
    <w:p w14:paraId="350BABFB" w14:textId="1F188C5C" w:rsidR="003F2EF7" w:rsidRDefault="003F2EF7">
      <w:pPr>
        <w:pStyle w:val="ndicedeilustraes"/>
        <w:tabs>
          <w:tab w:val="right" w:leader="dot" w:pos="8777"/>
        </w:tabs>
        <w:rPr>
          <w:ins w:id="720" w:author="tomasrodrigues@ua.pt" w:date="2017-08-06T00:55:00Z"/>
          <w:rFonts w:eastAsiaTheme="minorEastAsia"/>
          <w:noProof/>
          <w:lang w:eastAsia="pt-PT"/>
        </w:rPr>
      </w:pPr>
      <w:ins w:id="721" w:author="tomasrodrigues@ua.pt" w:date="2017-08-06T00:55:00Z">
        <w:r w:rsidRPr="000A7EC0">
          <w:rPr>
            <w:noProof/>
            <w:lang w:val="en-US"/>
          </w:rPr>
          <w:t>Figure 5.5 - SMS sending and delivery times on multiple technologies</w:t>
        </w:r>
        <w:r>
          <w:rPr>
            <w:noProof/>
          </w:rPr>
          <w:tab/>
        </w:r>
        <w:r>
          <w:rPr>
            <w:noProof/>
          </w:rPr>
          <w:fldChar w:fldCharType="begin"/>
        </w:r>
        <w:r>
          <w:rPr>
            <w:noProof/>
          </w:rPr>
          <w:instrText xml:space="preserve"> PAGEREF _Toc489744312 \h </w:instrText>
        </w:r>
      </w:ins>
      <w:r>
        <w:rPr>
          <w:noProof/>
        </w:rPr>
      </w:r>
      <w:r>
        <w:rPr>
          <w:noProof/>
        </w:rPr>
        <w:fldChar w:fldCharType="separate"/>
      </w:r>
      <w:ins w:id="722" w:author="tomasrodrigues@ua.pt" w:date="2017-08-30T16:03:00Z">
        <w:r w:rsidR="00725F1B">
          <w:rPr>
            <w:noProof/>
          </w:rPr>
          <w:t>82</w:t>
        </w:r>
      </w:ins>
      <w:ins w:id="723" w:author="tomasrodrigues@ua.pt" w:date="2017-08-06T00:55:00Z">
        <w:r>
          <w:rPr>
            <w:noProof/>
          </w:rPr>
          <w:fldChar w:fldCharType="end"/>
        </w:r>
      </w:ins>
    </w:p>
    <w:p w14:paraId="1BD196C6" w14:textId="5FE6A094" w:rsidR="003F2EF7" w:rsidRDefault="003F2EF7">
      <w:pPr>
        <w:pStyle w:val="ndicedeilustraes"/>
        <w:tabs>
          <w:tab w:val="right" w:leader="dot" w:pos="8777"/>
        </w:tabs>
        <w:rPr>
          <w:ins w:id="724" w:author="tomasrodrigues@ua.pt" w:date="2017-08-06T00:55:00Z"/>
          <w:rFonts w:eastAsiaTheme="minorEastAsia"/>
          <w:noProof/>
          <w:lang w:eastAsia="pt-PT"/>
        </w:rPr>
      </w:pPr>
      <w:ins w:id="725" w:author="tomasrodrigues@ua.pt" w:date="2017-08-06T00:55:00Z">
        <w:r w:rsidRPr="000A7EC0">
          <w:rPr>
            <w:noProof/>
            <w:lang w:val="en-US"/>
          </w:rPr>
          <w:t>Figure 5.6 - Radiolog map view after drive-test</w:t>
        </w:r>
        <w:r>
          <w:rPr>
            <w:noProof/>
          </w:rPr>
          <w:tab/>
        </w:r>
        <w:r>
          <w:rPr>
            <w:noProof/>
          </w:rPr>
          <w:fldChar w:fldCharType="begin"/>
        </w:r>
        <w:r>
          <w:rPr>
            <w:noProof/>
          </w:rPr>
          <w:instrText xml:space="preserve"> PAGEREF _Toc489744313 \h </w:instrText>
        </w:r>
      </w:ins>
      <w:r>
        <w:rPr>
          <w:noProof/>
        </w:rPr>
      </w:r>
      <w:r>
        <w:rPr>
          <w:noProof/>
        </w:rPr>
        <w:fldChar w:fldCharType="separate"/>
      </w:r>
      <w:ins w:id="726" w:author="tomasrodrigues@ua.pt" w:date="2017-08-30T16:03:00Z">
        <w:r w:rsidR="00725F1B">
          <w:rPr>
            <w:noProof/>
          </w:rPr>
          <w:t>84</w:t>
        </w:r>
      </w:ins>
      <w:ins w:id="727" w:author="tomasrodrigues@ua.pt" w:date="2017-08-06T00:55:00Z">
        <w:r>
          <w:rPr>
            <w:noProof/>
          </w:rPr>
          <w:fldChar w:fldCharType="end"/>
        </w:r>
      </w:ins>
    </w:p>
    <w:p w14:paraId="5291F48F" w14:textId="1CB3391C" w:rsidR="003F2EF7" w:rsidRDefault="003F2EF7">
      <w:pPr>
        <w:pStyle w:val="ndicedeilustraes"/>
        <w:tabs>
          <w:tab w:val="right" w:leader="dot" w:pos="8777"/>
        </w:tabs>
        <w:rPr>
          <w:ins w:id="728" w:author="tomasrodrigues@ua.pt" w:date="2017-08-06T00:55:00Z"/>
          <w:rFonts w:eastAsiaTheme="minorEastAsia"/>
          <w:noProof/>
          <w:lang w:eastAsia="pt-PT"/>
        </w:rPr>
      </w:pPr>
      <w:ins w:id="729" w:author="tomasrodrigues@ua.pt" w:date="2017-08-06T00:55:00Z">
        <w:r w:rsidRPr="000A7EC0">
          <w:rPr>
            <w:noProof/>
            <w:lang w:val="en-US"/>
          </w:rPr>
          <w:t>Figure 5.7 - Event: Cell reselection</w:t>
        </w:r>
        <w:r>
          <w:rPr>
            <w:noProof/>
          </w:rPr>
          <w:tab/>
        </w:r>
        <w:r>
          <w:rPr>
            <w:noProof/>
          </w:rPr>
          <w:fldChar w:fldCharType="begin"/>
        </w:r>
        <w:r>
          <w:rPr>
            <w:noProof/>
          </w:rPr>
          <w:instrText xml:space="preserve"> PAGEREF _Toc489744314 \h </w:instrText>
        </w:r>
      </w:ins>
      <w:r>
        <w:rPr>
          <w:noProof/>
        </w:rPr>
      </w:r>
      <w:r>
        <w:rPr>
          <w:noProof/>
        </w:rPr>
        <w:fldChar w:fldCharType="separate"/>
      </w:r>
      <w:ins w:id="730" w:author="tomasrodrigues@ua.pt" w:date="2017-08-30T16:03:00Z">
        <w:r w:rsidR="00725F1B">
          <w:rPr>
            <w:noProof/>
          </w:rPr>
          <w:t>84</w:t>
        </w:r>
      </w:ins>
      <w:ins w:id="731" w:author="tomasrodrigues@ua.pt" w:date="2017-08-06T00:55:00Z">
        <w:r>
          <w:rPr>
            <w:noProof/>
          </w:rPr>
          <w:fldChar w:fldCharType="end"/>
        </w:r>
      </w:ins>
    </w:p>
    <w:p w14:paraId="445FE87E" w14:textId="54137877" w:rsidR="003F2EF7" w:rsidRDefault="003F2EF7">
      <w:pPr>
        <w:pStyle w:val="ndicedeilustraes"/>
        <w:tabs>
          <w:tab w:val="right" w:leader="dot" w:pos="8777"/>
        </w:tabs>
        <w:rPr>
          <w:ins w:id="732" w:author="tomasrodrigues@ua.pt" w:date="2017-08-06T00:55:00Z"/>
          <w:rFonts w:eastAsiaTheme="minorEastAsia"/>
          <w:noProof/>
          <w:lang w:eastAsia="pt-PT"/>
        </w:rPr>
      </w:pPr>
      <w:ins w:id="733" w:author="tomasrodrigues@ua.pt" w:date="2017-08-06T00:55:00Z">
        <w:r w:rsidRPr="000A7EC0">
          <w:rPr>
            <w:noProof/>
            <w:lang w:val="en-US"/>
          </w:rPr>
          <w:t>Figure 5.8 - Event: PLMN change</w:t>
        </w:r>
        <w:r>
          <w:rPr>
            <w:noProof/>
          </w:rPr>
          <w:tab/>
        </w:r>
        <w:r>
          <w:rPr>
            <w:noProof/>
          </w:rPr>
          <w:fldChar w:fldCharType="begin"/>
        </w:r>
        <w:r>
          <w:rPr>
            <w:noProof/>
          </w:rPr>
          <w:instrText xml:space="preserve"> PAGEREF _Toc489744315 \h </w:instrText>
        </w:r>
      </w:ins>
      <w:r>
        <w:rPr>
          <w:noProof/>
        </w:rPr>
      </w:r>
      <w:r>
        <w:rPr>
          <w:noProof/>
        </w:rPr>
        <w:fldChar w:fldCharType="separate"/>
      </w:r>
      <w:ins w:id="734" w:author="tomasrodrigues@ua.pt" w:date="2017-08-30T16:03:00Z">
        <w:r w:rsidR="00725F1B">
          <w:rPr>
            <w:noProof/>
          </w:rPr>
          <w:t>85</w:t>
        </w:r>
      </w:ins>
      <w:ins w:id="735" w:author="tomasrodrigues@ua.pt" w:date="2017-08-06T00:55:00Z">
        <w:r>
          <w:rPr>
            <w:noProof/>
          </w:rPr>
          <w:fldChar w:fldCharType="end"/>
        </w:r>
      </w:ins>
    </w:p>
    <w:p w14:paraId="4C20487D" w14:textId="39ED6AEE" w:rsidR="00CF47C1" w:rsidDel="003F2EF7" w:rsidRDefault="00CF47C1">
      <w:pPr>
        <w:pStyle w:val="ndicedeilustraes"/>
        <w:tabs>
          <w:tab w:val="right" w:leader="dot" w:pos="8777"/>
        </w:tabs>
        <w:rPr>
          <w:del w:id="736" w:author="tomasrodrigues@ua.pt" w:date="2017-08-06T00:55:00Z"/>
          <w:rFonts w:eastAsiaTheme="minorEastAsia"/>
          <w:noProof/>
          <w:lang w:eastAsia="pt-PT"/>
        </w:rPr>
      </w:pPr>
      <w:del w:id="737" w:author="tomasrodrigues@ua.pt" w:date="2017-08-06T00:55:00Z">
        <w:r w:rsidRPr="00A96245" w:rsidDel="003F2EF7">
          <w:rPr>
            <w:noProof/>
            <w:lang w:val="en-US"/>
          </w:rPr>
          <w:delText>Figure 2.1 - FDMA based on AMPS 1G technology [5]</w:delText>
        </w:r>
        <w:r w:rsidDel="003F2EF7">
          <w:rPr>
            <w:noProof/>
          </w:rPr>
          <w:tab/>
        </w:r>
      </w:del>
      <w:del w:id="738" w:author="tomasrodrigues@ua.pt" w:date="2017-08-05T22:40:00Z">
        <w:r w:rsidR="00E451A5" w:rsidDel="00881FF4">
          <w:rPr>
            <w:noProof/>
          </w:rPr>
          <w:delText>6</w:delText>
        </w:r>
      </w:del>
    </w:p>
    <w:p w14:paraId="0D89BB3B" w14:textId="642BF91C" w:rsidR="00CF47C1" w:rsidDel="003F2EF7" w:rsidRDefault="00CF47C1">
      <w:pPr>
        <w:pStyle w:val="ndicedeilustraes"/>
        <w:tabs>
          <w:tab w:val="right" w:leader="dot" w:pos="8777"/>
        </w:tabs>
        <w:rPr>
          <w:del w:id="739" w:author="tomasrodrigues@ua.pt" w:date="2017-08-06T00:55:00Z"/>
          <w:rFonts w:eastAsiaTheme="minorEastAsia"/>
          <w:noProof/>
          <w:lang w:eastAsia="pt-PT"/>
        </w:rPr>
      </w:pPr>
      <w:del w:id="740" w:author="tomasrodrigues@ua.pt" w:date="2017-08-06T00:55:00Z">
        <w:r w:rsidRPr="00A96245" w:rsidDel="003F2EF7">
          <w:rPr>
            <w:noProof/>
            <w:lang w:val="en-US"/>
          </w:rPr>
          <w:delText>Figure 2.2 - GSM architecture [8]</w:delText>
        </w:r>
        <w:r w:rsidDel="003F2EF7">
          <w:rPr>
            <w:noProof/>
          </w:rPr>
          <w:tab/>
        </w:r>
      </w:del>
      <w:del w:id="741" w:author="tomasrodrigues@ua.pt" w:date="2017-08-05T22:40:00Z">
        <w:r w:rsidR="00E451A5" w:rsidDel="00881FF4">
          <w:rPr>
            <w:noProof/>
          </w:rPr>
          <w:delText>7</w:delText>
        </w:r>
      </w:del>
    </w:p>
    <w:p w14:paraId="77E07569" w14:textId="0600A069" w:rsidR="00CF47C1" w:rsidDel="003F2EF7" w:rsidRDefault="00CF47C1">
      <w:pPr>
        <w:pStyle w:val="ndicedeilustraes"/>
        <w:tabs>
          <w:tab w:val="right" w:leader="dot" w:pos="8777"/>
        </w:tabs>
        <w:rPr>
          <w:del w:id="742" w:author="tomasrodrigues@ua.pt" w:date="2017-08-06T00:55:00Z"/>
          <w:rFonts w:eastAsiaTheme="minorEastAsia"/>
          <w:noProof/>
          <w:lang w:eastAsia="pt-PT"/>
        </w:rPr>
      </w:pPr>
      <w:del w:id="743" w:author="tomasrodrigues@ua.pt" w:date="2017-08-06T00:55:00Z">
        <w:r w:rsidRPr="00A96245" w:rsidDel="003F2EF7">
          <w:rPr>
            <w:noProof/>
            <w:lang w:val="en-US"/>
          </w:rPr>
          <w:delText>Figure 2.3 - GPRS architecture [8]</w:delText>
        </w:r>
        <w:r w:rsidDel="003F2EF7">
          <w:rPr>
            <w:noProof/>
          </w:rPr>
          <w:tab/>
        </w:r>
      </w:del>
      <w:del w:id="744" w:author="tomasrodrigues@ua.pt" w:date="2017-08-05T22:40:00Z">
        <w:r w:rsidR="00E451A5" w:rsidDel="00881FF4">
          <w:rPr>
            <w:noProof/>
          </w:rPr>
          <w:delText>8</w:delText>
        </w:r>
      </w:del>
    </w:p>
    <w:p w14:paraId="79053913" w14:textId="61168B93" w:rsidR="00CF47C1" w:rsidDel="003F2EF7" w:rsidRDefault="00CF47C1">
      <w:pPr>
        <w:pStyle w:val="ndicedeilustraes"/>
        <w:tabs>
          <w:tab w:val="right" w:leader="dot" w:pos="8777"/>
        </w:tabs>
        <w:rPr>
          <w:del w:id="745" w:author="tomasrodrigues@ua.pt" w:date="2017-08-06T00:55:00Z"/>
          <w:rFonts w:eastAsiaTheme="minorEastAsia"/>
          <w:noProof/>
          <w:lang w:eastAsia="pt-PT"/>
        </w:rPr>
      </w:pPr>
      <w:del w:id="746" w:author="tomasrodrigues@ua.pt" w:date="2017-08-06T00:55:00Z">
        <w:r w:rsidRPr="00A96245" w:rsidDel="003F2EF7">
          <w:rPr>
            <w:noProof/>
            <w:lang w:val="en-US"/>
          </w:rPr>
          <w:delText>Figure 2.4 - Legacy Telecom Model and 3GPP Telecom Model respectively [8]</w:delText>
        </w:r>
        <w:r w:rsidDel="003F2EF7">
          <w:rPr>
            <w:noProof/>
          </w:rPr>
          <w:tab/>
        </w:r>
      </w:del>
      <w:del w:id="747" w:author="tomasrodrigues@ua.pt" w:date="2017-08-05T22:40:00Z">
        <w:r w:rsidR="00E451A5" w:rsidDel="00881FF4">
          <w:rPr>
            <w:noProof/>
          </w:rPr>
          <w:delText>9</w:delText>
        </w:r>
      </w:del>
    </w:p>
    <w:p w14:paraId="586B7886" w14:textId="38F55F6B" w:rsidR="00CF47C1" w:rsidDel="003F2EF7" w:rsidRDefault="00CF47C1">
      <w:pPr>
        <w:pStyle w:val="ndicedeilustraes"/>
        <w:tabs>
          <w:tab w:val="right" w:leader="dot" w:pos="8777"/>
        </w:tabs>
        <w:rPr>
          <w:del w:id="748" w:author="tomasrodrigues@ua.pt" w:date="2017-08-06T00:55:00Z"/>
          <w:rFonts w:eastAsiaTheme="minorEastAsia"/>
          <w:noProof/>
          <w:lang w:eastAsia="pt-PT"/>
        </w:rPr>
      </w:pPr>
      <w:del w:id="749" w:author="tomasrodrigues@ua.pt" w:date="2017-08-06T00:55:00Z">
        <w:r w:rsidRPr="00A96245" w:rsidDel="003F2EF7">
          <w:rPr>
            <w:noProof/>
            <w:lang w:val="en-US"/>
          </w:rPr>
          <w:delText>Figure 2.5 - 3GPP IMS architectural overview</w:delText>
        </w:r>
        <w:r w:rsidDel="003F2EF7">
          <w:rPr>
            <w:noProof/>
          </w:rPr>
          <w:tab/>
        </w:r>
      </w:del>
      <w:del w:id="750" w:author="tomasrodrigues@ua.pt" w:date="2017-08-05T22:40:00Z">
        <w:r w:rsidR="00E451A5" w:rsidDel="00881FF4">
          <w:rPr>
            <w:noProof/>
          </w:rPr>
          <w:delText>10</w:delText>
        </w:r>
      </w:del>
    </w:p>
    <w:p w14:paraId="2DFB98CD" w14:textId="385A5D9E" w:rsidR="00CF47C1" w:rsidDel="003F2EF7" w:rsidRDefault="00CF47C1">
      <w:pPr>
        <w:pStyle w:val="ndicedeilustraes"/>
        <w:tabs>
          <w:tab w:val="right" w:leader="dot" w:pos="8777"/>
        </w:tabs>
        <w:rPr>
          <w:del w:id="751" w:author="tomasrodrigues@ua.pt" w:date="2017-08-06T00:55:00Z"/>
          <w:rFonts w:eastAsiaTheme="minorEastAsia"/>
          <w:noProof/>
          <w:lang w:eastAsia="pt-PT"/>
        </w:rPr>
      </w:pPr>
      <w:del w:id="752" w:author="tomasrodrigues@ua.pt" w:date="2017-08-06T00:55:00Z">
        <w:r w:rsidRPr="00A96245" w:rsidDel="003F2EF7">
          <w:rPr>
            <w:noProof/>
            <w:lang w:val="en-US"/>
          </w:rPr>
          <w:delText>Figure 2.6 - Mobile technology evolution [5]</w:delText>
        </w:r>
        <w:r w:rsidDel="003F2EF7">
          <w:rPr>
            <w:noProof/>
          </w:rPr>
          <w:tab/>
        </w:r>
      </w:del>
      <w:del w:id="753" w:author="tomasrodrigues@ua.pt" w:date="2017-08-05T22:40:00Z">
        <w:r w:rsidR="00E451A5" w:rsidDel="00881FF4">
          <w:rPr>
            <w:noProof/>
          </w:rPr>
          <w:delText>11</w:delText>
        </w:r>
      </w:del>
    </w:p>
    <w:p w14:paraId="2821CE6F" w14:textId="7DC656C1" w:rsidR="00CF47C1" w:rsidDel="003F2EF7" w:rsidRDefault="00CF47C1">
      <w:pPr>
        <w:pStyle w:val="ndicedeilustraes"/>
        <w:tabs>
          <w:tab w:val="right" w:leader="dot" w:pos="8777"/>
        </w:tabs>
        <w:rPr>
          <w:del w:id="754" w:author="tomasrodrigues@ua.pt" w:date="2017-08-06T00:55:00Z"/>
          <w:rFonts w:eastAsiaTheme="minorEastAsia"/>
          <w:noProof/>
          <w:lang w:eastAsia="pt-PT"/>
        </w:rPr>
      </w:pPr>
      <w:del w:id="755" w:author="tomasrodrigues@ua.pt" w:date="2017-08-06T00:55:00Z">
        <w:r w:rsidRPr="00A96245" w:rsidDel="003F2EF7">
          <w:rPr>
            <w:noProof/>
            <w:lang w:val="en-US"/>
          </w:rPr>
          <w:delText>Figure 2.7 - 2020+ experience [8]</w:delText>
        </w:r>
        <w:r w:rsidDel="003F2EF7">
          <w:rPr>
            <w:noProof/>
          </w:rPr>
          <w:tab/>
        </w:r>
      </w:del>
      <w:del w:id="756" w:author="tomasrodrigues@ua.pt" w:date="2017-08-05T22:40:00Z">
        <w:r w:rsidR="00E451A5" w:rsidDel="00881FF4">
          <w:rPr>
            <w:noProof/>
          </w:rPr>
          <w:delText>13</w:delText>
        </w:r>
      </w:del>
    </w:p>
    <w:p w14:paraId="33F9499F" w14:textId="3CFB1A95" w:rsidR="00CF47C1" w:rsidDel="003F2EF7" w:rsidRDefault="00CF47C1">
      <w:pPr>
        <w:pStyle w:val="ndicedeilustraes"/>
        <w:tabs>
          <w:tab w:val="right" w:leader="dot" w:pos="8777"/>
        </w:tabs>
        <w:rPr>
          <w:del w:id="757" w:author="tomasrodrigues@ua.pt" w:date="2017-08-06T00:55:00Z"/>
          <w:rFonts w:eastAsiaTheme="minorEastAsia"/>
          <w:noProof/>
          <w:lang w:eastAsia="pt-PT"/>
        </w:rPr>
      </w:pPr>
      <w:del w:id="758" w:author="tomasrodrigues@ua.pt" w:date="2017-08-06T00:55:00Z">
        <w:r w:rsidRPr="00A96245" w:rsidDel="003F2EF7">
          <w:rPr>
            <w:noProof/>
            <w:lang w:val="en-US"/>
          </w:rPr>
          <w:delText>Figure 2.8 - Calls over Wi-Fi and cellular network [43]</w:delText>
        </w:r>
        <w:r w:rsidDel="003F2EF7">
          <w:rPr>
            <w:noProof/>
          </w:rPr>
          <w:tab/>
        </w:r>
      </w:del>
      <w:del w:id="759" w:author="tomasrodrigues@ua.pt" w:date="2017-08-05T22:40:00Z">
        <w:r w:rsidR="00E451A5" w:rsidDel="00881FF4">
          <w:rPr>
            <w:noProof/>
          </w:rPr>
          <w:delText>18</w:delText>
        </w:r>
      </w:del>
    </w:p>
    <w:p w14:paraId="7D8A35AB" w14:textId="08379256" w:rsidR="00CF47C1" w:rsidDel="003F2EF7" w:rsidRDefault="00CF47C1">
      <w:pPr>
        <w:pStyle w:val="ndicedeilustraes"/>
        <w:tabs>
          <w:tab w:val="right" w:leader="dot" w:pos="8777"/>
        </w:tabs>
        <w:rPr>
          <w:del w:id="760" w:author="tomasrodrigues@ua.pt" w:date="2017-08-06T00:55:00Z"/>
          <w:rFonts w:eastAsiaTheme="minorEastAsia"/>
          <w:noProof/>
          <w:lang w:eastAsia="pt-PT"/>
        </w:rPr>
      </w:pPr>
      <w:del w:id="761" w:author="tomasrodrigues@ua.pt" w:date="2017-08-06T00:55:00Z">
        <w:r w:rsidRPr="00A96245" w:rsidDel="003F2EF7">
          <w:rPr>
            <w:noProof/>
            <w:lang w:val="en-US"/>
          </w:rPr>
          <w:delText>Figure 2.9 – VoWiFi deployment reasons [43]</w:delText>
        </w:r>
        <w:r w:rsidDel="003F2EF7">
          <w:rPr>
            <w:noProof/>
          </w:rPr>
          <w:tab/>
        </w:r>
      </w:del>
      <w:del w:id="762" w:author="tomasrodrigues@ua.pt" w:date="2017-08-05T22:40:00Z">
        <w:r w:rsidR="00E451A5" w:rsidDel="00881FF4">
          <w:rPr>
            <w:noProof/>
          </w:rPr>
          <w:delText>19</w:delText>
        </w:r>
      </w:del>
    </w:p>
    <w:p w14:paraId="3A39EA51" w14:textId="56F5964D" w:rsidR="00CF47C1" w:rsidDel="003F2EF7" w:rsidRDefault="00CF47C1">
      <w:pPr>
        <w:pStyle w:val="ndicedeilustraes"/>
        <w:tabs>
          <w:tab w:val="right" w:leader="dot" w:pos="8777"/>
        </w:tabs>
        <w:rPr>
          <w:del w:id="763" w:author="tomasrodrigues@ua.pt" w:date="2017-08-06T00:55:00Z"/>
          <w:rFonts w:eastAsiaTheme="minorEastAsia"/>
          <w:noProof/>
          <w:lang w:eastAsia="pt-PT"/>
        </w:rPr>
      </w:pPr>
      <w:del w:id="764" w:author="tomasrodrigues@ua.pt" w:date="2017-08-06T00:55:00Z">
        <w:r w:rsidRPr="00A96245" w:rsidDel="003F2EF7">
          <w:rPr>
            <w:noProof/>
            <w:lang w:val="en-US"/>
          </w:rPr>
          <w:delText>Figure 2.10 - Machine to machine traffic and connections number respectively [67]</w:delText>
        </w:r>
        <w:r w:rsidDel="003F2EF7">
          <w:rPr>
            <w:noProof/>
          </w:rPr>
          <w:tab/>
        </w:r>
      </w:del>
      <w:del w:id="765" w:author="tomasrodrigues@ua.pt" w:date="2017-08-05T22:40:00Z">
        <w:r w:rsidR="00E451A5" w:rsidDel="00881FF4">
          <w:rPr>
            <w:noProof/>
          </w:rPr>
          <w:delText>21</w:delText>
        </w:r>
      </w:del>
    </w:p>
    <w:p w14:paraId="5ADEEF61" w14:textId="2693F67E" w:rsidR="00CF47C1" w:rsidDel="003F2EF7" w:rsidRDefault="00CF47C1">
      <w:pPr>
        <w:pStyle w:val="ndicedeilustraes"/>
        <w:tabs>
          <w:tab w:val="right" w:leader="dot" w:pos="8777"/>
        </w:tabs>
        <w:rPr>
          <w:del w:id="766" w:author="tomasrodrigues@ua.pt" w:date="2017-08-06T00:55:00Z"/>
          <w:rFonts w:eastAsiaTheme="minorEastAsia"/>
          <w:noProof/>
          <w:lang w:eastAsia="pt-PT"/>
        </w:rPr>
      </w:pPr>
      <w:del w:id="767" w:author="tomasrodrigues@ua.pt" w:date="2017-08-06T00:55:00Z">
        <w:r w:rsidRPr="00A96245" w:rsidDel="003F2EF7">
          <w:rPr>
            <w:noProof/>
            <w:lang w:val="en-US"/>
          </w:rPr>
          <w:delText>Figure 2.11 - User interface on different mobile OS's [28]</w:delText>
        </w:r>
        <w:r w:rsidDel="003F2EF7">
          <w:rPr>
            <w:noProof/>
          </w:rPr>
          <w:tab/>
        </w:r>
      </w:del>
      <w:del w:id="768" w:author="tomasrodrigues@ua.pt" w:date="2017-08-05T22:40:00Z">
        <w:r w:rsidR="00E451A5" w:rsidDel="00881FF4">
          <w:rPr>
            <w:noProof/>
          </w:rPr>
          <w:delText>26</w:delText>
        </w:r>
      </w:del>
    </w:p>
    <w:p w14:paraId="359240CB" w14:textId="1564168B" w:rsidR="00CF47C1" w:rsidDel="003F2EF7" w:rsidRDefault="00CF47C1">
      <w:pPr>
        <w:pStyle w:val="ndicedeilustraes"/>
        <w:tabs>
          <w:tab w:val="right" w:leader="dot" w:pos="8777"/>
        </w:tabs>
        <w:rPr>
          <w:del w:id="769" w:author="tomasrodrigues@ua.pt" w:date="2017-08-06T00:55:00Z"/>
          <w:rFonts w:eastAsiaTheme="minorEastAsia"/>
          <w:noProof/>
          <w:lang w:eastAsia="pt-PT"/>
        </w:rPr>
      </w:pPr>
      <w:del w:id="770" w:author="tomasrodrigues@ua.pt" w:date="2017-08-06T00:55:00Z">
        <w:r w:rsidRPr="00A96245" w:rsidDel="003F2EF7">
          <w:rPr>
            <w:noProof/>
            <w:lang w:val="en-US"/>
          </w:rPr>
          <w:delText>Figure 2.12 - Number of devices per Android version on 1 August 2016 [31]</w:delText>
        </w:r>
        <w:r w:rsidDel="003F2EF7">
          <w:rPr>
            <w:noProof/>
          </w:rPr>
          <w:tab/>
        </w:r>
      </w:del>
      <w:del w:id="771" w:author="tomasrodrigues@ua.pt" w:date="2017-08-05T22:40:00Z">
        <w:r w:rsidR="00E451A5" w:rsidDel="00881FF4">
          <w:rPr>
            <w:noProof/>
          </w:rPr>
          <w:delText>28</w:delText>
        </w:r>
      </w:del>
    </w:p>
    <w:p w14:paraId="46CC7C72" w14:textId="3BC19303" w:rsidR="00CF47C1" w:rsidDel="003F2EF7" w:rsidRDefault="00CF47C1">
      <w:pPr>
        <w:pStyle w:val="ndicedeilustraes"/>
        <w:tabs>
          <w:tab w:val="right" w:leader="dot" w:pos="8777"/>
        </w:tabs>
        <w:rPr>
          <w:del w:id="772" w:author="tomasrodrigues@ua.pt" w:date="2017-08-06T00:55:00Z"/>
          <w:rFonts w:eastAsiaTheme="minorEastAsia"/>
          <w:noProof/>
          <w:lang w:eastAsia="pt-PT"/>
        </w:rPr>
      </w:pPr>
      <w:del w:id="773" w:author="tomasrodrigues@ua.pt" w:date="2017-08-06T00:55:00Z">
        <w:r w:rsidRPr="00A96245" w:rsidDel="003F2EF7">
          <w:rPr>
            <w:noProof/>
            <w:lang w:val="en-US"/>
          </w:rPr>
          <w:delText>Figure 2.13 - Existing concurrent solutions</w:delText>
        </w:r>
        <w:r w:rsidDel="003F2EF7">
          <w:rPr>
            <w:noProof/>
          </w:rPr>
          <w:tab/>
        </w:r>
      </w:del>
      <w:del w:id="774" w:author="tomasrodrigues@ua.pt" w:date="2017-08-05T22:40:00Z">
        <w:r w:rsidR="00E451A5" w:rsidDel="00881FF4">
          <w:rPr>
            <w:noProof/>
          </w:rPr>
          <w:delText>32</w:delText>
        </w:r>
      </w:del>
    </w:p>
    <w:p w14:paraId="2DCEECF1" w14:textId="0C319CA1" w:rsidR="00CF47C1" w:rsidDel="003F2EF7" w:rsidRDefault="00CF47C1">
      <w:pPr>
        <w:pStyle w:val="ndicedeilustraes"/>
        <w:tabs>
          <w:tab w:val="right" w:leader="dot" w:pos="8777"/>
        </w:tabs>
        <w:rPr>
          <w:del w:id="775" w:author="tomasrodrigues@ua.pt" w:date="2017-08-06T00:55:00Z"/>
          <w:rFonts w:eastAsiaTheme="minorEastAsia"/>
          <w:noProof/>
          <w:lang w:eastAsia="pt-PT"/>
        </w:rPr>
      </w:pPr>
      <w:del w:id="776" w:author="tomasrodrigues@ua.pt" w:date="2017-08-06T00:55:00Z">
        <w:r w:rsidRPr="00A96245" w:rsidDel="003F2EF7">
          <w:rPr>
            <w:noProof/>
            <w:lang w:val="en-US"/>
          </w:rPr>
          <w:delText>Figure 3.1 - ArQoS Pocket objectives</w:delText>
        </w:r>
        <w:r w:rsidDel="003F2EF7">
          <w:rPr>
            <w:noProof/>
          </w:rPr>
          <w:tab/>
        </w:r>
      </w:del>
      <w:del w:id="777" w:author="tomasrodrigues@ua.pt" w:date="2017-08-05T22:40:00Z">
        <w:r w:rsidR="00E451A5" w:rsidDel="00881FF4">
          <w:rPr>
            <w:noProof/>
          </w:rPr>
          <w:delText>37</w:delText>
        </w:r>
      </w:del>
    </w:p>
    <w:p w14:paraId="7664B6FC" w14:textId="66528B5A" w:rsidR="00CF47C1" w:rsidDel="003F2EF7" w:rsidRDefault="00CF47C1">
      <w:pPr>
        <w:pStyle w:val="ndicedeilustraes"/>
        <w:tabs>
          <w:tab w:val="right" w:leader="dot" w:pos="8777"/>
        </w:tabs>
        <w:rPr>
          <w:del w:id="778" w:author="tomasrodrigues@ua.pt" w:date="2017-08-06T00:55:00Z"/>
          <w:rFonts w:eastAsiaTheme="minorEastAsia"/>
          <w:noProof/>
          <w:lang w:eastAsia="pt-PT"/>
        </w:rPr>
      </w:pPr>
      <w:del w:id="779" w:author="tomasrodrigues@ua.pt" w:date="2017-08-06T00:55:00Z">
        <w:r w:rsidRPr="00A96245" w:rsidDel="003F2EF7">
          <w:rPr>
            <w:noProof/>
            <w:lang w:val="en-US"/>
          </w:rPr>
          <w:delText>Figure 3.2 - ArQoS Pocket Requirements</w:delText>
        </w:r>
        <w:r w:rsidDel="003F2EF7">
          <w:rPr>
            <w:noProof/>
          </w:rPr>
          <w:tab/>
        </w:r>
      </w:del>
      <w:del w:id="780" w:author="tomasrodrigues@ua.pt" w:date="2017-08-05T22:40:00Z">
        <w:r w:rsidR="00E451A5" w:rsidDel="00881FF4">
          <w:rPr>
            <w:noProof/>
          </w:rPr>
          <w:delText>39</w:delText>
        </w:r>
      </w:del>
    </w:p>
    <w:p w14:paraId="10CCCECC" w14:textId="07B8E4C0" w:rsidR="00CF47C1" w:rsidDel="003F2EF7" w:rsidRDefault="00CF47C1">
      <w:pPr>
        <w:pStyle w:val="ndicedeilustraes"/>
        <w:tabs>
          <w:tab w:val="right" w:leader="dot" w:pos="8777"/>
        </w:tabs>
        <w:rPr>
          <w:del w:id="781" w:author="tomasrodrigues@ua.pt" w:date="2017-08-06T00:55:00Z"/>
          <w:rFonts w:eastAsiaTheme="minorEastAsia"/>
          <w:noProof/>
          <w:lang w:eastAsia="pt-PT"/>
        </w:rPr>
      </w:pPr>
      <w:del w:id="782" w:author="tomasrodrigues@ua.pt" w:date="2017-08-06T00:55:00Z">
        <w:r w:rsidDel="003F2EF7">
          <w:rPr>
            <w:noProof/>
          </w:rPr>
          <w:delText>Figure 3.3 - ArQoS Pocket: Stakeholder’s interaction</w:delText>
        </w:r>
        <w:r w:rsidDel="003F2EF7">
          <w:rPr>
            <w:noProof/>
          </w:rPr>
          <w:tab/>
        </w:r>
      </w:del>
      <w:del w:id="783" w:author="tomasrodrigues@ua.pt" w:date="2017-08-05T22:40:00Z">
        <w:r w:rsidR="00E451A5" w:rsidDel="00881FF4">
          <w:rPr>
            <w:noProof/>
          </w:rPr>
          <w:delText>42</w:delText>
        </w:r>
      </w:del>
    </w:p>
    <w:p w14:paraId="1C26154B" w14:textId="5B2C4030" w:rsidR="00CF47C1" w:rsidDel="003F2EF7" w:rsidRDefault="00CF47C1">
      <w:pPr>
        <w:pStyle w:val="ndicedeilustraes"/>
        <w:tabs>
          <w:tab w:val="right" w:leader="dot" w:pos="8777"/>
        </w:tabs>
        <w:rPr>
          <w:del w:id="784" w:author="tomasrodrigues@ua.pt" w:date="2017-08-06T00:55:00Z"/>
          <w:rFonts w:eastAsiaTheme="minorEastAsia"/>
          <w:noProof/>
          <w:lang w:eastAsia="pt-PT"/>
        </w:rPr>
      </w:pPr>
      <w:del w:id="785" w:author="tomasrodrigues@ua.pt" w:date="2017-08-06T00:55:00Z">
        <w:r w:rsidRPr="00A96245" w:rsidDel="003F2EF7">
          <w:rPr>
            <w:noProof/>
            <w:lang w:val="en-US"/>
          </w:rPr>
          <w:delText>Figure 3.4 - Use cases diagram: User - App interaction</w:delText>
        </w:r>
        <w:r w:rsidDel="003F2EF7">
          <w:rPr>
            <w:noProof/>
          </w:rPr>
          <w:tab/>
        </w:r>
      </w:del>
      <w:del w:id="786" w:author="tomasrodrigues@ua.pt" w:date="2017-08-05T22:40:00Z">
        <w:r w:rsidR="00E451A5" w:rsidDel="00881FF4">
          <w:rPr>
            <w:noProof/>
          </w:rPr>
          <w:delText>44</w:delText>
        </w:r>
      </w:del>
    </w:p>
    <w:p w14:paraId="7C0BA606" w14:textId="4BA7523F" w:rsidR="00CF47C1" w:rsidDel="003F2EF7" w:rsidRDefault="00CF47C1">
      <w:pPr>
        <w:pStyle w:val="ndicedeilustraes"/>
        <w:tabs>
          <w:tab w:val="right" w:leader="dot" w:pos="8777"/>
        </w:tabs>
        <w:rPr>
          <w:del w:id="787" w:author="tomasrodrigues@ua.pt" w:date="2017-08-06T00:55:00Z"/>
          <w:rFonts w:eastAsiaTheme="minorEastAsia"/>
          <w:noProof/>
          <w:lang w:eastAsia="pt-PT"/>
        </w:rPr>
      </w:pPr>
      <w:del w:id="788" w:author="tomasrodrigues@ua.pt" w:date="2017-08-06T00:55:00Z">
        <w:r w:rsidRPr="00A96245" w:rsidDel="003F2EF7">
          <w:rPr>
            <w:noProof/>
            <w:lang w:val="en-US"/>
          </w:rPr>
          <w:delText>Figure 3.5 - Use cases diagram: System administrator - Management system: interaction</w:delText>
        </w:r>
        <w:r w:rsidDel="003F2EF7">
          <w:rPr>
            <w:noProof/>
          </w:rPr>
          <w:tab/>
        </w:r>
      </w:del>
      <w:del w:id="789" w:author="tomasrodrigues@ua.pt" w:date="2017-08-05T22:40:00Z">
        <w:r w:rsidR="00E451A5" w:rsidDel="00881FF4">
          <w:rPr>
            <w:noProof/>
          </w:rPr>
          <w:delText>44</w:delText>
        </w:r>
      </w:del>
    </w:p>
    <w:p w14:paraId="65ED34D4" w14:textId="6D0B086F" w:rsidR="00CF47C1" w:rsidDel="003F2EF7" w:rsidRDefault="00CF47C1">
      <w:pPr>
        <w:pStyle w:val="ndicedeilustraes"/>
        <w:tabs>
          <w:tab w:val="right" w:leader="dot" w:pos="8777"/>
        </w:tabs>
        <w:rPr>
          <w:del w:id="790" w:author="tomasrodrigues@ua.pt" w:date="2017-08-06T00:55:00Z"/>
          <w:rFonts w:eastAsiaTheme="minorEastAsia"/>
          <w:noProof/>
          <w:lang w:eastAsia="pt-PT"/>
        </w:rPr>
      </w:pPr>
      <w:del w:id="791" w:author="tomasrodrigues@ua.pt" w:date="2017-08-06T00:55:00Z">
        <w:r w:rsidRPr="00A96245" w:rsidDel="003F2EF7">
          <w:rPr>
            <w:noProof/>
            <w:lang w:val="en-US"/>
          </w:rPr>
          <w:delText>Figure 3.6 - ArQoS architecture diagram</w:delText>
        </w:r>
        <w:r w:rsidDel="003F2EF7">
          <w:rPr>
            <w:noProof/>
          </w:rPr>
          <w:tab/>
        </w:r>
      </w:del>
      <w:del w:id="792" w:author="tomasrodrigues@ua.pt" w:date="2017-08-05T22:40:00Z">
        <w:r w:rsidR="00E451A5" w:rsidDel="00881FF4">
          <w:rPr>
            <w:noProof/>
          </w:rPr>
          <w:delText>46</w:delText>
        </w:r>
      </w:del>
    </w:p>
    <w:p w14:paraId="5810A492" w14:textId="5B4F8A73" w:rsidR="00CF47C1" w:rsidDel="003F2EF7" w:rsidRDefault="00CF47C1">
      <w:pPr>
        <w:pStyle w:val="ndicedeilustraes"/>
        <w:tabs>
          <w:tab w:val="right" w:leader="dot" w:pos="8777"/>
        </w:tabs>
        <w:rPr>
          <w:del w:id="793" w:author="tomasrodrigues@ua.pt" w:date="2017-08-06T00:55:00Z"/>
          <w:rFonts w:eastAsiaTheme="minorEastAsia"/>
          <w:noProof/>
          <w:lang w:eastAsia="pt-PT"/>
        </w:rPr>
      </w:pPr>
      <w:del w:id="794" w:author="tomasrodrigues@ua.pt" w:date="2017-08-06T00:55:00Z">
        <w:r w:rsidRPr="00A96245" w:rsidDel="003F2EF7">
          <w:rPr>
            <w:noProof/>
            <w:lang w:val="en-US"/>
          </w:rPr>
          <w:delText>Figure 3.7 - ArQoS Pocket architecture diagram</w:delText>
        </w:r>
        <w:r w:rsidDel="003F2EF7">
          <w:rPr>
            <w:noProof/>
          </w:rPr>
          <w:tab/>
        </w:r>
      </w:del>
      <w:del w:id="795" w:author="tomasrodrigues@ua.pt" w:date="2017-08-05T22:40:00Z">
        <w:r w:rsidR="00E451A5" w:rsidDel="00881FF4">
          <w:rPr>
            <w:noProof/>
          </w:rPr>
          <w:delText>46</w:delText>
        </w:r>
      </w:del>
    </w:p>
    <w:p w14:paraId="11866309" w14:textId="157F4EFF" w:rsidR="00CF47C1" w:rsidDel="003F2EF7" w:rsidRDefault="00CF47C1">
      <w:pPr>
        <w:pStyle w:val="ndicedeilustraes"/>
        <w:tabs>
          <w:tab w:val="right" w:leader="dot" w:pos="8777"/>
        </w:tabs>
        <w:rPr>
          <w:del w:id="796" w:author="tomasrodrigues@ua.pt" w:date="2017-08-06T00:55:00Z"/>
          <w:rFonts w:eastAsiaTheme="minorEastAsia"/>
          <w:noProof/>
          <w:lang w:eastAsia="pt-PT"/>
        </w:rPr>
      </w:pPr>
      <w:del w:id="797" w:author="tomasrodrigues@ua.pt" w:date="2017-08-06T00:55:00Z">
        <w:r w:rsidRPr="00A96245" w:rsidDel="003F2EF7">
          <w:rPr>
            <w:noProof/>
            <w:lang w:val="en-US"/>
          </w:rPr>
          <w:delText>Figure 4.1 - ArQoS Pocket database schema: Tests and tasks results</w:delText>
        </w:r>
        <w:r w:rsidDel="003F2EF7">
          <w:rPr>
            <w:noProof/>
          </w:rPr>
          <w:tab/>
        </w:r>
      </w:del>
      <w:del w:id="798" w:author="tomasrodrigues@ua.pt" w:date="2017-08-05T22:40:00Z">
        <w:r w:rsidR="00E451A5" w:rsidDel="00881FF4">
          <w:rPr>
            <w:noProof/>
          </w:rPr>
          <w:delText>51</w:delText>
        </w:r>
      </w:del>
    </w:p>
    <w:p w14:paraId="6B921C9E" w14:textId="500651B8" w:rsidR="00CF47C1" w:rsidDel="003F2EF7" w:rsidRDefault="00CF47C1">
      <w:pPr>
        <w:pStyle w:val="ndicedeilustraes"/>
        <w:tabs>
          <w:tab w:val="right" w:leader="dot" w:pos="8777"/>
        </w:tabs>
        <w:rPr>
          <w:del w:id="799" w:author="tomasrodrigues@ua.pt" w:date="2017-08-06T00:55:00Z"/>
          <w:rFonts w:eastAsiaTheme="minorEastAsia"/>
          <w:noProof/>
          <w:lang w:eastAsia="pt-PT"/>
        </w:rPr>
      </w:pPr>
      <w:del w:id="800" w:author="tomasrodrigues@ua.pt" w:date="2017-08-06T00:55:00Z">
        <w:r w:rsidRPr="00A96245" w:rsidDel="003F2EF7">
          <w:rPr>
            <w:noProof/>
            <w:lang w:val="en-US"/>
          </w:rPr>
          <w:delText>Figure 4.2 - ArQoS Pocket UI: Sliding Menu</w:delText>
        </w:r>
        <w:r w:rsidDel="003F2EF7">
          <w:rPr>
            <w:noProof/>
          </w:rPr>
          <w:tab/>
        </w:r>
      </w:del>
      <w:del w:id="801" w:author="tomasrodrigues@ua.pt" w:date="2017-08-05T22:40:00Z">
        <w:r w:rsidR="00E451A5" w:rsidDel="00881FF4">
          <w:rPr>
            <w:noProof/>
          </w:rPr>
          <w:delText>53</w:delText>
        </w:r>
      </w:del>
    </w:p>
    <w:p w14:paraId="5F60DD1F" w14:textId="1D79EBD1" w:rsidR="00CF47C1" w:rsidDel="003F2EF7" w:rsidRDefault="00CF47C1">
      <w:pPr>
        <w:pStyle w:val="ndicedeilustraes"/>
        <w:tabs>
          <w:tab w:val="right" w:leader="dot" w:pos="8777"/>
        </w:tabs>
        <w:rPr>
          <w:del w:id="802" w:author="tomasrodrigues@ua.pt" w:date="2017-08-06T00:55:00Z"/>
          <w:rFonts w:eastAsiaTheme="minorEastAsia"/>
          <w:noProof/>
          <w:lang w:eastAsia="pt-PT"/>
        </w:rPr>
      </w:pPr>
      <w:del w:id="803" w:author="tomasrodrigues@ua.pt" w:date="2017-08-06T00:55:00Z">
        <w:r w:rsidRPr="00A96245" w:rsidDel="003F2EF7">
          <w:rPr>
            <w:noProof/>
            <w:lang w:val="en-US"/>
          </w:rPr>
          <w:delText>Figure 4.3 - ArQoS Pocket UI: Splash screen</w:delText>
        </w:r>
        <w:r w:rsidDel="003F2EF7">
          <w:rPr>
            <w:noProof/>
          </w:rPr>
          <w:tab/>
        </w:r>
      </w:del>
      <w:del w:id="804" w:author="tomasrodrigues@ua.pt" w:date="2017-08-05T22:40:00Z">
        <w:r w:rsidR="00E451A5" w:rsidDel="00881FF4">
          <w:rPr>
            <w:noProof/>
          </w:rPr>
          <w:delText>54</w:delText>
        </w:r>
      </w:del>
    </w:p>
    <w:p w14:paraId="220FD4B1" w14:textId="695880F2" w:rsidR="00CF47C1" w:rsidDel="003F2EF7" w:rsidRDefault="00CF47C1">
      <w:pPr>
        <w:pStyle w:val="ndicedeilustraes"/>
        <w:tabs>
          <w:tab w:val="right" w:leader="dot" w:pos="8777"/>
        </w:tabs>
        <w:rPr>
          <w:del w:id="805" w:author="tomasrodrigues@ua.pt" w:date="2017-08-06T00:55:00Z"/>
          <w:rFonts w:eastAsiaTheme="minorEastAsia"/>
          <w:noProof/>
          <w:lang w:eastAsia="pt-PT"/>
        </w:rPr>
      </w:pPr>
      <w:del w:id="806" w:author="tomasrodrigues@ua.pt" w:date="2017-08-06T00:55:00Z">
        <w:r w:rsidRPr="00A96245" w:rsidDel="003F2EF7">
          <w:rPr>
            <w:noProof/>
            <w:lang w:val="en-US"/>
          </w:rPr>
          <w:delText>Figure 4.4 - ArQoS Pocket UI: Anomaly's filtering dropdown</w:delText>
        </w:r>
        <w:r w:rsidDel="003F2EF7">
          <w:rPr>
            <w:noProof/>
          </w:rPr>
          <w:tab/>
        </w:r>
      </w:del>
      <w:del w:id="807" w:author="tomasrodrigues@ua.pt" w:date="2017-08-05T22:40:00Z">
        <w:r w:rsidR="00E451A5" w:rsidDel="00881FF4">
          <w:rPr>
            <w:noProof/>
          </w:rPr>
          <w:delText>55</w:delText>
        </w:r>
      </w:del>
    </w:p>
    <w:p w14:paraId="545F4964" w14:textId="0357C3D2" w:rsidR="00CF47C1" w:rsidDel="003F2EF7" w:rsidRDefault="00CF47C1">
      <w:pPr>
        <w:pStyle w:val="ndicedeilustraes"/>
        <w:tabs>
          <w:tab w:val="right" w:leader="dot" w:pos="8777"/>
        </w:tabs>
        <w:rPr>
          <w:del w:id="808" w:author="tomasrodrigues@ua.pt" w:date="2017-08-06T00:55:00Z"/>
          <w:rFonts w:eastAsiaTheme="minorEastAsia"/>
          <w:noProof/>
          <w:lang w:eastAsia="pt-PT"/>
        </w:rPr>
      </w:pPr>
      <w:del w:id="809" w:author="tomasrodrigues@ua.pt" w:date="2017-08-06T00:55:00Z">
        <w:r w:rsidDel="003F2EF7">
          <w:rPr>
            <w:noProof/>
          </w:rPr>
          <w:delText>Figure 4.5 - ArQoS Pocket UI: Dashboard</w:delText>
        </w:r>
        <w:r w:rsidDel="003F2EF7">
          <w:rPr>
            <w:noProof/>
          </w:rPr>
          <w:tab/>
        </w:r>
      </w:del>
      <w:del w:id="810" w:author="tomasrodrigues@ua.pt" w:date="2017-08-05T22:40:00Z">
        <w:r w:rsidR="00E451A5" w:rsidDel="00881FF4">
          <w:rPr>
            <w:noProof/>
          </w:rPr>
          <w:delText>56</w:delText>
        </w:r>
      </w:del>
    </w:p>
    <w:p w14:paraId="668F58EB" w14:textId="59000516" w:rsidR="00CF47C1" w:rsidDel="003F2EF7" w:rsidRDefault="00CF47C1">
      <w:pPr>
        <w:pStyle w:val="ndicedeilustraes"/>
        <w:tabs>
          <w:tab w:val="right" w:leader="dot" w:pos="8777"/>
        </w:tabs>
        <w:rPr>
          <w:del w:id="811" w:author="tomasrodrigues@ua.pt" w:date="2017-08-06T00:55:00Z"/>
          <w:rFonts w:eastAsiaTheme="minorEastAsia"/>
          <w:noProof/>
          <w:lang w:eastAsia="pt-PT"/>
        </w:rPr>
      </w:pPr>
      <w:del w:id="812" w:author="tomasrodrigues@ua.pt" w:date="2017-08-06T00:55:00Z">
        <w:r w:rsidRPr="00A96245" w:rsidDel="003F2EF7">
          <w:rPr>
            <w:noProof/>
            <w:lang w:val="en-US"/>
          </w:rPr>
          <w:delText>Figure 4.6 - ArQoS Pocket UI: Report an anomaly</w:delText>
        </w:r>
        <w:r w:rsidDel="003F2EF7">
          <w:rPr>
            <w:noProof/>
          </w:rPr>
          <w:tab/>
        </w:r>
      </w:del>
      <w:del w:id="813" w:author="tomasrodrigues@ua.pt" w:date="2017-08-05T22:40:00Z">
        <w:r w:rsidR="00E451A5" w:rsidDel="00881FF4">
          <w:rPr>
            <w:noProof/>
          </w:rPr>
          <w:delText>57</w:delText>
        </w:r>
      </w:del>
    </w:p>
    <w:p w14:paraId="2453162D" w14:textId="70D006DD" w:rsidR="00CF47C1" w:rsidDel="003F2EF7" w:rsidRDefault="00CF47C1">
      <w:pPr>
        <w:pStyle w:val="ndicedeilustraes"/>
        <w:tabs>
          <w:tab w:val="right" w:leader="dot" w:pos="8777"/>
        </w:tabs>
        <w:rPr>
          <w:del w:id="814" w:author="tomasrodrigues@ua.pt" w:date="2017-08-06T00:55:00Z"/>
          <w:rFonts w:eastAsiaTheme="minorEastAsia"/>
          <w:noProof/>
          <w:lang w:eastAsia="pt-PT"/>
        </w:rPr>
      </w:pPr>
      <w:del w:id="815" w:author="tomasrodrigues@ua.pt" w:date="2017-08-06T00:55:00Z">
        <w:r w:rsidRPr="00A96245" w:rsidDel="003F2EF7">
          <w:rPr>
            <w:noProof/>
            <w:lang w:val="en-US"/>
          </w:rPr>
          <w:delText>Figure 4.7 - ArQoS Pocket UI: Anomaly history</w:delText>
        </w:r>
        <w:r w:rsidDel="003F2EF7">
          <w:rPr>
            <w:noProof/>
          </w:rPr>
          <w:tab/>
        </w:r>
      </w:del>
      <w:del w:id="816" w:author="tomasrodrigues@ua.pt" w:date="2017-08-05T22:40:00Z">
        <w:r w:rsidR="00E451A5" w:rsidDel="00881FF4">
          <w:rPr>
            <w:noProof/>
          </w:rPr>
          <w:delText>57</w:delText>
        </w:r>
      </w:del>
    </w:p>
    <w:p w14:paraId="228677EB" w14:textId="77A43F5F" w:rsidR="00CF47C1" w:rsidDel="003F2EF7" w:rsidRDefault="00CF47C1">
      <w:pPr>
        <w:pStyle w:val="ndicedeilustraes"/>
        <w:tabs>
          <w:tab w:val="right" w:leader="dot" w:pos="8777"/>
        </w:tabs>
        <w:rPr>
          <w:del w:id="817" w:author="tomasrodrigues@ua.pt" w:date="2017-08-06T00:55:00Z"/>
          <w:rFonts w:eastAsiaTheme="minorEastAsia"/>
          <w:noProof/>
          <w:lang w:eastAsia="pt-PT"/>
        </w:rPr>
      </w:pPr>
      <w:del w:id="818" w:author="tomasrodrigues@ua.pt" w:date="2017-08-06T00:55:00Z">
        <w:r w:rsidRPr="00A96245" w:rsidDel="003F2EF7">
          <w:rPr>
            <w:noProof/>
            <w:lang w:val="en-US"/>
          </w:rPr>
          <w:delText>Figure 4.8 - ArQoS Pocket UI: List of tests and test details page</w:delText>
        </w:r>
        <w:r w:rsidDel="003F2EF7">
          <w:rPr>
            <w:noProof/>
          </w:rPr>
          <w:tab/>
        </w:r>
      </w:del>
      <w:del w:id="819" w:author="tomasrodrigues@ua.pt" w:date="2017-08-05T22:40:00Z">
        <w:r w:rsidR="00E451A5" w:rsidDel="00881FF4">
          <w:rPr>
            <w:noProof/>
          </w:rPr>
          <w:delText>58</w:delText>
        </w:r>
      </w:del>
    </w:p>
    <w:p w14:paraId="1BB3355C" w14:textId="73201FB6" w:rsidR="00CF47C1" w:rsidDel="003F2EF7" w:rsidRDefault="00CF47C1">
      <w:pPr>
        <w:pStyle w:val="ndicedeilustraes"/>
        <w:tabs>
          <w:tab w:val="right" w:leader="dot" w:pos="8777"/>
        </w:tabs>
        <w:rPr>
          <w:del w:id="820" w:author="tomasrodrigues@ua.pt" w:date="2017-08-06T00:55:00Z"/>
          <w:rFonts w:eastAsiaTheme="minorEastAsia"/>
          <w:noProof/>
          <w:lang w:eastAsia="pt-PT"/>
        </w:rPr>
      </w:pPr>
      <w:del w:id="821" w:author="tomasrodrigues@ua.pt" w:date="2017-08-06T00:55:00Z">
        <w:r w:rsidRPr="00A96245" w:rsidDel="003F2EF7">
          <w:rPr>
            <w:noProof/>
            <w:lang w:val="en-US"/>
          </w:rPr>
          <w:delText>Figure 4.9 - ArQoS Pocket UI: Test history and task details pages</w:delText>
        </w:r>
        <w:r w:rsidDel="003F2EF7">
          <w:rPr>
            <w:noProof/>
          </w:rPr>
          <w:tab/>
        </w:r>
      </w:del>
      <w:del w:id="822" w:author="tomasrodrigues@ua.pt" w:date="2017-08-05T22:40:00Z">
        <w:r w:rsidR="00E451A5" w:rsidDel="00881FF4">
          <w:rPr>
            <w:noProof/>
          </w:rPr>
          <w:delText>59</w:delText>
        </w:r>
      </w:del>
    </w:p>
    <w:p w14:paraId="4512CCBC" w14:textId="326D813A" w:rsidR="00CF47C1" w:rsidDel="003F2EF7" w:rsidRDefault="00CF47C1">
      <w:pPr>
        <w:pStyle w:val="ndicedeilustraes"/>
        <w:tabs>
          <w:tab w:val="right" w:leader="dot" w:pos="8777"/>
        </w:tabs>
        <w:rPr>
          <w:del w:id="823" w:author="tomasrodrigues@ua.pt" w:date="2017-08-06T00:55:00Z"/>
          <w:rFonts w:eastAsiaTheme="minorEastAsia"/>
          <w:noProof/>
          <w:lang w:eastAsia="pt-PT"/>
        </w:rPr>
      </w:pPr>
      <w:del w:id="824" w:author="tomasrodrigues@ua.pt" w:date="2017-08-06T00:55:00Z">
        <w:r w:rsidRPr="00A96245" w:rsidDel="003F2EF7">
          <w:rPr>
            <w:noProof/>
            <w:lang w:val="en-US"/>
          </w:rPr>
          <w:delText>Figure 4.10 - ArQoS Pocket UI: Radiologs history and entry details page</w:delText>
        </w:r>
        <w:r w:rsidDel="003F2EF7">
          <w:rPr>
            <w:noProof/>
          </w:rPr>
          <w:tab/>
        </w:r>
      </w:del>
      <w:del w:id="825" w:author="tomasrodrigues@ua.pt" w:date="2017-08-05T22:40:00Z">
        <w:r w:rsidR="00E451A5" w:rsidDel="00881FF4">
          <w:rPr>
            <w:noProof/>
          </w:rPr>
          <w:delText>60</w:delText>
        </w:r>
      </w:del>
    </w:p>
    <w:p w14:paraId="7D45189E" w14:textId="2E036E81" w:rsidR="00CF47C1" w:rsidDel="003F2EF7" w:rsidRDefault="00CF47C1">
      <w:pPr>
        <w:pStyle w:val="ndicedeilustraes"/>
        <w:tabs>
          <w:tab w:val="right" w:leader="dot" w:pos="8777"/>
        </w:tabs>
        <w:rPr>
          <w:del w:id="826" w:author="tomasrodrigues@ua.pt" w:date="2017-08-06T00:55:00Z"/>
          <w:rFonts w:eastAsiaTheme="minorEastAsia"/>
          <w:noProof/>
          <w:lang w:eastAsia="pt-PT"/>
        </w:rPr>
      </w:pPr>
      <w:del w:id="827" w:author="tomasrodrigues@ua.pt" w:date="2017-08-06T00:55:00Z">
        <w:r w:rsidRPr="00A96245" w:rsidDel="003F2EF7">
          <w:rPr>
            <w:noProof/>
            <w:lang w:val="en-US"/>
          </w:rPr>
          <w:delText>Figure 4.11 - ArQoS Pocket UI: Settings page</w:delText>
        </w:r>
        <w:r w:rsidDel="003F2EF7">
          <w:rPr>
            <w:noProof/>
          </w:rPr>
          <w:tab/>
        </w:r>
      </w:del>
      <w:del w:id="828" w:author="tomasrodrigues@ua.pt" w:date="2017-08-05T22:40:00Z">
        <w:r w:rsidR="00E451A5" w:rsidDel="00881FF4">
          <w:rPr>
            <w:noProof/>
          </w:rPr>
          <w:delText>61</w:delText>
        </w:r>
      </w:del>
    </w:p>
    <w:p w14:paraId="5ECE5ACF" w14:textId="54B31BEF" w:rsidR="00CF47C1" w:rsidDel="003F2EF7" w:rsidRDefault="00CF47C1">
      <w:pPr>
        <w:pStyle w:val="ndicedeilustraes"/>
        <w:tabs>
          <w:tab w:val="right" w:leader="dot" w:pos="8777"/>
        </w:tabs>
        <w:rPr>
          <w:del w:id="829" w:author="tomasrodrigues@ua.pt" w:date="2017-08-06T00:55:00Z"/>
          <w:rFonts w:eastAsiaTheme="minorEastAsia"/>
          <w:noProof/>
          <w:lang w:eastAsia="pt-PT"/>
        </w:rPr>
      </w:pPr>
      <w:del w:id="830" w:author="tomasrodrigues@ua.pt" w:date="2017-08-06T00:55:00Z">
        <w:r w:rsidRPr="00A96245" w:rsidDel="003F2EF7">
          <w:rPr>
            <w:noProof/>
            <w:lang w:val="en-US"/>
          </w:rPr>
          <w:delText>Figure 4.12 - Sequence Diagram: Management system confirmation messages</w:delText>
        </w:r>
        <w:r w:rsidDel="003F2EF7">
          <w:rPr>
            <w:noProof/>
          </w:rPr>
          <w:tab/>
        </w:r>
      </w:del>
      <w:del w:id="831" w:author="tomasrodrigues@ua.pt" w:date="2017-08-05T22:40:00Z">
        <w:r w:rsidR="00E451A5" w:rsidDel="00881FF4">
          <w:rPr>
            <w:noProof/>
          </w:rPr>
          <w:delText>63</w:delText>
        </w:r>
      </w:del>
    </w:p>
    <w:p w14:paraId="2D7EA951" w14:textId="76438E31" w:rsidR="00CF47C1" w:rsidDel="003F2EF7" w:rsidRDefault="00CF47C1">
      <w:pPr>
        <w:pStyle w:val="ndicedeilustraes"/>
        <w:tabs>
          <w:tab w:val="right" w:leader="dot" w:pos="8777"/>
        </w:tabs>
        <w:rPr>
          <w:del w:id="832" w:author="tomasrodrigues@ua.pt" w:date="2017-08-06T00:55:00Z"/>
          <w:rFonts w:eastAsiaTheme="minorEastAsia"/>
          <w:noProof/>
          <w:lang w:eastAsia="pt-PT"/>
        </w:rPr>
      </w:pPr>
      <w:del w:id="833" w:author="tomasrodrigues@ua.pt" w:date="2017-08-06T00:55:00Z">
        <w:r w:rsidRPr="00A96245" w:rsidDel="003F2EF7">
          <w:rPr>
            <w:noProof/>
            <w:lang w:val="en-US"/>
          </w:rPr>
          <w:delText>Figure 4.13 - Sequence diagram: SMS test KPI's</w:delText>
        </w:r>
        <w:r w:rsidDel="003F2EF7">
          <w:rPr>
            <w:noProof/>
          </w:rPr>
          <w:tab/>
        </w:r>
      </w:del>
      <w:del w:id="834" w:author="tomasrodrigues@ua.pt" w:date="2017-08-05T22:40:00Z">
        <w:r w:rsidR="00E451A5" w:rsidDel="00881FF4">
          <w:rPr>
            <w:noProof/>
          </w:rPr>
          <w:delText>71</w:delText>
        </w:r>
      </w:del>
    </w:p>
    <w:p w14:paraId="6F325467" w14:textId="18B2DCFF" w:rsidR="00CF47C1" w:rsidDel="003F2EF7" w:rsidRDefault="00CF47C1">
      <w:pPr>
        <w:pStyle w:val="ndicedeilustraes"/>
        <w:tabs>
          <w:tab w:val="right" w:leader="dot" w:pos="8777"/>
        </w:tabs>
        <w:rPr>
          <w:del w:id="835" w:author="tomasrodrigues@ua.pt" w:date="2017-08-06T00:55:00Z"/>
          <w:rFonts w:eastAsiaTheme="minorEastAsia"/>
          <w:noProof/>
          <w:lang w:eastAsia="pt-PT"/>
        </w:rPr>
      </w:pPr>
      <w:del w:id="836" w:author="tomasrodrigues@ua.pt" w:date="2017-08-06T00:55:00Z">
        <w:r w:rsidRPr="00A96245" w:rsidDel="003F2EF7">
          <w:rPr>
            <w:noProof/>
            <w:lang w:val="en-US"/>
          </w:rPr>
          <w:delText>Figure 5.1 - 3D prototype of open probe with the Pocket solution integration without wiring</w:delText>
        </w:r>
        <w:r w:rsidDel="003F2EF7">
          <w:rPr>
            <w:noProof/>
          </w:rPr>
          <w:tab/>
        </w:r>
      </w:del>
      <w:del w:id="837" w:author="tomasrodrigues@ua.pt" w:date="2017-08-05T22:40:00Z">
        <w:r w:rsidR="00E451A5" w:rsidDel="00881FF4">
          <w:rPr>
            <w:noProof/>
          </w:rPr>
          <w:delText>74</w:delText>
        </w:r>
      </w:del>
    </w:p>
    <w:p w14:paraId="78DCD44C" w14:textId="20D4EB65" w:rsidR="00CF47C1" w:rsidDel="003F2EF7" w:rsidRDefault="00CF47C1">
      <w:pPr>
        <w:pStyle w:val="ndicedeilustraes"/>
        <w:tabs>
          <w:tab w:val="right" w:leader="dot" w:pos="8777"/>
        </w:tabs>
        <w:rPr>
          <w:del w:id="838" w:author="tomasrodrigues@ua.pt" w:date="2017-08-06T00:55:00Z"/>
          <w:rFonts w:eastAsiaTheme="minorEastAsia"/>
          <w:noProof/>
          <w:lang w:eastAsia="pt-PT"/>
        </w:rPr>
      </w:pPr>
      <w:del w:id="839" w:author="tomasrodrigues@ua.pt" w:date="2017-08-06T00:55:00Z">
        <w:r w:rsidRPr="00A96245" w:rsidDel="003F2EF7">
          <w:rPr>
            <w:noProof/>
            <w:lang w:val="en-US"/>
          </w:rPr>
          <w:delText>Figure 5.2 - Test A: Mobile probe’s interference on pocket’s radio signal strength</w:delText>
        </w:r>
        <w:r w:rsidDel="003F2EF7">
          <w:rPr>
            <w:noProof/>
          </w:rPr>
          <w:tab/>
        </w:r>
      </w:del>
      <w:del w:id="840" w:author="tomasrodrigues@ua.pt" w:date="2017-08-05T22:40:00Z">
        <w:r w:rsidR="00E451A5" w:rsidDel="00881FF4">
          <w:rPr>
            <w:noProof/>
          </w:rPr>
          <w:delText>75</w:delText>
        </w:r>
      </w:del>
    </w:p>
    <w:p w14:paraId="4AC96291" w14:textId="2357437B" w:rsidR="00CF47C1" w:rsidDel="003F2EF7" w:rsidRDefault="00CF47C1">
      <w:pPr>
        <w:pStyle w:val="ndicedeilustraes"/>
        <w:tabs>
          <w:tab w:val="right" w:leader="dot" w:pos="8777"/>
        </w:tabs>
        <w:rPr>
          <w:del w:id="841" w:author="tomasrodrigues@ua.pt" w:date="2017-08-06T00:55:00Z"/>
          <w:rFonts w:eastAsiaTheme="minorEastAsia"/>
          <w:noProof/>
          <w:lang w:eastAsia="pt-PT"/>
        </w:rPr>
      </w:pPr>
      <w:del w:id="842" w:author="tomasrodrigues@ua.pt" w:date="2017-08-06T00:55:00Z">
        <w:r w:rsidRPr="00A96245" w:rsidDel="003F2EF7">
          <w:rPr>
            <w:noProof/>
            <w:lang w:val="en-US"/>
          </w:rPr>
          <w:delText>Figure 5.3 - Test B: Mobile probe’s interference on pocket’s radio signal strength</w:delText>
        </w:r>
        <w:r w:rsidDel="003F2EF7">
          <w:rPr>
            <w:noProof/>
          </w:rPr>
          <w:tab/>
        </w:r>
      </w:del>
      <w:del w:id="843" w:author="tomasrodrigues@ua.pt" w:date="2017-08-05T22:40:00Z">
        <w:r w:rsidR="00E451A5" w:rsidDel="00881FF4">
          <w:rPr>
            <w:noProof/>
          </w:rPr>
          <w:delText>76</w:delText>
        </w:r>
      </w:del>
    </w:p>
    <w:p w14:paraId="2AD7315D" w14:textId="65C48B97" w:rsidR="00CF47C1" w:rsidDel="003F2EF7" w:rsidRDefault="00CF47C1">
      <w:pPr>
        <w:pStyle w:val="ndicedeilustraes"/>
        <w:tabs>
          <w:tab w:val="right" w:leader="dot" w:pos="8777"/>
        </w:tabs>
        <w:rPr>
          <w:del w:id="844" w:author="tomasrodrigues@ua.pt" w:date="2017-08-06T00:55:00Z"/>
          <w:rFonts w:eastAsiaTheme="minorEastAsia"/>
          <w:noProof/>
          <w:lang w:eastAsia="pt-PT"/>
        </w:rPr>
      </w:pPr>
      <w:del w:id="845" w:author="tomasrodrigues@ua.pt" w:date="2017-08-06T00:55:00Z">
        <w:r w:rsidRPr="00A96245" w:rsidDel="003F2EF7">
          <w:rPr>
            <w:noProof/>
            <w:lang w:val="en-US"/>
          </w:rPr>
          <w:delText>Figure 5.4 - Performance Test: Battery Consuption</w:delText>
        </w:r>
        <w:r w:rsidDel="003F2EF7">
          <w:rPr>
            <w:noProof/>
          </w:rPr>
          <w:tab/>
        </w:r>
      </w:del>
      <w:del w:id="846" w:author="tomasrodrigues@ua.pt" w:date="2017-08-05T22:40:00Z">
        <w:r w:rsidR="00E451A5" w:rsidDel="00881FF4">
          <w:rPr>
            <w:noProof/>
          </w:rPr>
          <w:delText>82</w:delText>
        </w:r>
      </w:del>
    </w:p>
    <w:p w14:paraId="1C8D8AB7" w14:textId="402C0BC1" w:rsidR="00CF47C1" w:rsidDel="003F2EF7" w:rsidRDefault="00CF47C1">
      <w:pPr>
        <w:pStyle w:val="ndicedeilustraes"/>
        <w:tabs>
          <w:tab w:val="right" w:leader="dot" w:pos="8777"/>
        </w:tabs>
        <w:rPr>
          <w:del w:id="847" w:author="tomasrodrigues@ua.pt" w:date="2017-08-06T00:55:00Z"/>
          <w:rFonts w:eastAsiaTheme="minorEastAsia"/>
          <w:noProof/>
          <w:lang w:eastAsia="pt-PT"/>
        </w:rPr>
      </w:pPr>
      <w:del w:id="848" w:author="tomasrodrigues@ua.pt" w:date="2017-08-06T00:55:00Z">
        <w:r w:rsidRPr="00A96245" w:rsidDel="003F2EF7">
          <w:rPr>
            <w:noProof/>
            <w:lang w:val="en-US"/>
          </w:rPr>
          <w:delText>Figure 5.5 - SMS sending and delivery times on multiple technologies</w:delText>
        </w:r>
        <w:r w:rsidDel="003F2EF7">
          <w:rPr>
            <w:noProof/>
          </w:rPr>
          <w:tab/>
        </w:r>
      </w:del>
      <w:del w:id="849" w:author="tomasrodrigues@ua.pt" w:date="2017-08-05T22:40:00Z">
        <w:r w:rsidR="00E451A5" w:rsidDel="00881FF4">
          <w:rPr>
            <w:noProof/>
          </w:rPr>
          <w:delText>84</w:delText>
        </w:r>
      </w:del>
    </w:p>
    <w:p w14:paraId="7D0F3E5B" w14:textId="74CBB42A" w:rsidR="00CF47C1" w:rsidDel="003F2EF7" w:rsidRDefault="00CF47C1">
      <w:pPr>
        <w:pStyle w:val="ndicedeilustraes"/>
        <w:tabs>
          <w:tab w:val="right" w:leader="dot" w:pos="8777"/>
        </w:tabs>
        <w:rPr>
          <w:del w:id="850" w:author="tomasrodrigues@ua.pt" w:date="2017-08-06T00:55:00Z"/>
          <w:rFonts w:eastAsiaTheme="minorEastAsia"/>
          <w:noProof/>
          <w:lang w:eastAsia="pt-PT"/>
        </w:rPr>
      </w:pPr>
      <w:del w:id="851" w:author="tomasrodrigues@ua.pt" w:date="2017-08-06T00:55:00Z">
        <w:r w:rsidRPr="00A96245" w:rsidDel="003F2EF7">
          <w:rPr>
            <w:noProof/>
            <w:lang w:val="en-US"/>
          </w:rPr>
          <w:delText>Figure 5.6 - Radiolog map view after drive-test</w:delText>
        </w:r>
        <w:r w:rsidDel="003F2EF7">
          <w:rPr>
            <w:noProof/>
          </w:rPr>
          <w:tab/>
        </w:r>
      </w:del>
      <w:del w:id="852" w:author="tomasrodrigues@ua.pt" w:date="2017-08-05T22:40:00Z">
        <w:r w:rsidR="00E451A5" w:rsidDel="00881FF4">
          <w:rPr>
            <w:noProof/>
          </w:rPr>
          <w:delText>86</w:delText>
        </w:r>
      </w:del>
    </w:p>
    <w:p w14:paraId="4CD82BE2" w14:textId="45CBB348" w:rsidR="00CF47C1" w:rsidDel="003F2EF7" w:rsidRDefault="00CF47C1">
      <w:pPr>
        <w:pStyle w:val="ndicedeilustraes"/>
        <w:tabs>
          <w:tab w:val="right" w:leader="dot" w:pos="8777"/>
        </w:tabs>
        <w:rPr>
          <w:del w:id="853" w:author="tomasrodrigues@ua.pt" w:date="2017-08-06T00:55:00Z"/>
          <w:rFonts w:eastAsiaTheme="minorEastAsia"/>
          <w:noProof/>
          <w:lang w:eastAsia="pt-PT"/>
        </w:rPr>
      </w:pPr>
      <w:del w:id="854" w:author="tomasrodrigues@ua.pt" w:date="2017-08-06T00:55:00Z">
        <w:r w:rsidRPr="00A96245" w:rsidDel="003F2EF7">
          <w:rPr>
            <w:noProof/>
            <w:lang w:val="en-US"/>
          </w:rPr>
          <w:delText>Figure 5.7 - Event: Cell reselection</w:delText>
        </w:r>
        <w:r w:rsidDel="003F2EF7">
          <w:rPr>
            <w:noProof/>
          </w:rPr>
          <w:tab/>
        </w:r>
      </w:del>
      <w:del w:id="855" w:author="tomasrodrigues@ua.pt" w:date="2017-08-05T22:40:00Z">
        <w:r w:rsidR="00E451A5" w:rsidDel="00881FF4">
          <w:rPr>
            <w:noProof/>
          </w:rPr>
          <w:delText>86</w:delText>
        </w:r>
      </w:del>
    </w:p>
    <w:p w14:paraId="1C185CA3" w14:textId="32A9AD18" w:rsidR="00CF47C1" w:rsidDel="003F2EF7" w:rsidRDefault="00CF47C1">
      <w:pPr>
        <w:pStyle w:val="ndicedeilustraes"/>
        <w:tabs>
          <w:tab w:val="right" w:leader="dot" w:pos="8777"/>
        </w:tabs>
        <w:rPr>
          <w:del w:id="856" w:author="tomasrodrigues@ua.pt" w:date="2017-08-06T00:55:00Z"/>
          <w:rFonts w:eastAsiaTheme="minorEastAsia"/>
          <w:noProof/>
          <w:lang w:eastAsia="pt-PT"/>
        </w:rPr>
      </w:pPr>
      <w:del w:id="857" w:author="tomasrodrigues@ua.pt" w:date="2017-08-06T00:55:00Z">
        <w:r w:rsidRPr="00A96245" w:rsidDel="003F2EF7">
          <w:rPr>
            <w:noProof/>
            <w:lang w:val="en-US"/>
          </w:rPr>
          <w:delText>Figure 5.8 - Event: PLMN change</w:delText>
        </w:r>
        <w:r w:rsidDel="003F2EF7">
          <w:rPr>
            <w:noProof/>
          </w:rPr>
          <w:tab/>
        </w:r>
      </w:del>
      <w:del w:id="858" w:author="tomasrodrigues@ua.pt" w:date="2017-08-05T22:40:00Z">
        <w:r w:rsidR="00E451A5" w:rsidDel="00881FF4">
          <w:rPr>
            <w:noProof/>
          </w:rPr>
          <w:delText>87</w:delText>
        </w:r>
      </w:del>
    </w:p>
    <w:p w14:paraId="6DA6A364" w14:textId="77777777" w:rsidR="001906B0" w:rsidRPr="00D32FC4" w:rsidRDefault="00021318" w:rsidP="001906B0">
      <w:pPr>
        <w:rPr>
          <w:rFonts w:cs="Arial"/>
          <w:szCs w:val="22"/>
        </w:rPr>
      </w:pPr>
      <w:r w:rsidRPr="00D32FC4">
        <w:rPr>
          <w:rFonts w:cs="Arial"/>
        </w:rPr>
        <w:fldChar w:fldCharType="end"/>
      </w:r>
    </w:p>
    <w:p w14:paraId="2CD72CCA" w14:textId="77777777" w:rsidR="001906B0" w:rsidRPr="00D32FC4" w:rsidRDefault="001906B0">
      <w:pPr>
        <w:spacing w:line="276" w:lineRule="auto"/>
        <w:rPr>
          <w:rFonts w:cs="Arial"/>
          <w:szCs w:val="22"/>
        </w:rPr>
      </w:pPr>
      <w:r w:rsidRPr="00D32FC4">
        <w:rPr>
          <w:rFonts w:cs="Arial"/>
          <w:szCs w:val="22"/>
        </w:rPr>
        <w:br w:type="page"/>
      </w:r>
    </w:p>
    <w:p w14:paraId="55DE05CB" w14:textId="77777777" w:rsidR="00973A73" w:rsidRPr="00D32FC4" w:rsidRDefault="000D781C" w:rsidP="00E81E7E">
      <w:pPr>
        <w:pStyle w:val="Cabealho2"/>
        <w:numPr>
          <w:ilvl w:val="0"/>
          <w:numId w:val="0"/>
        </w:numPr>
      </w:pPr>
      <w:bookmarkStart w:id="859" w:name="_Toc491797473"/>
      <w:r w:rsidRPr="00D32FC4">
        <w:lastRenderedPageBreak/>
        <w:t>List of tables</w:t>
      </w:r>
      <w:bookmarkEnd w:id="859"/>
    </w:p>
    <w:p w14:paraId="4F5D7120" w14:textId="7085D2E3" w:rsidR="003F2EF7" w:rsidRDefault="00021318">
      <w:pPr>
        <w:pStyle w:val="ndicedeilustraes"/>
        <w:tabs>
          <w:tab w:val="right" w:leader="dot" w:pos="8777"/>
        </w:tabs>
        <w:rPr>
          <w:ins w:id="860" w:author="tomasrodrigues@ua.pt" w:date="2017-08-06T00:55:00Z"/>
          <w:rFonts w:eastAsiaTheme="minorEastAsia"/>
          <w:noProof/>
          <w:lang w:eastAsia="pt-PT"/>
        </w:rPr>
      </w:pPr>
      <w:r w:rsidRPr="00D32FC4">
        <w:rPr>
          <w:lang w:val="en-US"/>
        </w:rPr>
        <w:fldChar w:fldCharType="begin"/>
      </w:r>
      <w:r w:rsidR="008E628D" w:rsidRPr="00D32FC4">
        <w:rPr>
          <w:lang w:val="en-US"/>
        </w:rPr>
        <w:instrText xml:space="preserve"> TOC \h \z \c "Table" </w:instrText>
      </w:r>
      <w:r w:rsidRPr="00D32FC4">
        <w:rPr>
          <w:lang w:val="en-US"/>
        </w:rPr>
        <w:fldChar w:fldCharType="separate"/>
      </w:r>
      <w:ins w:id="861" w:author="tomasrodrigues@ua.pt" w:date="2017-08-06T00:55:00Z">
        <w:r w:rsidR="003F2EF7" w:rsidRPr="00171ED1">
          <w:rPr>
            <w:rStyle w:val="Hiperligao"/>
            <w:noProof/>
          </w:rPr>
          <w:fldChar w:fldCharType="begin"/>
        </w:r>
        <w:r w:rsidR="003F2EF7" w:rsidRPr="00171ED1">
          <w:rPr>
            <w:rStyle w:val="Hiperligao"/>
            <w:noProof/>
          </w:rPr>
          <w:instrText xml:space="preserve"> </w:instrText>
        </w:r>
        <w:r w:rsidR="003F2EF7">
          <w:rPr>
            <w:noProof/>
          </w:rPr>
          <w:instrText>HYPERLINK \l "_Toc489744316"</w:instrText>
        </w:r>
        <w:r w:rsidR="003F2EF7" w:rsidRPr="00171ED1">
          <w:rPr>
            <w:rStyle w:val="Hiperligao"/>
            <w:noProof/>
          </w:rPr>
          <w:instrText xml:space="preserve"> </w:instrText>
        </w:r>
        <w:r w:rsidR="003F2EF7" w:rsidRPr="00171ED1">
          <w:rPr>
            <w:rStyle w:val="Hiperligao"/>
            <w:noProof/>
          </w:rPr>
          <w:fldChar w:fldCharType="separate"/>
        </w:r>
        <w:r w:rsidR="003F2EF7" w:rsidRPr="00171ED1">
          <w:rPr>
            <w:rStyle w:val="Hiperligao"/>
            <w:noProof/>
            <w:lang w:val="en-US"/>
          </w:rPr>
          <w:t>Table 2.1 - Evolution of wireless technologies [25]</w:t>
        </w:r>
        <w:r w:rsidR="003F2EF7">
          <w:rPr>
            <w:noProof/>
            <w:webHidden/>
          </w:rPr>
          <w:tab/>
        </w:r>
        <w:r w:rsidR="003F2EF7">
          <w:rPr>
            <w:noProof/>
            <w:webHidden/>
          </w:rPr>
          <w:fldChar w:fldCharType="begin"/>
        </w:r>
        <w:r w:rsidR="003F2EF7">
          <w:rPr>
            <w:noProof/>
            <w:webHidden/>
          </w:rPr>
          <w:instrText xml:space="preserve"> PAGEREF _Toc489744316 \h </w:instrText>
        </w:r>
      </w:ins>
      <w:r w:rsidR="003F2EF7">
        <w:rPr>
          <w:noProof/>
          <w:webHidden/>
        </w:rPr>
      </w:r>
      <w:r w:rsidR="003F2EF7">
        <w:rPr>
          <w:noProof/>
          <w:webHidden/>
        </w:rPr>
        <w:fldChar w:fldCharType="separate"/>
      </w:r>
      <w:ins w:id="862" w:author="tomasrodrigues@ua.pt" w:date="2017-08-30T16:03:00Z">
        <w:r w:rsidR="00725F1B">
          <w:rPr>
            <w:noProof/>
            <w:webHidden/>
          </w:rPr>
          <w:t>14</w:t>
        </w:r>
      </w:ins>
      <w:ins w:id="863" w:author="tomasrodrigues@ua.pt" w:date="2017-08-06T00:55:00Z">
        <w:r w:rsidR="003F2EF7">
          <w:rPr>
            <w:noProof/>
            <w:webHidden/>
          </w:rPr>
          <w:fldChar w:fldCharType="end"/>
        </w:r>
        <w:r w:rsidR="003F2EF7" w:rsidRPr="00171ED1">
          <w:rPr>
            <w:rStyle w:val="Hiperligao"/>
            <w:noProof/>
          </w:rPr>
          <w:fldChar w:fldCharType="end"/>
        </w:r>
      </w:ins>
    </w:p>
    <w:p w14:paraId="4EC9B097" w14:textId="45D84B5C" w:rsidR="003F2EF7" w:rsidRDefault="003F2EF7">
      <w:pPr>
        <w:pStyle w:val="ndicedeilustraes"/>
        <w:tabs>
          <w:tab w:val="right" w:leader="dot" w:pos="8777"/>
        </w:tabs>
        <w:rPr>
          <w:ins w:id="864" w:author="tomasrodrigues@ua.pt" w:date="2017-08-06T00:55:00Z"/>
          <w:rFonts w:eastAsiaTheme="minorEastAsia"/>
          <w:noProof/>
          <w:lang w:eastAsia="pt-PT"/>
        </w:rPr>
      </w:pPr>
      <w:ins w:id="865"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"_Toc489744317"</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2.2 - Well-known voice codecs characteristics [60]</w:t>
        </w:r>
        <w:r>
          <w:rPr>
            <w:noProof/>
            <w:webHidden/>
          </w:rPr>
          <w:tab/>
        </w:r>
        <w:r>
          <w:rPr>
            <w:noProof/>
            <w:webHidden/>
          </w:rPr>
          <w:fldChar w:fldCharType="begin"/>
        </w:r>
        <w:r>
          <w:rPr>
            <w:noProof/>
            <w:webHidden/>
          </w:rPr>
          <w:instrText xml:space="preserve"> PAGEREF _Toc489744317 \h </w:instrText>
        </w:r>
      </w:ins>
      <w:r>
        <w:rPr>
          <w:noProof/>
          <w:webHidden/>
        </w:rPr>
      </w:r>
      <w:r>
        <w:rPr>
          <w:noProof/>
          <w:webHidden/>
        </w:rPr>
        <w:fldChar w:fldCharType="separate"/>
      </w:r>
      <w:ins w:id="866" w:author="tomasrodrigues@ua.pt" w:date="2017-08-30T16:03:00Z">
        <w:r w:rsidR="00725F1B">
          <w:rPr>
            <w:noProof/>
            <w:webHidden/>
          </w:rPr>
          <w:t>16</w:t>
        </w:r>
      </w:ins>
      <w:ins w:id="867" w:author="tomasrodrigues@ua.pt" w:date="2017-08-06T00:55:00Z">
        <w:r>
          <w:rPr>
            <w:noProof/>
            <w:webHidden/>
          </w:rPr>
          <w:fldChar w:fldCharType="end"/>
        </w:r>
        <w:r w:rsidRPr="00171ED1">
          <w:rPr>
            <w:rStyle w:val="Hiperligao"/>
            <w:noProof/>
          </w:rPr>
          <w:fldChar w:fldCharType="end"/>
        </w:r>
      </w:ins>
    </w:p>
    <w:p w14:paraId="2A887423" w14:textId="6073352D" w:rsidR="003F2EF7" w:rsidRDefault="003F2EF7">
      <w:pPr>
        <w:pStyle w:val="ndicedeilustraes"/>
        <w:tabs>
          <w:tab w:val="right" w:leader="dot" w:pos="8777"/>
        </w:tabs>
        <w:rPr>
          <w:ins w:id="868" w:author="tomasrodrigues@ua.pt" w:date="2017-08-06T00:55:00Z"/>
          <w:rFonts w:eastAsiaTheme="minorEastAsia"/>
          <w:noProof/>
          <w:lang w:eastAsia="pt-PT"/>
        </w:rPr>
      </w:pPr>
      <w:ins w:id="869"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"_Toc489744318"</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 xml:space="preserve">Table 2.3 - Examples of supported video encoding parameters for the H.264 codec </w:t>
        </w:r>
        <w:r w:rsidRPr="00171ED1">
          <w:rPr>
            <w:rStyle w:val="Hiperligao"/>
            <w:noProof/>
          </w:rPr>
          <w:t>[69]</w:t>
        </w:r>
        <w:r>
          <w:rPr>
            <w:noProof/>
            <w:webHidden/>
          </w:rPr>
          <w:tab/>
        </w:r>
        <w:r>
          <w:rPr>
            <w:noProof/>
            <w:webHidden/>
          </w:rPr>
          <w:fldChar w:fldCharType="begin"/>
        </w:r>
        <w:r>
          <w:rPr>
            <w:noProof/>
            <w:webHidden/>
          </w:rPr>
          <w:instrText xml:space="preserve"> PAGEREF _Toc489744318 \h </w:instrText>
        </w:r>
      </w:ins>
      <w:r>
        <w:rPr>
          <w:noProof/>
          <w:webHidden/>
        </w:rPr>
      </w:r>
      <w:r>
        <w:rPr>
          <w:noProof/>
          <w:webHidden/>
        </w:rPr>
        <w:fldChar w:fldCharType="separate"/>
      </w:r>
      <w:ins w:id="870" w:author="tomasrodrigues@ua.pt" w:date="2017-08-30T16:03:00Z">
        <w:r w:rsidR="00725F1B">
          <w:rPr>
            <w:noProof/>
            <w:webHidden/>
          </w:rPr>
          <w:t>24</w:t>
        </w:r>
      </w:ins>
      <w:ins w:id="871" w:author="tomasrodrigues@ua.pt" w:date="2017-08-06T00:55:00Z">
        <w:r>
          <w:rPr>
            <w:noProof/>
            <w:webHidden/>
          </w:rPr>
          <w:fldChar w:fldCharType="end"/>
        </w:r>
        <w:r w:rsidRPr="00171ED1">
          <w:rPr>
            <w:rStyle w:val="Hiperligao"/>
            <w:noProof/>
          </w:rPr>
          <w:fldChar w:fldCharType="end"/>
        </w:r>
      </w:ins>
    </w:p>
    <w:p w14:paraId="4FDC300A" w14:textId="32627E0B" w:rsidR="003F2EF7" w:rsidRDefault="003F2EF7">
      <w:pPr>
        <w:pStyle w:val="ndicedeilustraes"/>
        <w:tabs>
          <w:tab w:val="right" w:leader="dot" w:pos="8777"/>
        </w:tabs>
        <w:rPr>
          <w:ins w:id="872" w:author="tomasrodrigues@ua.pt" w:date="2017-08-06T00:55:00Z"/>
          <w:rFonts w:eastAsiaTheme="minorEastAsia"/>
          <w:noProof/>
          <w:lang w:eastAsia="pt-PT"/>
        </w:rPr>
      </w:pPr>
      <w:ins w:id="873"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"_Toc489744319"</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 xml:space="preserve">Tabel 2.4 - Examples of supported video encoding parameters for the VP8 codec </w:t>
        </w:r>
        <w:r w:rsidRPr="00171ED1">
          <w:rPr>
            <w:rStyle w:val="Hiperligao"/>
            <w:noProof/>
          </w:rPr>
          <w:t>[69]</w:t>
        </w:r>
        <w:r>
          <w:rPr>
            <w:noProof/>
            <w:webHidden/>
          </w:rPr>
          <w:tab/>
        </w:r>
        <w:r>
          <w:rPr>
            <w:noProof/>
            <w:webHidden/>
          </w:rPr>
          <w:fldChar w:fldCharType="begin"/>
        </w:r>
        <w:r>
          <w:rPr>
            <w:noProof/>
            <w:webHidden/>
          </w:rPr>
          <w:instrText xml:space="preserve"> PAGEREF _Toc489744319 \h </w:instrText>
        </w:r>
      </w:ins>
      <w:r>
        <w:rPr>
          <w:noProof/>
          <w:webHidden/>
        </w:rPr>
      </w:r>
      <w:r>
        <w:rPr>
          <w:noProof/>
          <w:webHidden/>
        </w:rPr>
        <w:fldChar w:fldCharType="separate"/>
      </w:r>
      <w:ins w:id="874" w:author="tomasrodrigues@ua.pt" w:date="2017-08-30T16:03:00Z">
        <w:r w:rsidR="00725F1B">
          <w:rPr>
            <w:noProof/>
            <w:webHidden/>
          </w:rPr>
          <w:t>24</w:t>
        </w:r>
      </w:ins>
      <w:ins w:id="875" w:author="tomasrodrigues@ua.pt" w:date="2017-08-06T00:55:00Z">
        <w:r>
          <w:rPr>
            <w:noProof/>
            <w:webHidden/>
          </w:rPr>
          <w:fldChar w:fldCharType="end"/>
        </w:r>
        <w:r w:rsidRPr="00171ED1">
          <w:rPr>
            <w:rStyle w:val="Hiperligao"/>
            <w:noProof/>
          </w:rPr>
          <w:fldChar w:fldCharType="end"/>
        </w:r>
      </w:ins>
    </w:p>
    <w:p w14:paraId="4D2BDADB" w14:textId="5D3EA494" w:rsidR="003F2EF7" w:rsidRDefault="003F2EF7">
      <w:pPr>
        <w:pStyle w:val="ndicedeilustraes"/>
        <w:tabs>
          <w:tab w:val="right" w:leader="dot" w:pos="8777"/>
        </w:tabs>
        <w:rPr>
          <w:ins w:id="876" w:author="tomasrodrigues@ua.pt" w:date="2017-08-06T00:55:00Z"/>
          <w:rFonts w:eastAsiaTheme="minorEastAsia"/>
          <w:noProof/>
          <w:lang w:eastAsia="pt-PT"/>
        </w:rPr>
      </w:pPr>
      <w:ins w:id="877"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"_Toc489744320"</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2.5 - Worldwide smartphone OS market share [27]</w:t>
        </w:r>
        <w:r>
          <w:rPr>
            <w:noProof/>
            <w:webHidden/>
          </w:rPr>
          <w:tab/>
        </w:r>
        <w:r>
          <w:rPr>
            <w:noProof/>
            <w:webHidden/>
          </w:rPr>
          <w:fldChar w:fldCharType="begin"/>
        </w:r>
        <w:r>
          <w:rPr>
            <w:noProof/>
            <w:webHidden/>
          </w:rPr>
          <w:instrText xml:space="preserve"> PAGEREF _Toc489744320 \h </w:instrText>
        </w:r>
      </w:ins>
      <w:r>
        <w:rPr>
          <w:noProof/>
          <w:webHidden/>
        </w:rPr>
      </w:r>
      <w:r>
        <w:rPr>
          <w:noProof/>
          <w:webHidden/>
        </w:rPr>
        <w:fldChar w:fldCharType="separate"/>
      </w:r>
      <w:ins w:id="878" w:author="tomasrodrigues@ua.pt" w:date="2017-08-30T16:03:00Z">
        <w:r w:rsidR="00725F1B">
          <w:rPr>
            <w:noProof/>
            <w:webHidden/>
          </w:rPr>
          <w:t>26</w:t>
        </w:r>
      </w:ins>
      <w:ins w:id="879" w:author="tomasrodrigues@ua.pt" w:date="2017-08-06T00:55:00Z">
        <w:r>
          <w:rPr>
            <w:noProof/>
            <w:webHidden/>
          </w:rPr>
          <w:fldChar w:fldCharType="end"/>
        </w:r>
        <w:r w:rsidRPr="00171ED1">
          <w:rPr>
            <w:rStyle w:val="Hiperligao"/>
            <w:noProof/>
          </w:rPr>
          <w:fldChar w:fldCharType="end"/>
        </w:r>
      </w:ins>
    </w:p>
    <w:p w14:paraId="2677DAA1" w14:textId="7D8E9F6E" w:rsidR="003F2EF7" w:rsidRDefault="003F2EF7">
      <w:pPr>
        <w:pStyle w:val="ndicedeilustraes"/>
        <w:tabs>
          <w:tab w:val="right" w:leader="dot" w:pos="8777"/>
        </w:tabs>
        <w:rPr>
          <w:ins w:id="880" w:author="tomasrodrigues@ua.pt" w:date="2017-08-06T00:55:00Z"/>
          <w:rFonts w:eastAsiaTheme="minorEastAsia"/>
          <w:noProof/>
          <w:lang w:eastAsia="pt-PT"/>
        </w:rPr>
      </w:pPr>
      <w:ins w:id="881"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"_Toc489744321"</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2.6 - Concurrent solutions: comparative table</w:t>
        </w:r>
        <w:r>
          <w:rPr>
            <w:noProof/>
            <w:webHidden/>
          </w:rPr>
          <w:tab/>
        </w:r>
        <w:r>
          <w:rPr>
            <w:noProof/>
            <w:webHidden/>
          </w:rPr>
          <w:fldChar w:fldCharType="begin"/>
        </w:r>
        <w:r>
          <w:rPr>
            <w:noProof/>
            <w:webHidden/>
          </w:rPr>
          <w:instrText xml:space="preserve"> PAGEREF _Toc489744321 \h </w:instrText>
        </w:r>
      </w:ins>
      <w:r>
        <w:rPr>
          <w:noProof/>
          <w:webHidden/>
        </w:rPr>
      </w:r>
      <w:r>
        <w:rPr>
          <w:noProof/>
          <w:webHidden/>
        </w:rPr>
        <w:fldChar w:fldCharType="separate"/>
      </w:r>
      <w:ins w:id="882" w:author="tomasrodrigues@ua.pt" w:date="2017-08-30T16:03:00Z">
        <w:r w:rsidR="00725F1B">
          <w:rPr>
            <w:noProof/>
            <w:webHidden/>
          </w:rPr>
          <w:t>32</w:t>
        </w:r>
      </w:ins>
      <w:ins w:id="883" w:author="tomasrodrigues@ua.pt" w:date="2017-08-06T00:55:00Z">
        <w:r>
          <w:rPr>
            <w:noProof/>
            <w:webHidden/>
          </w:rPr>
          <w:fldChar w:fldCharType="end"/>
        </w:r>
        <w:r w:rsidRPr="00171ED1">
          <w:rPr>
            <w:rStyle w:val="Hiperligao"/>
            <w:noProof/>
          </w:rPr>
          <w:fldChar w:fldCharType="end"/>
        </w:r>
      </w:ins>
    </w:p>
    <w:p w14:paraId="5F0B0883" w14:textId="572D18F7" w:rsidR="003F2EF7" w:rsidRDefault="003F2EF7">
      <w:pPr>
        <w:pStyle w:val="ndicedeilustraes"/>
        <w:tabs>
          <w:tab w:val="right" w:leader="dot" w:pos="8777"/>
        </w:tabs>
        <w:rPr>
          <w:ins w:id="884" w:author="tomasrodrigues@ua.pt" w:date="2017-08-06T00:55:00Z"/>
          <w:rFonts w:eastAsiaTheme="minorEastAsia"/>
          <w:noProof/>
          <w:lang w:eastAsia="pt-PT"/>
        </w:rPr>
      </w:pPr>
      <w:ins w:id="885"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"_Toc489744322"</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4.1 - DTMF table</w:t>
        </w:r>
        <w:r>
          <w:rPr>
            <w:noProof/>
            <w:webHidden/>
          </w:rPr>
          <w:tab/>
        </w:r>
        <w:r>
          <w:rPr>
            <w:noProof/>
            <w:webHidden/>
          </w:rPr>
          <w:fldChar w:fldCharType="begin"/>
        </w:r>
        <w:r>
          <w:rPr>
            <w:noProof/>
            <w:webHidden/>
          </w:rPr>
          <w:instrText xml:space="preserve"> PAGEREF _Toc489744322 \h </w:instrText>
        </w:r>
      </w:ins>
      <w:r>
        <w:rPr>
          <w:noProof/>
          <w:webHidden/>
        </w:rPr>
      </w:r>
      <w:r>
        <w:rPr>
          <w:noProof/>
          <w:webHidden/>
        </w:rPr>
        <w:fldChar w:fldCharType="separate"/>
      </w:r>
      <w:ins w:id="886" w:author="tomasrodrigues@ua.pt" w:date="2017-08-30T16:03:00Z">
        <w:r w:rsidR="00725F1B">
          <w:rPr>
            <w:noProof/>
            <w:webHidden/>
          </w:rPr>
          <w:t>66</w:t>
        </w:r>
      </w:ins>
      <w:ins w:id="887" w:author="tomasrodrigues@ua.pt" w:date="2017-08-06T00:55:00Z">
        <w:r>
          <w:rPr>
            <w:noProof/>
            <w:webHidden/>
          </w:rPr>
          <w:fldChar w:fldCharType="end"/>
        </w:r>
        <w:r w:rsidRPr="00171ED1">
          <w:rPr>
            <w:rStyle w:val="Hiperligao"/>
            <w:noProof/>
          </w:rPr>
          <w:fldChar w:fldCharType="end"/>
        </w:r>
      </w:ins>
    </w:p>
    <w:p w14:paraId="45526201" w14:textId="0ABA565C" w:rsidR="003F2EF7" w:rsidRDefault="003F2EF7">
      <w:pPr>
        <w:pStyle w:val="ndicedeilustraes"/>
        <w:tabs>
          <w:tab w:val="right" w:leader="dot" w:pos="8777"/>
        </w:tabs>
        <w:rPr>
          <w:ins w:id="888" w:author="tomasrodrigues@ua.pt" w:date="2017-08-06T00:55:00Z"/>
          <w:rFonts w:eastAsiaTheme="minorEastAsia"/>
          <w:noProof/>
          <w:lang w:eastAsia="pt-PT"/>
        </w:rPr>
      </w:pPr>
      <w:ins w:id="889"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"_Toc489744323"</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5.1 – Compatibility test: Which devices run the application</w:t>
        </w:r>
        <w:r>
          <w:rPr>
            <w:noProof/>
            <w:webHidden/>
          </w:rPr>
          <w:tab/>
        </w:r>
        <w:r>
          <w:rPr>
            <w:noProof/>
            <w:webHidden/>
          </w:rPr>
          <w:fldChar w:fldCharType="begin"/>
        </w:r>
        <w:r>
          <w:rPr>
            <w:noProof/>
            <w:webHidden/>
          </w:rPr>
          <w:instrText xml:space="preserve"> PAGEREF _Toc489744323 \h </w:instrText>
        </w:r>
      </w:ins>
      <w:r>
        <w:rPr>
          <w:noProof/>
          <w:webHidden/>
        </w:rPr>
      </w:r>
      <w:r>
        <w:rPr>
          <w:noProof/>
          <w:webHidden/>
        </w:rPr>
        <w:fldChar w:fldCharType="separate"/>
      </w:r>
      <w:ins w:id="890" w:author="tomasrodrigues@ua.pt" w:date="2017-08-30T16:03:00Z">
        <w:r w:rsidR="00725F1B">
          <w:rPr>
            <w:noProof/>
            <w:webHidden/>
          </w:rPr>
          <w:t>76</w:t>
        </w:r>
      </w:ins>
      <w:ins w:id="891" w:author="tomasrodrigues@ua.pt" w:date="2017-08-06T00:55:00Z">
        <w:r>
          <w:rPr>
            <w:noProof/>
            <w:webHidden/>
          </w:rPr>
          <w:fldChar w:fldCharType="end"/>
        </w:r>
        <w:r w:rsidRPr="00171ED1">
          <w:rPr>
            <w:rStyle w:val="Hiperligao"/>
            <w:noProof/>
          </w:rPr>
          <w:fldChar w:fldCharType="end"/>
        </w:r>
      </w:ins>
    </w:p>
    <w:p w14:paraId="0486A718" w14:textId="07BD355B" w:rsidR="003F2EF7" w:rsidRDefault="003F2EF7">
      <w:pPr>
        <w:pStyle w:val="ndicedeilustraes"/>
        <w:tabs>
          <w:tab w:val="right" w:leader="dot" w:pos="8777"/>
        </w:tabs>
        <w:rPr>
          <w:ins w:id="892" w:author="tomasrodrigues@ua.pt" w:date="2017-08-06T00:55:00Z"/>
          <w:rFonts w:eastAsiaTheme="minorEastAsia"/>
          <w:noProof/>
          <w:lang w:eastAsia="pt-PT"/>
        </w:rPr>
      </w:pPr>
      <w:ins w:id="893"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"_Toc489744324"</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5.2 - Performance test: Pages load times before the database implementation</w:t>
        </w:r>
        <w:r>
          <w:rPr>
            <w:noProof/>
            <w:webHidden/>
          </w:rPr>
          <w:tab/>
        </w:r>
        <w:r>
          <w:rPr>
            <w:noProof/>
            <w:webHidden/>
          </w:rPr>
          <w:fldChar w:fldCharType="begin"/>
        </w:r>
        <w:r>
          <w:rPr>
            <w:noProof/>
            <w:webHidden/>
          </w:rPr>
          <w:instrText xml:space="preserve"> PAGEREF _Toc489744324 \h </w:instrText>
        </w:r>
      </w:ins>
      <w:r>
        <w:rPr>
          <w:noProof/>
          <w:webHidden/>
        </w:rPr>
      </w:r>
      <w:r>
        <w:rPr>
          <w:noProof/>
          <w:webHidden/>
        </w:rPr>
        <w:fldChar w:fldCharType="separate"/>
      </w:r>
      <w:ins w:id="894" w:author="tomasrodrigues@ua.pt" w:date="2017-08-30T16:03:00Z">
        <w:r w:rsidR="00725F1B">
          <w:rPr>
            <w:noProof/>
            <w:webHidden/>
          </w:rPr>
          <w:t>77</w:t>
        </w:r>
      </w:ins>
      <w:ins w:id="895" w:author="tomasrodrigues@ua.pt" w:date="2017-08-06T00:55:00Z">
        <w:r>
          <w:rPr>
            <w:noProof/>
            <w:webHidden/>
          </w:rPr>
          <w:fldChar w:fldCharType="end"/>
        </w:r>
        <w:r w:rsidRPr="00171ED1">
          <w:rPr>
            <w:rStyle w:val="Hiperligao"/>
            <w:noProof/>
          </w:rPr>
          <w:fldChar w:fldCharType="end"/>
        </w:r>
      </w:ins>
    </w:p>
    <w:p w14:paraId="3CC4F852" w14:textId="295A4923" w:rsidR="003F2EF7" w:rsidRDefault="003F2EF7">
      <w:pPr>
        <w:pStyle w:val="ndicedeilustraes"/>
        <w:tabs>
          <w:tab w:val="right" w:leader="dot" w:pos="8777"/>
        </w:tabs>
        <w:rPr>
          <w:ins w:id="896" w:author="tomasrodrigues@ua.pt" w:date="2017-08-06T00:55:00Z"/>
          <w:rFonts w:eastAsiaTheme="minorEastAsia"/>
          <w:noProof/>
          <w:lang w:eastAsia="pt-PT"/>
        </w:rPr>
      </w:pPr>
      <w:ins w:id="897"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"_Toc489744325"</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5.3 - Performance test: Pages load times after the database implementation</w:t>
        </w:r>
        <w:r>
          <w:rPr>
            <w:noProof/>
            <w:webHidden/>
          </w:rPr>
          <w:tab/>
        </w:r>
        <w:r>
          <w:rPr>
            <w:noProof/>
            <w:webHidden/>
          </w:rPr>
          <w:fldChar w:fldCharType="begin"/>
        </w:r>
        <w:r>
          <w:rPr>
            <w:noProof/>
            <w:webHidden/>
          </w:rPr>
          <w:instrText xml:space="preserve"> PAGEREF _Toc489744325 \h </w:instrText>
        </w:r>
      </w:ins>
      <w:r>
        <w:rPr>
          <w:noProof/>
          <w:webHidden/>
        </w:rPr>
      </w:r>
      <w:r>
        <w:rPr>
          <w:noProof/>
          <w:webHidden/>
        </w:rPr>
        <w:fldChar w:fldCharType="separate"/>
      </w:r>
      <w:ins w:id="898" w:author="tomasrodrigues@ua.pt" w:date="2017-08-30T16:03:00Z">
        <w:r w:rsidR="00725F1B">
          <w:rPr>
            <w:noProof/>
            <w:webHidden/>
          </w:rPr>
          <w:t>78</w:t>
        </w:r>
      </w:ins>
      <w:ins w:id="899" w:author="tomasrodrigues@ua.pt" w:date="2017-08-06T00:55:00Z">
        <w:r>
          <w:rPr>
            <w:noProof/>
            <w:webHidden/>
          </w:rPr>
          <w:fldChar w:fldCharType="end"/>
        </w:r>
        <w:r w:rsidRPr="00171ED1">
          <w:rPr>
            <w:rStyle w:val="Hiperligao"/>
            <w:noProof/>
          </w:rPr>
          <w:fldChar w:fldCharType="end"/>
        </w:r>
      </w:ins>
    </w:p>
    <w:p w14:paraId="6B7728E5" w14:textId="32502456" w:rsidR="003F2EF7" w:rsidRDefault="003F2EF7">
      <w:pPr>
        <w:pStyle w:val="ndicedeilustraes"/>
        <w:tabs>
          <w:tab w:val="right" w:leader="dot" w:pos="8777"/>
        </w:tabs>
        <w:rPr>
          <w:ins w:id="900" w:author="tomasrodrigues@ua.pt" w:date="2017-08-06T00:55:00Z"/>
          <w:rFonts w:eastAsiaTheme="minorEastAsia"/>
          <w:noProof/>
          <w:lang w:eastAsia="pt-PT"/>
        </w:rPr>
      </w:pPr>
      <w:ins w:id="901"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"_Toc489744326"</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5.4 – SMS Test: Statistical measures</w:t>
        </w:r>
        <w:r>
          <w:rPr>
            <w:noProof/>
            <w:webHidden/>
          </w:rPr>
          <w:tab/>
        </w:r>
        <w:r>
          <w:rPr>
            <w:noProof/>
            <w:webHidden/>
          </w:rPr>
          <w:fldChar w:fldCharType="begin"/>
        </w:r>
        <w:r>
          <w:rPr>
            <w:noProof/>
            <w:webHidden/>
          </w:rPr>
          <w:instrText xml:space="preserve"> PAGEREF _Toc489744326 \h </w:instrText>
        </w:r>
      </w:ins>
      <w:r>
        <w:rPr>
          <w:noProof/>
          <w:webHidden/>
        </w:rPr>
      </w:r>
      <w:r>
        <w:rPr>
          <w:noProof/>
          <w:webHidden/>
        </w:rPr>
        <w:fldChar w:fldCharType="separate"/>
      </w:r>
      <w:ins w:id="902" w:author="tomasrodrigues@ua.pt" w:date="2017-08-30T16:03:00Z">
        <w:r w:rsidR="00725F1B">
          <w:rPr>
            <w:noProof/>
            <w:webHidden/>
          </w:rPr>
          <w:t>83</w:t>
        </w:r>
      </w:ins>
      <w:ins w:id="903" w:author="tomasrodrigues@ua.pt" w:date="2017-08-06T00:55:00Z">
        <w:r>
          <w:rPr>
            <w:noProof/>
            <w:webHidden/>
          </w:rPr>
          <w:fldChar w:fldCharType="end"/>
        </w:r>
        <w:r w:rsidRPr="00171ED1">
          <w:rPr>
            <w:rStyle w:val="Hiperligao"/>
            <w:noProof/>
          </w:rPr>
          <w:fldChar w:fldCharType="end"/>
        </w:r>
      </w:ins>
    </w:p>
    <w:p w14:paraId="5568C17E" w14:textId="4B418806" w:rsidR="003F2EF7" w:rsidRDefault="003F2EF7">
      <w:pPr>
        <w:pStyle w:val="ndicedeilustraes"/>
        <w:tabs>
          <w:tab w:val="right" w:leader="dot" w:pos="8777"/>
        </w:tabs>
        <w:rPr>
          <w:ins w:id="904" w:author="tomasrodrigues@ua.pt" w:date="2017-08-06T00:55:00Z"/>
          <w:rFonts w:eastAsiaTheme="minorEastAsia"/>
          <w:noProof/>
          <w:lang w:eastAsia="pt-PT"/>
        </w:rPr>
      </w:pPr>
      <w:ins w:id="905"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"_Toc489744327"</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1 - 5G related activities in Europe [24]</w:t>
        </w:r>
        <w:r>
          <w:rPr>
            <w:noProof/>
            <w:webHidden/>
          </w:rPr>
          <w:tab/>
        </w:r>
        <w:r>
          <w:rPr>
            <w:noProof/>
            <w:webHidden/>
          </w:rPr>
          <w:fldChar w:fldCharType="begin"/>
        </w:r>
        <w:r>
          <w:rPr>
            <w:noProof/>
            <w:webHidden/>
          </w:rPr>
          <w:instrText xml:space="preserve"> PAGEREF _Toc489744327 \h </w:instrText>
        </w:r>
      </w:ins>
      <w:r>
        <w:rPr>
          <w:noProof/>
          <w:webHidden/>
        </w:rPr>
      </w:r>
      <w:r>
        <w:rPr>
          <w:noProof/>
          <w:webHidden/>
        </w:rPr>
        <w:fldChar w:fldCharType="separate"/>
      </w:r>
      <w:ins w:id="906" w:author="tomasrodrigues@ua.pt" w:date="2017-08-30T16:03:00Z">
        <w:r w:rsidR="00725F1B">
          <w:rPr>
            <w:noProof/>
            <w:webHidden/>
          </w:rPr>
          <w:t>97</w:t>
        </w:r>
      </w:ins>
      <w:ins w:id="907" w:author="tomasrodrigues@ua.pt" w:date="2017-08-06T00:55:00Z">
        <w:r>
          <w:rPr>
            <w:noProof/>
            <w:webHidden/>
          </w:rPr>
          <w:fldChar w:fldCharType="end"/>
        </w:r>
        <w:r w:rsidRPr="00171ED1">
          <w:rPr>
            <w:rStyle w:val="Hiperligao"/>
            <w:noProof/>
          </w:rPr>
          <w:fldChar w:fldCharType="end"/>
        </w:r>
      </w:ins>
    </w:p>
    <w:p w14:paraId="2ED3D29F" w14:textId="68A78227" w:rsidR="003F2EF7" w:rsidRDefault="003F2EF7">
      <w:pPr>
        <w:pStyle w:val="ndicedeilustraes"/>
        <w:tabs>
          <w:tab w:val="right" w:leader="dot" w:pos="8777"/>
        </w:tabs>
        <w:rPr>
          <w:ins w:id="908" w:author="tomasrodrigues@ua.pt" w:date="2017-08-06T00:55:00Z"/>
          <w:rFonts w:eastAsiaTheme="minorEastAsia"/>
          <w:noProof/>
          <w:lang w:eastAsia="pt-PT"/>
        </w:rPr>
      </w:pPr>
      <w:ins w:id="909"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"_Toc489744328"</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2 - 5G related activities in America [24]</w:t>
        </w:r>
        <w:r>
          <w:rPr>
            <w:noProof/>
            <w:webHidden/>
          </w:rPr>
          <w:tab/>
        </w:r>
        <w:r>
          <w:rPr>
            <w:noProof/>
            <w:webHidden/>
          </w:rPr>
          <w:fldChar w:fldCharType="begin"/>
        </w:r>
        <w:r>
          <w:rPr>
            <w:noProof/>
            <w:webHidden/>
          </w:rPr>
          <w:instrText xml:space="preserve"> PAGEREF _Toc489744328 \h </w:instrText>
        </w:r>
      </w:ins>
      <w:r>
        <w:rPr>
          <w:noProof/>
          <w:webHidden/>
        </w:rPr>
      </w:r>
      <w:r>
        <w:rPr>
          <w:noProof/>
          <w:webHidden/>
        </w:rPr>
        <w:fldChar w:fldCharType="separate"/>
      </w:r>
      <w:ins w:id="910" w:author="tomasrodrigues@ua.pt" w:date="2017-08-30T16:03:00Z">
        <w:r w:rsidR="00725F1B">
          <w:rPr>
            <w:noProof/>
            <w:webHidden/>
          </w:rPr>
          <w:t>98</w:t>
        </w:r>
      </w:ins>
      <w:ins w:id="911" w:author="tomasrodrigues@ua.pt" w:date="2017-08-06T00:55:00Z">
        <w:r>
          <w:rPr>
            <w:noProof/>
            <w:webHidden/>
          </w:rPr>
          <w:fldChar w:fldCharType="end"/>
        </w:r>
        <w:r w:rsidRPr="00171ED1">
          <w:rPr>
            <w:rStyle w:val="Hiperligao"/>
            <w:noProof/>
          </w:rPr>
          <w:fldChar w:fldCharType="end"/>
        </w:r>
      </w:ins>
    </w:p>
    <w:p w14:paraId="0F43DB0E" w14:textId="0CD3EE1E" w:rsidR="003F2EF7" w:rsidRDefault="003F2EF7">
      <w:pPr>
        <w:pStyle w:val="ndicedeilustraes"/>
        <w:tabs>
          <w:tab w:val="right" w:leader="dot" w:pos="8777"/>
        </w:tabs>
        <w:rPr>
          <w:ins w:id="912" w:author="tomasrodrigues@ua.pt" w:date="2017-08-06T00:55:00Z"/>
          <w:rFonts w:eastAsiaTheme="minorEastAsia"/>
          <w:noProof/>
          <w:lang w:eastAsia="pt-PT"/>
        </w:rPr>
      </w:pPr>
      <w:ins w:id="913"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"_Toc489744329"</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3 - 5G related activities in Asia [24]</w:t>
        </w:r>
        <w:r>
          <w:rPr>
            <w:noProof/>
            <w:webHidden/>
          </w:rPr>
          <w:tab/>
        </w:r>
        <w:r>
          <w:rPr>
            <w:noProof/>
            <w:webHidden/>
          </w:rPr>
          <w:fldChar w:fldCharType="begin"/>
        </w:r>
        <w:r>
          <w:rPr>
            <w:noProof/>
            <w:webHidden/>
          </w:rPr>
          <w:instrText xml:space="preserve"> PAGEREF _Toc489744329 \h </w:instrText>
        </w:r>
      </w:ins>
      <w:r>
        <w:rPr>
          <w:noProof/>
          <w:webHidden/>
        </w:rPr>
      </w:r>
      <w:r>
        <w:rPr>
          <w:noProof/>
          <w:webHidden/>
        </w:rPr>
        <w:fldChar w:fldCharType="separate"/>
      </w:r>
      <w:ins w:id="914" w:author="tomasrodrigues@ua.pt" w:date="2017-08-30T16:03:00Z">
        <w:r w:rsidR="00725F1B">
          <w:rPr>
            <w:noProof/>
            <w:webHidden/>
          </w:rPr>
          <w:t>99</w:t>
        </w:r>
      </w:ins>
      <w:ins w:id="915" w:author="tomasrodrigues@ua.pt" w:date="2017-08-06T00:55:00Z">
        <w:r>
          <w:rPr>
            <w:noProof/>
            <w:webHidden/>
          </w:rPr>
          <w:fldChar w:fldCharType="end"/>
        </w:r>
        <w:r w:rsidRPr="00171ED1">
          <w:rPr>
            <w:rStyle w:val="Hiperligao"/>
            <w:noProof/>
          </w:rPr>
          <w:fldChar w:fldCharType="end"/>
        </w:r>
      </w:ins>
    </w:p>
    <w:p w14:paraId="393771E4" w14:textId="17A60AC7" w:rsidR="003F2EF7" w:rsidRDefault="003F2EF7">
      <w:pPr>
        <w:pStyle w:val="ndicedeilustraes"/>
        <w:tabs>
          <w:tab w:val="right" w:leader="dot" w:pos="8777"/>
        </w:tabs>
        <w:rPr>
          <w:ins w:id="916" w:author="tomasrodrigues@ua.pt" w:date="2017-08-06T00:55:00Z"/>
          <w:rFonts w:eastAsiaTheme="minorEastAsia"/>
          <w:noProof/>
          <w:lang w:eastAsia="pt-PT"/>
        </w:rPr>
      </w:pPr>
      <w:ins w:id="917"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"_Toc489744330"</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4 - ArQoS NG probe: Disassociate Wi-Fi task output parameters</w:t>
        </w:r>
        <w:r>
          <w:rPr>
            <w:noProof/>
            <w:webHidden/>
          </w:rPr>
          <w:tab/>
        </w:r>
        <w:r>
          <w:rPr>
            <w:noProof/>
            <w:webHidden/>
          </w:rPr>
          <w:fldChar w:fldCharType="begin"/>
        </w:r>
        <w:r>
          <w:rPr>
            <w:noProof/>
            <w:webHidden/>
          </w:rPr>
          <w:instrText xml:space="preserve"> PAGEREF _Toc489744330 \h </w:instrText>
        </w:r>
      </w:ins>
      <w:r>
        <w:rPr>
          <w:noProof/>
          <w:webHidden/>
        </w:rPr>
      </w:r>
      <w:r>
        <w:rPr>
          <w:noProof/>
          <w:webHidden/>
        </w:rPr>
        <w:fldChar w:fldCharType="separate"/>
      </w:r>
      <w:ins w:id="918" w:author="tomasrodrigues@ua.pt" w:date="2017-08-30T16:03:00Z">
        <w:r w:rsidR="00725F1B">
          <w:rPr>
            <w:noProof/>
            <w:webHidden/>
          </w:rPr>
          <w:t>100</w:t>
        </w:r>
      </w:ins>
      <w:ins w:id="919" w:author="tomasrodrigues@ua.pt" w:date="2017-08-06T00:55:00Z">
        <w:r>
          <w:rPr>
            <w:noProof/>
            <w:webHidden/>
          </w:rPr>
          <w:fldChar w:fldCharType="end"/>
        </w:r>
        <w:r w:rsidRPr="00171ED1">
          <w:rPr>
            <w:rStyle w:val="Hiperligao"/>
            <w:noProof/>
          </w:rPr>
          <w:fldChar w:fldCharType="end"/>
        </w:r>
      </w:ins>
    </w:p>
    <w:p w14:paraId="1F190E73" w14:textId="64FB0F2B" w:rsidR="003F2EF7" w:rsidRDefault="003F2EF7">
      <w:pPr>
        <w:pStyle w:val="ndicedeilustraes"/>
        <w:tabs>
          <w:tab w:val="right" w:leader="dot" w:pos="8777"/>
        </w:tabs>
        <w:rPr>
          <w:ins w:id="920" w:author="tomasrodrigues@ua.pt" w:date="2017-08-06T00:55:00Z"/>
          <w:rFonts w:eastAsiaTheme="minorEastAsia"/>
          <w:noProof/>
          <w:lang w:eastAsia="pt-PT"/>
        </w:rPr>
      </w:pPr>
      <w:ins w:id="921"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"_Toc489744331"</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5 - ArQoS NG probe: Disassociate Wi-Fi task output parameters</w:t>
        </w:r>
        <w:r>
          <w:rPr>
            <w:noProof/>
            <w:webHidden/>
          </w:rPr>
          <w:tab/>
        </w:r>
        <w:r>
          <w:rPr>
            <w:noProof/>
            <w:webHidden/>
          </w:rPr>
          <w:fldChar w:fldCharType="begin"/>
        </w:r>
        <w:r>
          <w:rPr>
            <w:noProof/>
            <w:webHidden/>
          </w:rPr>
          <w:instrText xml:space="preserve"> PAGEREF _Toc489744331 \h </w:instrText>
        </w:r>
      </w:ins>
      <w:r>
        <w:rPr>
          <w:noProof/>
          <w:webHidden/>
        </w:rPr>
      </w:r>
      <w:r>
        <w:rPr>
          <w:noProof/>
          <w:webHidden/>
        </w:rPr>
        <w:fldChar w:fldCharType="separate"/>
      </w:r>
      <w:ins w:id="922" w:author="tomasrodrigues@ua.pt" w:date="2017-08-30T16:03:00Z">
        <w:r w:rsidR="00725F1B">
          <w:rPr>
            <w:noProof/>
            <w:webHidden/>
          </w:rPr>
          <w:t>100</w:t>
        </w:r>
      </w:ins>
      <w:ins w:id="923" w:author="tomasrodrigues@ua.pt" w:date="2017-08-06T00:55:00Z">
        <w:r>
          <w:rPr>
            <w:noProof/>
            <w:webHidden/>
          </w:rPr>
          <w:fldChar w:fldCharType="end"/>
        </w:r>
        <w:r w:rsidRPr="00171ED1">
          <w:rPr>
            <w:rStyle w:val="Hiperligao"/>
            <w:noProof/>
          </w:rPr>
          <w:fldChar w:fldCharType="end"/>
        </w:r>
      </w:ins>
    </w:p>
    <w:p w14:paraId="1F4C045B" w14:textId="26A7962C" w:rsidR="003F2EF7" w:rsidRDefault="003F2EF7">
      <w:pPr>
        <w:pStyle w:val="ndicedeilustraes"/>
        <w:tabs>
          <w:tab w:val="right" w:leader="dot" w:pos="8777"/>
        </w:tabs>
        <w:rPr>
          <w:ins w:id="924" w:author="tomasrodrigues@ua.pt" w:date="2017-08-06T00:55:00Z"/>
          <w:rFonts w:eastAsiaTheme="minorEastAsia"/>
          <w:noProof/>
          <w:lang w:eastAsia="pt-PT"/>
        </w:rPr>
      </w:pPr>
      <w:ins w:id="925"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"_Toc489744332"</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6 - ArQoS NG probe: Receive SMS task output parameters</w:t>
        </w:r>
        <w:r>
          <w:rPr>
            <w:noProof/>
            <w:webHidden/>
          </w:rPr>
          <w:tab/>
        </w:r>
        <w:r>
          <w:rPr>
            <w:noProof/>
            <w:webHidden/>
          </w:rPr>
          <w:fldChar w:fldCharType="begin"/>
        </w:r>
        <w:r>
          <w:rPr>
            <w:noProof/>
            <w:webHidden/>
          </w:rPr>
          <w:instrText xml:space="preserve"> PAGEREF _Toc489744332 \h </w:instrText>
        </w:r>
      </w:ins>
      <w:r>
        <w:rPr>
          <w:noProof/>
          <w:webHidden/>
        </w:rPr>
      </w:r>
      <w:r>
        <w:rPr>
          <w:noProof/>
          <w:webHidden/>
        </w:rPr>
        <w:fldChar w:fldCharType="separate"/>
      </w:r>
      <w:ins w:id="926" w:author="tomasrodrigues@ua.pt" w:date="2017-08-30T16:03:00Z">
        <w:r w:rsidR="00725F1B">
          <w:rPr>
            <w:noProof/>
            <w:webHidden/>
          </w:rPr>
          <w:t>101</w:t>
        </w:r>
      </w:ins>
      <w:ins w:id="927" w:author="tomasrodrigues@ua.pt" w:date="2017-08-06T00:55:00Z">
        <w:r>
          <w:rPr>
            <w:noProof/>
            <w:webHidden/>
          </w:rPr>
          <w:fldChar w:fldCharType="end"/>
        </w:r>
        <w:r w:rsidRPr="00171ED1">
          <w:rPr>
            <w:rStyle w:val="Hiperligao"/>
            <w:noProof/>
          </w:rPr>
          <w:fldChar w:fldCharType="end"/>
        </w:r>
      </w:ins>
    </w:p>
    <w:p w14:paraId="424FE1D6" w14:textId="50414FBD" w:rsidR="003F2EF7" w:rsidRDefault="003F2EF7">
      <w:pPr>
        <w:pStyle w:val="ndicedeilustraes"/>
        <w:tabs>
          <w:tab w:val="right" w:leader="dot" w:pos="8777"/>
        </w:tabs>
        <w:rPr>
          <w:ins w:id="928" w:author="tomasrodrigues@ua.pt" w:date="2017-08-06T00:55:00Z"/>
          <w:rFonts w:eastAsiaTheme="minorEastAsia"/>
          <w:noProof/>
          <w:lang w:eastAsia="pt-PT"/>
        </w:rPr>
      </w:pPr>
      <w:ins w:id="929"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"_Toc489744333"</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7 - ArQoS NG probe: PING task output parameters</w:t>
        </w:r>
        <w:r>
          <w:rPr>
            <w:noProof/>
            <w:webHidden/>
          </w:rPr>
          <w:tab/>
        </w:r>
        <w:r>
          <w:rPr>
            <w:noProof/>
            <w:webHidden/>
          </w:rPr>
          <w:fldChar w:fldCharType="begin"/>
        </w:r>
        <w:r>
          <w:rPr>
            <w:noProof/>
            <w:webHidden/>
          </w:rPr>
          <w:instrText xml:space="preserve"> PAGEREF _Toc489744333 \h </w:instrText>
        </w:r>
      </w:ins>
      <w:r>
        <w:rPr>
          <w:noProof/>
          <w:webHidden/>
        </w:rPr>
      </w:r>
      <w:r>
        <w:rPr>
          <w:noProof/>
          <w:webHidden/>
        </w:rPr>
        <w:fldChar w:fldCharType="separate"/>
      </w:r>
      <w:ins w:id="930" w:author="tomasrodrigues@ua.pt" w:date="2017-08-30T16:03:00Z">
        <w:r w:rsidR="00725F1B">
          <w:rPr>
            <w:noProof/>
            <w:webHidden/>
          </w:rPr>
          <w:t>101</w:t>
        </w:r>
      </w:ins>
      <w:ins w:id="931" w:author="tomasrodrigues@ua.pt" w:date="2017-08-06T00:55:00Z">
        <w:r>
          <w:rPr>
            <w:noProof/>
            <w:webHidden/>
          </w:rPr>
          <w:fldChar w:fldCharType="end"/>
        </w:r>
        <w:r w:rsidRPr="00171ED1">
          <w:rPr>
            <w:rStyle w:val="Hiperligao"/>
            <w:noProof/>
          </w:rPr>
          <w:fldChar w:fldCharType="end"/>
        </w:r>
      </w:ins>
    </w:p>
    <w:p w14:paraId="0D97B339" w14:textId="42F1AF41" w:rsidR="003F2EF7" w:rsidRDefault="003F2EF7">
      <w:pPr>
        <w:pStyle w:val="ndicedeilustraes"/>
        <w:tabs>
          <w:tab w:val="right" w:leader="dot" w:pos="8777"/>
        </w:tabs>
        <w:rPr>
          <w:ins w:id="932" w:author="tomasrodrigues@ua.pt" w:date="2017-08-06T00:55:00Z"/>
          <w:rFonts w:eastAsiaTheme="minorEastAsia"/>
          <w:noProof/>
          <w:lang w:eastAsia="pt-PT"/>
        </w:rPr>
      </w:pPr>
      <w:ins w:id="933"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"_Toc489744334"</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8 - Xiomi Redmi 3S specifications [55]</w:t>
        </w:r>
        <w:r>
          <w:rPr>
            <w:noProof/>
            <w:webHidden/>
          </w:rPr>
          <w:tab/>
        </w:r>
        <w:r>
          <w:rPr>
            <w:noProof/>
            <w:webHidden/>
          </w:rPr>
          <w:fldChar w:fldCharType="begin"/>
        </w:r>
        <w:r>
          <w:rPr>
            <w:noProof/>
            <w:webHidden/>
          </w:rPr>
          <w:instrText xml:space="preserve"> PAGEREF _Toc489744334 \h </w:instrText>
        </w:r>
      </w:ins>
      <w:r>
        <w:rPr>
          <w:noProof/>
          <w:webHidden/>
        </w:rPr>
      </w:r>
      <w:r>
        <w:rPr>
          <w:noProof/>
          <w:webHidden/>
        </w:rPr>
        <w:fldChar w:fldCharType="separate"/>
      </w:r>
      <w:ins w:id="934" w:author="tomasrodrigues@ua.pt" w:date="2017-08-30T16:03:00Z">
        <w:r w:rsidR="00725F1B">
          <w:rPr>
            <w:noProof/>
            <w:webHidden/>
          </w:rPr>
          <w:t>104</w:t>
        </w:r>
      </w:ins>
      <w:ins w:id="935" w:author="tomasrodrigues@ua.pt" w:date="2017-08-06T00:55:00Z">
        <w:r>
          <w:rPr>
            <w:noProof/>
            <w:webHidden/>
          </w:rPr>
          <w:fldChar w:fldCharType="end"/>
        </w:r>
        <w:r w:rsidRPr="00171ED1">
          <w:rPr>
            <w:rStyle w:val="Hiperligao"/>
            <w:noProof/>
          </w:rPr>
          <w:fldChar w:fldCharType="end"/>
        </w:r>
      </w:ins>
    </w:p>
    <w:p w14:paraId="0FC35B71" w14:textId="5E41D853" w:rsidR="003F2EF7" w:rsidRDefault="003F2EF7">
      <w:pPr>
        <w:pStyle w:val="ndicedeilustraes"/>
        <w:tabs>
          <w:tab w:val="right" w:leader="dot" w:pos="8777"/>
        </w:tabs>
        <w:rPr>
          <w:ins w:id="936" w:author="tomasrodrigues@ua.pt" w:date="2017-08-06T00:55:00Z"/>
          <w:rFonts w:eastAsiaTheme="minorEastAsia"/>
          <w:noProof/>
          <w:lang w:eastAsia="pt-PT"/>
        </w:rPr>
      </w:pPr>
      <w:ins w:id="937" w:author="tomasrodrigues@ua.pt" w:date="2017-08-06T00:55:00Z">
        <w:r w:rsidRPr="00171ED1">
          <w:rPr>
            <w:rStyle w:val="Hiperligao"/>
            <w:noProof/>
          </w:rPr>
          <w:fldChar w:fldCharType="begin"/>
        </w:r>
        <w:r w:rsidRPr="00171ED1">
          <w:rPr>
            <w:rStyle w:val="Hiperligao"/>
            <w:noProof/>
          </w:rPr>
          <w:instrText xml:space="preserve"> </w:instrText>
        </w:r>
        <w:r>
          <w:rPr>
            <w:noProof/>
          </w:rPr>
          <w:instrText>HYPERLINK \l "_Toc489744335"</w:instrText>
        </w:r>
        <w:r w:rsidRPr="00171ED1">
          <w:rPr>
            <w:rStyle w:val="Hiperligao"/>
            <w:noProof/>
          </w:rPr>
          <w:instrText xml:space="preserve"> </w:instrText>
        </w:r>
        <w:r w:rsidRPr="00171ED1">
          <w:rPr>
            <w:rStyle w:val="Hiperligao"/>
            <w:noProof/>
          </w:rPr>
          <w:fldChar w:fldCharType="separate"/>
        </w:r>
        <w:r w:rsidRPr="00171ED1">
          <w:rPr>
            <w:rStyle w:val="Hiperligao"/>
            <w:noProof/>
            <w:lang w:val="en-US"/>
          </w:rPr>
          <w:t>Table 9 - Samsung Galaxy S7 specifications [56]</w:t>
        </w:r>
        <w:r>
          <w:rPr>
            <w:noProof/>
            <w:webHidden/>
          </w:rPr>
          <w:tab/>
        </w:r>
        <w:r>
          <w:rPr>
            <w:noProof/>
            <w:webHidden/>
          </w:rPr>
          <w:fldChar w:fldCharType="begin"/>
        </w:r>
        <w:r>
          <w:rPr>
            <w:noProof/>
            <w:webHidden/>
          </w:rPr>
          <w:instrText xml:space="preserve"> PAGEREF _Toc489744335 \h </w:instrText>
        </w:r>
      </w:ins>
      <w:r>
        <w:rPr>
          <w:noProof/>
          <w:webHidden/>
        </w:rPr>
      </w:r>
      <w:r>
        <w:rPr>
          <w:noProof/>
          <w:webHidden/>
        </w:rPr>
        <w:fldChar w:fldCharType="separate"/>
      </w:r>
      <w:ins w:id="938" w:author="tomasrodrigues@ua.pt" w:date="2017-08-30T16:03:00Z">
        <w:r w:rsidR="00725F1B">
          <w:rPr>
            <w:noProof/>
            <w:webHidden/>
          </w:rPr>
          <w:t>105</w:t>
        </w:r>
      </w:ins>
      <w:ins w:id="939" w:author="tomasrodrigues@ua.pt" w:date="2017-08-06T00:55:00Z">
        <w:r>
          <w:rPr>
            <w:noProof/>
            <w:webHidden/>
          </w:rPr>
          <w:fldChar w:fldCharType="end"/>
        </w:r>
        <w:r w:rsidRPr="00171ED1">
          <w:rPr>
            <w:rStyle w:val="Hiperligao"/>
            <w:noProof/>
          </w:rPr>
          <w:fldChar w:fldCharType="end"/>
        </w:r>
      </w:ins>
    </w:p>
    <w:p w14:paraId="4191105E" w14:textId="48A895B5" w:rsidR="00CF47C1" w:rsidDel="003F2EF7" w:rsidRDefault="00CF47C1">
      <w:pPr>
        <w:pStyle w:val="ndicedeilustraes"/>
        <w:tabs>
          <w:tab w:val="right" w:leader="dot" w:pos="8777"/>
        </w:tabs>
        <w:rPr>
          <w:del w:id="940" w:author="tomasrodrigues@ua.pt" w:date="2017-08-06T00:55:00Z"/>
          <w:rFonts w:eastAsiaTheme="minorEastAsia"/>
          <w:noProof/>
          <w:lang w:eastAsia="pt-PT"/>
        </w:rPr>
      </w:pPr>
      <w:del w:id="941" w:author="tomasrodrigues@ua.pt" w:date="2017-08-06T00:55:00Z">
        <w:r w:rsidRPr="003F2EF7" w:rsidDel="003F2EF7">
          <w:rPr>
            <w:rPrChange w:id="942" w:author="tomasrodrigues@ua.pt" w:date="2017-08-06T00:55:00Z">
              <w:rPr>
                <w:rStyle w:val="Hiperligao"/>
                <w:noProof/>
              </w:rPr>
            </w:rPrChange>
          </w:rPr>
          <w:delText>Table 2.1 - Evolution of wireless technologies [25]</w:delText>
        </w:r>
        <w:r w:rsidDel="003F2EF7">
          <w:rPr>
            <w:noProof/>
            <w:webHidden/>
          </w:rPr>
          <w:tab/>
        </w:r>
      </w:del>
      <w:del w:id="943" w:author="tomasrodrigues@ua.pt" w:date="2017-08-05T22:40:00Z">
        <w:r w:rsidR="00E451A5" w:rsidDel="00881FF4">
          <w:rPr>
            <w:noProof/>
            <w:webHidden/>
          </w:rPr>
          <w:delText>14</w:delText>
        </w:r>
      </w:del>
    </w:p>
    <w:p w14:paraId="752DB4E5" w14:textId="06842EC1" w:rsidR="00CF47C1" w:rsidDel="003F2EF7" w:rsidRDefault="00CF47C1">
      <w:pPr>
        <w:pStyle w:val="ndicedeilustraes"/>
        <w:tabs>
          <w:tab w:val="right" w:leader="dot" w:pos="8777"/>
        </w:tabs>
        <w:rPr>
          <w:del w:id="944" w:author="tomasrodrigues@ua.pt" w:date="2017-08-06T00:55:00Z"/>
          <w:rFonts w:eastAsiaTheme="minorEastAsia"/>
          <w:noProof/>
          <w:lang w:eastAsia="pt-PT"/>
        </w:rPr>
      </w:pPr>
      <w:del w:id="945" w:author="tomasrodrigues@ua.pt" w:date="2017-08-06T00:55:00Z">
        <w:r w:rsidRPr="003F2EF7" w:rsidDel="003F2EF7">
          <w:rPr>
            <w:rPrChange w:id="946" w:author="tomasrodrigues@ua.pt" w:date="2017-08-06T00:55:00Z">
              <w:rPr>
                <w:rStyle w:val="Hiperligao"/>
                <w:noProof/>
              </w:rPr>
            </w:rPrChange>
          </w:rPr>
          <w:delText>Table 2.2 - Well-known voice codecs characteristics [60]</w:delText>
        </w:r>
        <w:r w:rsidDel="003F2EF7">
          <w:rPr>
            <w:noProof/>
            <w:webHidden/>
          </w:rPr>
          <w:tab/>
        </w:r>
      </w:del>
      <w:del w:id="947" w:author="tomasrodrigues@ua.pt" w:date="2017-08-05T22:40:00Z">
        <w:r w:rsidR="00E451A5" w:rsidDel="00881FF4">
          <w:rPr>
            <w:noProof/>
            <w:webHidden/>
          </w:rPr>
          <w:delText>16</w:delText>
        </w:r>
      </w:del>
    </w:p>
    <w:p w14:paraId="7581B1B8" w14:textId="1802481B" w:rsidR="00CF47C1" w:rsidDel="003F2EF7" w:rsidRDefault="00CF47C1">
      <w:pPr>
        <w:pStyle w:val="ndicedeilustraes"/>
        <w:tabs>
          <w:tab w:val="right" w:leader="dot" w:pos="8777"/>
        </w:tabs>
        <w:rPr>
          <w:del w:id="948" w:author="tomasrodrigues@ua.pt" w:date="2017-08-06T00:55:00Z"/>
          <w:rFonts w:eastAsiaTheme="minorEastAsia"/>
          <w:noProof/>
          <w:lang w:eastAsia="pt-PT"/>
        </w:rPr>
      </w:pPr>
      <w:del w:id="949" w:author="tomasrodrigues@ua.pt" w:date="2017-08-06T00:55:00Z">
        <w:r w:rsidRPr="003F2EF7" w:rsidDel="003F2EF7">
          <w:rPr>
            <w:rPrChange w:id="950" w:author="tomasrodrigues@ua.pt" w:date="2017-08-06T00:55:00Z">
              <w:rPr>
                <w:rStyle w:val="Hiperligao"/>
                <w:noProof/>
              </w:rPr>
            </w:rPrChange>
          </w:rPr>
          <w:delText>Table 2.3 - Examples of supported video encoding parameters for the H.264 codec [69]</w:delText>
        </w:r>
        <w:r w:rsidDel="003F2EF7">
          <w:rPr>
            <w:noProof/>
            <w:webHidden/>
          </w:rPr>
          <w:tab/>
        </w:r>
      </w:del>
      <w:del w:id="951" w:author="tomasrodrigues@ua.pt" w:date="2017-08-05T22:40:00Z">
        <w:r w:rsidR="00E451A5" w:rsidDel="00881FF4">
          <w:rPr>
            <w:noProof/>
            <w:webHidden/>
          </w:rPr>
          <w:delText>24</w:delText>
        </w:r>
      </w:del>
    </w:p>
    <w:p w14:paraId="0B8BDBDB" w14:textId="2A94EACF" w:rsidR="00CF47C1" w:rsidDel="003F2EF7" w:rsidRDefault="00CF47C1">
      <w:pPr>
        <w:pStyle w:val="ndicedeilustraes"/>
        <w:tabs>
          <w:tab w:val="right" w:leader="dot" w:pos="8777"/>
        </w:tabs>
        <w:rPr>
          <w:del w:id="952" w:author="tomasrodrigues@ua.pt" w:date="2017-08-06T00:55:00Z"/>
          <w:rFonts w:eastAsiaTheme="minorEastAsia"/>
          <w:noProof/>
          <w:lang w:eastAsia="pt-PT"/>
        </w:rPr>
      </w:pPr>
      <w:del w:id="953" w:author="tomasrodrigues@ua.pt" w:date="2017-08-06T00:55:00Z">
        <w:r w:rsidRPr="003F2EF7" w:rsidDel="003F2EF7">
          <w:rPr>
            <w:rPrChange w:id="954" w:author="tomasrodrigues@ua.pt" w:date="2017-08-06T00:55:00Z">
              <w:rPr>
                <w:rStyle w:val="Hiperligao"/>
                <w:noProof/>
              </w:rPr>
            </w:rPrChange>
          </w:rPr>
          <w:delText>Tabel 2.4 - Examples of supported video encoding parameters for the VP8 codec [69]</w:delText>
        </w:r>
        <w:r w:rsidDel="003F2EF7">
          <w:rPr>
            <w:noProof/>
            <w:webHidden/>
          </w:rPr>
          <w:tab/>
        </w:r>
      </w:del>
      <w:del w:id="955" w:author="tomasrodrigues@ua.pt" w:date="2017-08-05T22:40:00Z">
        <w:r w:rsidR="00E451A5" w:rsidDel="00881FF4">
          <w:rPr>
            <w:noProof/>
            <w:webHidden/>
          </w:rPr>
          <w:delText>25</w:delText>
        </w:r>
      </w:del>
    </w:p>
    <w:p w14:paraId="0F7E055A" w14:textId="2E00C71D" w:rsidR="00CF47C1" w:rsidDel="003F2EF7" w:rsidRDefault="00CF47C1">
      <w:pPr>
        <w:pStyle w:val="ndicedeilustraes"/>
        <w:tabs>
          <w:tab w:val="right" w:leader="dot" w:pos="8777"/>
        </w:tabs>
        <w:rPr>
          <w:del w:id="956" w:author="tomasrodrigues@ua.pt" w:date="2017-08-06T00:55:00Z"/>
          <w:rFonts w:eastAsiaTheme="minorEastAsia"/>
          <w:noProof/>
          <w:lang w:eastAsia="pt-PT"/>
        </w:rPr>
      </w:pPr>
      <w:del w:id="957" w:author="tomasrodrigues@ua.pt" w:date="2017-08-06T00:55:00Z">
        <w:r w:rsidRPr="003F2EF7" w:rsidDel="003F2EF7">
          <w:rPr>
            <w:rPrChange w:id="958" w:author="tomasrodrigues@ua.pt" w:date="2017-08-06T00:55:00Z">
              <w:rPr>
                <w:rStyle w:val="Hiperligao"/>
                <w:noProof/>
              </w:rPr>
            </w:rPrChange>
          </w:rPr>
          <w:delText>Table 2.5 - Worldwide smartphone OS market share [27]</w:delText>
        </w:r>
        <w:r w:rsidDel="003F2EF7">
          <w:rPr>
            <w:noProof/>
            <w:webHidden/>
          </w:rPr>
          <w:tab/>
        </w:r>
      </w:del>
      <w:del w:id="959" w:author="tomasrodrigues@ua.pt" w:date="2017-08-05T22:40:00Z">
        <w:r w:rsidR="00E451A5" w:rsidDel="00881FF4">
          <w:rPr>
            <w:noProof/>
            <w:webHidden/>
          </w:rPr>
          <w:delText>27</w:delText>
        </w:r>
      </w:del>
    </w:p>
    <w:p w14:paraId="70A00849" w14:textId="6EE37B0D" w:rsidR="00CF47C1" w:rsidDel="003F2EF7" w:rsidRDefault="00CF47C1">
      <w:pPr>
        <w:pStyle w:val="ndicedeilustraes"/>
        <w:tabs>
          <w:tab w:val="right" w:leader="dot" w:pos="8777"/>
        </w:tabs>
        <w:rPr>
          <w:del w:id="960" w:author="tomasrodrigues@ua.pt" w:date="2017-08-06T00:55:00Z"/>
          <w:rFonts w:eastAsiaTheme="minorEastAsia"/>
          <w:noProof/>
          <w:lang w:eastAsia="pt-PT"/>
        </w:rPr>
      </w:pPr>
      <w:del w:id="961" w:author="tomasrodrigues@ua.pt" w:date="2017-08-06T00:55:00Z">
        <w:r w:rsidRPr="003F2EF7" w:rsidDel="003F2EF7">
          <w:rPr>
            <w:rPrChange w:id="962" w:author="tomasrodrigues@ua.pt" w:date="2017-08-06T00:55:00Z">
              <w:rPr>
                <w:rStyle w:val="Hiperligao"/>
                <w:noProof/>
              </w:rPr>
            </w:rPrChange>
          </w:rPr>
          <w:delText>Table 2.6 - Concurrent solutions: comparative table</w:delText>
        </w:r>
        <w:r w:rsidDel="003F2EF7">
          <w:rPr>
            <w:noProof/>
            <w:webHidden/>
          </w:rPr>
          <w:tab/>
        </w:r>
      </w:del>
      <w:del w:id="963" w:author="tomasrodrigues@ua.pt" w:date="2017-08-05T22:40:00Z">
        <w:r w:rsidR="00E451A5" w:rsidDel="00881FF4">
          <w:rPr>
            <w:noProof/>
            <w:webHidden/>
          </w:rPr>
          <w:delText>33</w:delText>
        </w:r>
      </w:del>
    </w:p>
    <w:p w14:paraId="466ADA5F" w14:textId="27F4818F" w:rsidR="00CF47C1" w:rsidDel="003F2EF7" w:rsidRDefault="00CF47C1">
      <w:pPr>
        <w:pStyle w:val="ndicedeilustraes"/>
        <w:tabs>
          <w:tab w:val="right" w:leader="dot" w:pos="8777"/>
        </w:tabs>
        <w:rPr>
          <w:del w:id="964" w:author="tomasrodrigues@ua.pt" w:date="2017-08-06T00:55:00Z"/>
          <w:rFonts w:eastAsiaTheme="minorEastAsia"/>
          <w:noProof/>
          <w:lang w:eastAsia="pt-PT"/>
        </w:rPr>
      </w:pPr>
      <w:del w:id="965" w:author="tomasrodrigues@ua.pt" w:date="2017-08-06T00:55:00Z">
        <w:r w:rsidRPr="003F2EF7" w:rsidDel="003F2EF7">
          <w:rPr>
            <w:rPrChange w:id="966" w:author="tomasrodrigues@ua.pt" w:date="2017-08-06T00:55:00Z">
              <w:rPr>
                <w:rStyle w:val="Hiperligao"/>
                <w:noProof/>
              </w:rPr>
            </w:rPrChange>
          </w:rPr>
          <w:delText>Table 4.1 - DTMF table</w:delText>
        </w:r>
        <w:r w:rsidDel="003F2EF7">
          <w:rPr>
            <w:noProof/>
            <w:webHidden/>
          </w:rPr>
          <w:tab/>
        </w:r>
      </w:del>
      <w:del w:id="967" w:author="tomasrodrigues@ua.pt" w:date="2017-08-05T22:40:00Z">
        <w:r w:rsidR="00E451A5" w:rsidDel="00881FF4">
          <w:rPr>
            <w:noProof/>
            <w:webHidden/>
          </w:rPr>
          <w:delText>68</w:delText>
        </w:r>
      </w:del>
    </w:p>
    <w:p w14:paraId="0C48401D" w14:textId="6A1B0AB6" w:rsidR="00CF47C1" w:rsidDel="003F2EF7" w:rsidRDefault="00CF47C1">
      <w:pPr>
        <w:pStyle w:val="ndicedeilustraes"/>
        <w:tabs>
          <w:tab w:val="right" w:leader="dot" w:pos="8777"/>
        </w:tabs>
        <w:rPr>
          <w:del w:id="968" w:author="tomasrodrigues@ua.pt" w:date="2017-08-06T00:55:00Z"/>
          <w:rFonts w:eastAsiaTheme="minorEastAsia"/>
          <w:noProof/>
          <w:lang w:eastAsia="pt-PT"/>
        </w:rPr>
      </w:pPr>
      <w:del w:id="969" w:author="tomasrodrigues@ua.pt" w:date="2017-08-06T00:55:00Z">
        <w:r w:rsidRPr="003F2EF7" w:rsidDel="003F2EF7">
          <w:rPr>
            <w:rPrChange w:id="970" w:author="tomasrodrigues@ua.pt" w:date="2017-08-06T00:55:00Z">
              <w:rPr>
                <w:rStyle w:val="Hiperligao"/>
                <w:noProof/>
              </w:rPr>
            </w:rPrChange>
          </w:rPr>
          <w:delText>Table 5.1 – Compatibility test: Which devices run the application</w:delText>
        </w:r>
        <w:r w:rsidDel="003F2EF7">
          <w:rPr>
            <w:noProof/>
            <w:webHidden/>
          </w:rPr>
          <w:tab/>
        </w:r>
      </w:del>
      <w:del w:id="971" w:author="tomasrodrigues@ua.pt" w:date="2017-08-05T22:40:00Z">
        <w:r w:rsidR="00E451A5" w:rsidDel="00881FF4">
          <w:rPr>
            <w:noProof/>
            <w:webHidden/>
          </w:rPr>
          <w:delText>78</w:delText>
        </w:r>
      </w:del>
    </w:p>
    <w:p w14:paraId="4AD04498" w14:textId="2A76D810" w:rsidR="00CF47C1" w:rsidDel="003F2EF7" w:rsidRDefault="00CF47C1">
      <w:pPr>
        <w:pStyle w:val="ndicedeilustraes"/>
        <w:tabs>
          <w:tab w:val="right" w:leader="dot" w:pos="8777"/>
        </w:tabs>
        <w:rPr>
          <w:del w:id="972" w:author="tomasrodrigues@ua.pt" w:date="2017-08-06T00:55:00Z"/>
          <w:rFonts w:eastAsiaTheme="minorEastAsia"/>
          <w:noProof/>
          <w:lang w:eastAsia="pt-PT"/>
        </w:rPr>
      </w:pPr>
      <w:del w:id="973" w:author="tomasrodrigues@ua.pt" w:date="2017-08-06T00:55:00Z">
        <w:r w:rsidRPr="003F2EF7" w:rsidDel="003F2EF7">
          <w:rPr>
            <w:rPrChange w:id="974" w:author="tomasrodrigues@ua.pt" w:date="2017-08-06T00:55:00Z">
              <w:rPr>
                <w:rStyle w:val="Hiperligao"/>
                <w:noProof/>
              </w:rPr>
            </w:rPrChange>
          </w:rPr>
          <w:delText>Table 5.2 - Performance test: Pages load times before the database implementation</w:delText>
        </w:r>
        <w:r w:rsidDel="003F2EF7">
          <w:rPr>
            <w:noProof/>
            <w:webHidden/>
          </w:rPr>
          <w:tab/>
        </w:r>
      </w:del>
      <w:del w:id="975" w:author="tomasrodrigues@ua.pt" w:date="2017-08-05T22:40:00Z">
        <w:r w:rsidR="00E451A5" w:rsidDel="00881FF4">
          <w:rPr>
            <w:noProof/>
            <w:webHidden/>
          </w:rPr>
          <w:delText>79</w:delText>
        </w:r>
      </w:del>
    </w:p>
    <w:p w14:paraId="32E44D91" w14:textId="2C4B9F87" w:rsidR="00CF47C1" w:rsidDel="003F2EF7" w:rsidRDefault="00CF47C1">
      <w:pPr>
        <w:pStyle w:val="ndicedeilustraes"/>
        <w:tabs>
          <w:tab w:val="right" w:leader="dot" w:pos="8777"/>
        </w:tabs>
        <w:rPr>
          <w:del w:id="976" w:author="tomasrodrigues@ua.pt" w:date="2017-08-06T00:55:00Z"/>
          <w:rFonts w:eastAsiaTheme="minorEastAsia"/>
          <w:noProof/>
          <w:lang w:eastAsia="pt-PT"/>
        </w:rPr>
      </w:pPr>
      <w:del w:id="977" w:author="tomasrodrigues@ua.pt" w:date="2017-08-06T00:55:00Z">
        <w:r w:rsidRPr="003F2EF7" w:rsidDel="003F2EF7">
          <w:rPr>
            <w:rPrChange w:id="978" w:author="tomasrodrigues@ua.pt" w:date="2017-08-06T00:55:00Z">
              <w:rPr>
                <w:rStyle w:val="Hiperligao"/>
                <w:noProof/>
              </w:rPr>
            </w:rPrChange>
          </w:rPr>
          <w:delText>Table 5.3 - Performance test: Pages load times after the database implementation</w:delText>
        </w:r>
        <w:r w:rsidDel="003F2EF7">
          <w:rPr>
            <w:noProof/>
            <w:webHidden/>
          </w:rPr>
          <w:tab/>
        </w:r>
      </w:del>
      <w:del w:id="979" w:author="tomasrodrigues@ua.pt" w:date="2017-08-05T22:40:00Z">
        <w:r w:rsidR="00E451A5" w:rsidDel="00881FF4">
          <w:rPr>
            <w:noProof/>
            <w:webHidden/>
          </w:rPr>
          <w:delText>80</w:delText>
        </w:r>
      </w:del>
    </w:p>
    <w:p w14:paraId="7B807F0D" w14:textId="6C33BCFB" w:rsidR="00CF47C1" w:rsidDel="003F2EF7" w:rsidRDefault="00CF47C1">
      <w:pPr>
        <w:pStyle w:val="ndicedeilustraes"/>
        <w:tabs>
          <w:tab w:val="right" w:leader="dot" w:pos="8777"/>
        </w:tabs>
        <w:rPr>
          <w:del w:id="980" w:author="tomasrodrigues@ua.pt" w:date="2017-08-06T00:55:00Z"/>
          <w:rFonts w:eastAsiaTheme="minorEastAsia"/>
          <w:noProof/>
          <w:lang w:eastAsia="pt-PT"/>
        </w:rPr>
      </w:pPr>
      <w:del w:id="981" w:author="tomasrodrigues@ua.pt" w:date="2017-08-06T00:55:00Z">
        <w:r w:rsidRPr="003F2EF7" w:rsidDel="003F2EF7">
          <w:rPr>
            <w:rPrChange w:id="982" w:author="tomasrodrigues@ua.pt" w:date="2017-08-06T00:55:00Z">
              <w:rPr>
                <w:rStyle w:val="Hiperligao"/>
                <w:noProof/>
              </w:rPr>
            </w:rPrChange>
          </w:rPr>
          <w:delText>Table 5.4 – SMS Test: Statistical measures</w:delText>
        </w:r>
        <w:r w:rsidDel="003F2EF7">
          <w:rPr>
            <w:noProof/>
            <w:webHidden/>
          </w:rPr>
          <w:tab/>
        </w:r>
      </w:del>
      <w:del w:id="983" w:author="tomasrodrigues@ua.pt" w:date="2017-08-05T22:40:00Z">
        <w:r w:rsidR="00E451A5" w:rsidDel="00881FF4">
          <w:rPr>
            <w:noProof/>
            <w:webHidden/>
          </w:rPr>
          <w:delText>85</w:delText>
        </w:r>
      </w:del>
    </w:p>
    <w:p w14:paraId="0B970B97" w14:textId="17E5D934" w:rsidR="00CF47C1" w:rsidDel="003F2EF7" w:rsidRDefault="00CF47C1">
      <w:pPr>
        <w:pStyle w:val="ndicedeilustraes"/>
        <w:tabs>
          <w:tab w:val="right" w:leader="dot" w:pos="8777"/>
        </w:tabs>
        <w:rPr>
          <w:del w:id="984" w:author="tomasrodrigues@ua.pt" w:date="2017-08-06T00:55:00Z"/>
          <w:rFonts w:eastAsiaTheme="minorEastAsia"/>
          <w:noProof/>
          <w:lang w:eastAsia="pt-PT"/>
        </w:rPr>
      </w:pPr>
      <w:del w:id="985" w:author="tomasrodrigues@ua.pt" w:date="2017-08-06T00:55:00Z">
        <w:r w:rsidRPr="003F2EF7" w:rsidDel="003F2EF7">
          <w:rPr>
            <w:rPrChange w:id="986" w:author="tomasrodrigues@ua.pt" w:date="2017-08-06T00:55:00Z">
              <w:rPr>
                <w:rStyle w:val="Hiperligao"/>
                <w:noProof/>
              </w:rPr>
            </w:rPrChange>
          </w:rPr>
          <w:delText>Table 1 - 5G related activities in Europe [24]</w:delText>
        </w:r>
        <w:r w:rsidDel="003F2EF7">
          <w:rPr>
            <w:noProof/>
            <w:webHidden/>
          </w:rPr>
          <w:tab/>
        </w:r>
      </w:del>
      <w:del w:id="987" w:author="tomasrodrigues@ua.pt" w:date="2017-08-05T22:40:00Z">
        <w:r w:rsidR="00E451A5" w:rsidDel="00881FF4">
          <w:rPr>
            <w:noProof/>
            <w:webHidden/>
          </w:rPr>
          <w:delText>98</w:delText>
        </w:r>
      </w:del>
    </w:p>
    <w:p w14:paraId="3CA448B1" w14:textId="67CA68A5" w:rsidR="00CF47C1" w:rsidDel="003F2EF7" w:rsidRDefault="00CF47C1">
      <w:pPr>
        <w:pStyle w:val="ndicedeilustraes"/>
        <w:tabs>
          <w:tab w:val="right" w:leader="dot" w:pos="8777"/>
        </w:tabs>
        <w:rPr>
          <w:del w:id="988" w:author="tomasrodrigues@ua.pt" w:date="2017-08-06T00:55:00Z"/>
          <w:rFonts w:eastAsiaTheme="minorEastAsia"/>
          <w:noProof/>
          <w:lang w:eastAsia="pt-PT"/>
        </w:rPr>
      </w:pPr>
      <w:del w:id="989" w:author="tomasrodrigues@ua.pt" w:date="2017-08-06T00:55:00Z">
        <w:r w:rsidRPr="003F2EF7" w:rsidDel="003F2EF7">
          <w:rPr>
            <w:rPrChange w:id="990" w:author="tomasrodrigues@ua.pt" w:date="2017-08-06T00:55:00Z">
              <w:rPr>
                <w:rStyle w:val="Hiperligao"/>
                <w:noProof/>
              </w:rPr>
            </w:rPrChange>
          </w:rPr>
          <w:delText>Table 2 - 5G related activities in America [24]</w:delText>
        </w:r>
        <w:r w:rsidDel="003F2EF7">
          <w:rPr>
            <w:noProof/>
            <w:webHidden/>
          </w:rPr>
          <w:tab/>
        </w:r>
      </w:del>
      <w:del w:id="991" w:author="tomasrodrigues@ua.pt" w:date="2017-08-05T22:40:00Z">
        <w:r w:rsidR="00E451A5" w:rsidDel="00881FF4">
          <w:rPr>
            <w:noProof/>
            <w:webHidden/>
          </w:rPr>
          <w:delText>99</w:delText>
        </w:r>
      </w:del>
    </w:p>
    <w:p w14:paraId="058587EB" w14:textId="5B1D6A17" w:rsidR="00CF47C1" w:rsidDel="003F2EF7" w:rsidRDefault="00CF47C1">
      <w:pPr>
        <w:pStyle w:val="ndicedeilustraes"/>
        <w:tabs>
          <w:tab w:val="right" w:leader="dot" w:pos="8777"/>
        </w:tabs>
        <w:rPr>
          <w:del w:id="992" w:author="tomasrodrigues@ua.pt" w:date="2017-08-06T00:55:00Z"/>
          <w:rFonts w:eastAsiaTheme="minorEastAsia"/>
          <w:noProof/>
          <w:lang w:eastAsia="pt-PT"/>
        </w:rPr>
      </w:pPr>
      <w:del w:id="993" w:author="tomasrodrigues@ua.pt" w:date="2017-08-06T00:55:00Z">
        <w:r w:rsidRPr="003F2EF7" w:rsidDel="003F2EF7">
          <w:rPr>
            <w:rPrChange w:id="994" w:author="tomasrodrigues@ua.pt" w:date="2017-08-06T00:55:00Z">
              <w:rPr>
                <w:rStyle w:val="Hiperligao"/>
                <w:noProof/>
              </w:rPr>
            </w:rPrChange>
          </w:rPr>
          <w:delText>Table 3 - 5G related activities in Asia [24]</w:delText>
        </w:r>
        <w:r w:rsidDel="003F2EF7">
          <w:rPr>
            <w:noProof/>
            <w:webHidden/>
          </w:rPr>
          <w:tab/>
        </w:r>
      </w:del>
      <w:del w:id="995" w:author="tomasrodrigues@ua.pt" w:date="2017-08-05T22:40:00Z">
        <w:r w:rsidR="00E451A5" w:rsidDel="00881FF4">
          <w:rPr>
            <w:noProof/>
            <w:webHidden/>
          </w:rPr>
          <w:delText>100</w:delText>
        </w:r>
      </w:del>
    </w:p>
    <w:p w14:paraId="6EBBFF23" w14:textId="127BE0A1" w:rsidR="00CF47C1" w:rsidDel="003F2EF7" w:rsidRDefault="00CF47C1">
      <w:pPr>
        <w:pStyle w:val="ndicedeilustraes"/>
        <w:tabs>
          <w:tab w:val="right" w:leader="dot" w:pos="8777"/>
        </w:tabs>
        <w:rPr>
          <w:del w:id="996" w:author="tomasrodrigues@ua.pt" w:date="2017-08-06T00:55:00Z"/>
          <w:rFonts w:eastAsiaTheme="minorEastAsia"/>
          <w:noProof/>
          <w:lang w:eastAsia="pt-PT"/>
        </w:rPr>
      </w:pPr>
      <w:del w:id="997" w:author="tomasrodrigues@ua.pt" w:date="2017-08-06T00:55:00Z">
        <w:r w:rsidRPr="003F2EF7" w:rsidDel="003F2EF7">
          <w:rPr>
            <w:rPrChange w:id="998" w:author="tomasrodrigues@ua.pt" w:date="2017-08-06T00:55:00Z">
              <w:rPr>
                <w:rStyle w:val="Hiperligao"/>
                <w:noProof/>
              </w:rPr>
            </w:rPrChange>
          </w:rPr>
          <w:delText>Table 4 - ArQoS NG probe: Disassociate Wi-Fi task output parameters</w:delText>
        </w:r>
        <w:r w:rsidDel="003F2EF7">
          <w:rPr>
            <w:noProof/>
            <w:webHidden/>
          </w:rPr>
          <w:tab/>
        </w:r>
      </w:del>
      <w:del w:id="999" w:author="tomasrodrigues@ua.pt" w:date="2017-08-05T22:40:00Z">
        <w:r w:rsidR="00E451A5" w:rsidDel="00881FF4">
          <w:rPr>
            <w:noProof/>
            <w:webHidden/>
          </w:rPr>
          <w:delText>101</w:delText>
        </w:r>
      </w:del>
    </w:p>
    <w:p w14:paraId="3D37C778" w14:textId="35654606" w:rsidR="00CF47C1" w:rsidDel="003F2EF7" w:rsidRDefault="00CF47C1">
      <w:pPr>
        <w:pStyle w:val="ndicedeilustraes"/>
        <w:tabs>
          <w:tab w:val="right" w:leader="dot" w:pos="8777"/>
        </w:tabs>
        <w:rPr>
          <w:del w:id="1000" w:author="tomasrodrigues@ua.pt" w:date="2017-08-06T00:55:00Z"/>
          <w:rFonts w:eastAsiaTheme="minorEastAsia"/>
          <w:noProof/>
          <w:lang w:eastAsia="pt-PT"/>
        </w:rPr>
      </w:pPr>
      <w:del w:id="1001" w:author="tomasrodrigues@ua.pt" w:date="2017-08-06T00:55:00Z">
        <w:r w:rsidRPr="003F2EF7" w:rsidDel="003F2EF7">
          <w:rPr>
            <w:rPrChange w:id="1002" w:author="tomasrodrigues@ua.pt" w:date="2017-08-06T00:55:00Z">
              <w:rPr>
                <w:rStyle w:val="Hiperligao"/>
                <w:noProof/>
              </w:rPr>
            </w:rPrChange>
          </w:rPr>
          <w:delText>Table 5 - ArQoS NG probe: Disassociate Wi-Fi task output parameters</w:delText>
        </w:r>
        <w:r w:rsidDel="003F2EF7">
          <w:rPr>
            <w:noProof/>
            <w:webHidden/>
          </w:rPr>
          <w:tab/>
        </w:r>
      </w:del>
      <w:del w:id="1003" w:author="tomasrodrigues@ua.pt" w:date="2017-08-05T22:40:00Z">
        <w:r w:rsidR="00E451A5" w:rsidDel="00881FF4">
          <w:rPr>
            <w:noProof/>
            <w:webHidden/>
          </w:rPr>
          <w:delText>101</w:delText>
        </w:r>
      </w:del>
    </w:p>
    <w:p w14:paraId="1FEC13D9" w14:textId="093C1D3D" w:rsidR="00CF47C1" w:rsidDel="003F2EF7" w:rsidRDefault="00CF47C1">
      <w:pPr>
        <w:pStyle w:val="ndicedeilustraes"/>
        <w:tabs>
          <w:tab w:val="right" w:leader="dot" w:pos="8777"/>
        </w:tabs>
        <w:rPr>
          <w:del w:id="1004" w:author="tomasrodrigues@ua.pt" w:date="2017-08-06T00:55:00Z"/>
          <w:rFonts w:eastAsiaTheme="minorEastAsia"/>
          <w:noProof/>
          <w:lang w:eastAsia="pt-PT"/>
        </w:rPr>
      </w:pPr>
      <w:del w:id="1005" w:author="tomasrodrigues@ua.pt" w:date="2017-08-06T00:55:00Z">
        <w:r w:rsidRPr="003F2EF7" w:rsidDel="003F2EF7">
          <w:rPr>
            <w:rPrChange w:id="1006" w:author="tomasrodrigues@ua.pt" w:date="2017-08-06T00:55:00Z">
              <w:rPr>
                <w:rStyle w:val="Hiperligao"/>
                <w:noProof/>
              </w:rPr>
            </w:rPrChange>
          </w:rPr>
          <w:delText>Table 6 - ArQoS NG probe: Receive SMS task output parameters</w:delText>
        </w:r>
        <w:r w:rsidDel="003F2EF7">
          <w:rPr>
            <w:noProof/>
            <w:webHidden/>
          </w:rPr>
          <w:tab/>
        </w:r>
      </w:del>
      <w:del w:id="1007" w:author="tomasrodrigues@ua.pt" w:date="2017-08-05T22:40:00Z">
        <w:r w:rsidR="00E451A5" w:rsidDel="00881FF4">
          <w:rPr>
            <w:noProof/>
            <w:webHidden/>
          </w:rPr>
          <w:delText>102</w:delText>
        </w:r>
      </w:del>
    </w:p>
    <w:p w14:paraId="3EC229B9" w14:textId="623A6475" w:rsidR="00CF47C1" w:rsidDel="003F2EF7" w:rsidRDefault="00CF47C1">
      <w:pPr>
        <w:pStyle w:val="ndicedeilustraes"/>
        <w:tabs>
          <w:tab w:val="right" w:leader="dot" w:pos="8777"/>
        </w:tabs>
        <w:rPr>
          <w:del w:id="1008" w:author="tomasrodrigues@ua.pt" w:date="2017-08-06T00:55:00Z"/>
          <w:rFonts w:eastAsiaTheme="minorEastAsia"/>
          <w:noProof/>
          <w:lang w:eastAsia="pt-PT"/>
        </w:rPr>
      </w:pPr>
      <w:del w:id="1009" w:author="tomasrodrigues@ua.pt" w:date="2017-08-06T00:55:00Z">
        <w:r w:rsidRPr="003F2EF7" w:rsidDel="003F2EF7">
          <w:rPr>
            <w:rPrChange w:id="1010" w:author="tomasrodrigues@ua.pt" w:date="2017-08-06T00:55:00Z">
              <w:rPr>
                <w:rStyle w:val="Hiperligao"/>
                <w:noProof/>
              </w:rPr>
            </w:rPrChange>
          </w:rPr>
          <w:delText>Table 7 - ArQoS NG probe: PING task output parameters</w:delText>
        </w:r>
        <w:r w:rsidDel="003F2EF7">
          <w:rPr>
            <w:noProof/>
            <w:webHidden/>
          </w:rPr>
          <w:tab/>
        </w:r>
      </w:del>
      <w:del w:id="1011" w:author="tomasrodrigues@ua.pt" w:date="2017-08-05T22:40:00Z">
        <w:r w:rsidR="00E451A5" w:rsidDel="00881FF4">
          <w:rPr>
            <w:noProof/>
            <w:webHidden/>
          </w:rPr>
          <w:delText>102</w:delText>
        </w:r>
      </w:del>
    </w:p>
    <w:p w14:paraId="39C77965" w14:textId="752CB84A" w:rsidR="00CF47C1" w:rsidDel="003F2EF7" w:rsidRDefault="00CF47C1">
      <w:pPr>
        <w:pStyle w:val="ndicedeilustraes"/>
        <w:tabs>
          <w:tab w:val="right" w:leader="dot" w:pos="8777"/>
        </w:tabs>
        <w:rPr>
          <w:del w:id="1012" w:author="tomasrodrigues@ua.pt" w:date="2017-08-06T00:55:00Z"/>
          <w:rFonts w:eastAsiaTheme="minorEastAsia"/>
          <w:noProof/>
          <w:lang w:eastAsia="pt-PT"/>
        </w:rPr>
      </w:pPr>
      <w:del w:id="1013" w:author="tomasrodrigues@ua.pt" w:date="2017-08-06T00:55:00Z">
        <w:r w:rsidRPr="003F2EF7" w:rsidDel="003F2EF7">
          <w:rPr>
            <w:rPrChange w:id="1014" w:author="tomasrodrigues@ua.pt" w:date="2017-08-06T00:55:00Z">
              <w:rPr>
                <w:rStyle w:val="Hiperligao"/>
                <w:noProof/>
              </w:rPr>
            </w:rPrChange>
          </w:rPr>
          <w:delText>Table 8 - Xiomi Redmi 3S specifications [55]</w:delText>
        </w:r>
        <w:r w:rsidDel="003F2EF7">
          <w:rPr>
            <w:noProof/>
            <w:webHidden/>
          </w:rPr>
          <w:tab/>
        </w:r>
      </w:del>
      <w:del w:id="1015" w:author="tomasrodrigues@ua.pt" w:date="2017-08-05T22:40:00Z">
        <w:r w:rsidR="00E451A5" w:rsidDel="00881FF4">
          <w:rPr>
            <w:noProof/>
            <w:webHidden/>
          </w:rPr>
          <w:delText>105</w:delText>
        </w:r>
      </w:del>
    </w:p>
    <w:p w14:paraId="3488F3B4" w14:textId="4FA6DC47" w:rsidR="00CF47C1" w:rsidDel="003F2EF7" w:rsidRDefault="00CF47C1">
      <w:pPr>
        <w:pStyle w:val="ndicedeilustraes"/>
        <w:tabs>
          <w:tab w:val="right" w:leader="dot" w:pos="8777"/>
        </w:tabs>
        <w:rPr>
          <w:del w:id="1016" w:author="tomasrodrigues@ua.pt" w:date="2017-08-06T00:55:00Z"/>
          <w:rFonts w:eastAsiaTheme="minorEastAsia"/>
          <w:noProof/>
          <w:lang w:eastAsia="pt-PT"/>
        </w:rPr>
      </w:pPr>
      <w:del w:id="1017" w:author="tomasrodrigues@ua.pt" w:date="2017-08-06T00:55:00Z">
        <w:r w:rsidRPr="003F2EF7" w:rsidDel="003F2EF7">
          <w:rPr>
            <w:rPrChange w:id="1018" w:author="tomasrodrigues@ua.pt" w:date="2017-08-06T00:55:00Z">
              <w:rPr>
                <w:rStyle w:val="Hiperligao"/>
                <w:noProof/>
              </w:rPr>
            </w:rPrChange>
          </w:rPr>
          <w:delText>Table 9 - Samsung Galaxy S7 specifications [56]</w:delText>
        </w:r>
        <w:r w:rsidDel="003F2EF7">
          <w:rPr>
            <w:noProof/>
            <w:webHidden/>
          </w:rPr>
          <w:tab/>
        </w:r>
      </w:del>
      <w:del w:id="1019" w:author="tomasrodrigues@ua.pt" w:date="2017-08-05T22:40:00Z">
        <w:r w:rsidR="00E451A5" w:rsidDel="00881FF4">
          <w:rPr>
            <w:noProof/>
            <w:webHidden/>
          </w:rPr>
          <w:delText>106</w:delText>
        </w:r>
      </w:del>
    </w:p>
    <w:p w14:paraId="04FA1C55" w14:textId="77777777" w:rsidR="00973A73" w:rsidRPr="00D32FC4" w:rsidRDefault="00021318" w:rsidP="00973A73">
      <w:pPr>
        <w:rPr>
          <w:lang w:eastAsia="en-US"/>
        </w:rPr>
      </w:pPr>
      <w:r w:rsidRPr="00D32FC4">
        <w:rPr>
          <w:rFonts w:eastAsiaTheme="minorHAnsi" w:cstheme="minorBidi"/>
          <w:szCs w:val="22"/>
          <w:lang w:eastAsia="en-US"/>
        </w:rPr>
        <w:fldChar w:fldCharType="end"/>
      </w:r>
    </w:p>
    <w:p w14:paraId="0A1D977D" w14:textId="77777777" w:rsidR="00973A73" w:rsidRPr="00D32FC4" w:rsidRDefault="000D781C" w:rsidP="00973A73">
      <w:pPr>
        <w:rPr>
          <w:rFonts w:cs="Arial"/>
          <w:szCs w:val="22"/>
        </w:rPr>
      </w:pPr>
      <w:r w:rsidRPr="00D32FC4">
        <w:rPr>
          <w:rFonts w:cs="Arial"/>
          <w:szCs w:val="22"/>
        </w:rPr>
        <w:br w:type="page"/>
      </w:r>
    </w:p>
    <w:p w14:paraId="2C494923" w14:textId="77777777" w:rsidR="00973A73" w:rsidRPr="00D32FC4" w:rsidRDefault="007D4CBB" w:rsidP="00E81E7E">
      <w:pPr>
        <w:pStyle w:val="Cabealho2"/>
        <w:numPr>
          <w:ilvl w:val="0"/>
          <w:numId w:val="0"/>
        </w:numPr>
      </w:pPr>
      <w:bookmarkStart w:id="1020" w:name="_Toc491797474"/>
      <w:bookmarkStart w:id="1021" w:name="_Toc452499770"/>
      <w:r w:rsidRPr="00D32FC4">
        <w:lastRenderedPageBreak/>
        <w:t>List of s</w:t>
      </w:r>
      <w:r w:rsidR="000D781C" w:rsidRPr="00D32FC4">
        <w:t>nippets</w:t>
      </w:r>
      <w:bookmarkEnd w:id="1020"/>
    </w:p>
    <w:p w14:paraId="2A21B1B2" w14:textId="7D3D1E18" w:rsidR="003F2EF7" w:rsidRDefault="00021318">
      <w:pPr>
        <w:pStyle w:val="ndicedeilustraes"/>
        <w:tabs>
          <w:tab w:val="right" w:leader="dot" w:pos="8777"/>
        </w:tabs>
        <w:rPr>
          <w:ins w:id="1022" w:author="tomasrodrigues@ua.pt" w:date="2017-08-06T00:55:00Z"/>
          <w:rFonts w:eastAsiaTheme="minorEastAsia"/>
          <w:noProof/>
          <w:lang w:eastAsia="pt-PT"/>
        </w:rPr>
      </w:pPr>
      <w:r w:rsidRPr="00D32FC4">
        <w:rPr>
          <w:rFonts w:cs="Arial"/>
          <w:b/>
          <w:sz w:val="32"/>
          <w:lang w:val="en-US"/>
        </w:rPr>
        <w:fldChar w:fldCharType="begin"/>
      </w:r>
      <w:r w:rsidR="000D781C" w:rsidRPr="00D32FC4">
        <w:rPr>
          <w:rFonts w:cs="Arial"/>
          <w:b/>
          <w:sz w:val="32"/>
          <w:lang w:val="en-US"/>
        </w:rPr>
        <w:instrText xml:space="preserve"> TOC \h \z \c "Snippet" </w:instrText>
      </w:r>
      <w:r w:rsidRPr="00D32FC4">
        <w:rPr>
          <w:rFonts w:cs="Arial"/>
          <w:b/>
          <w:sz w:val="32"/>
          <w:lang w:val="en-US"/>
        </w:rPr>
        <w:fldChar w:fldCharType="separate"/>
      </w:r>
      <w:ins w:id="1023" w:author="tomasrodrigues@ua.pt" w:date="2017-08-06T00:55:00Z">
        <w:r w:rsidR="003F2EF7" w:rsidRPr="00CD5534">
          <w:rPr>
            <w:rStyle w:val="Hiperligao"/>
            <w:noProof/>
          </w:rPr>
          <w:fldChar w:fldCharType="begin"/>
        </w:r>
        <w:r w:rsidR="003F2EF7" w:rsidRPr="00CD5534">
          <w:rPr>
            <w:rStyle w:val="Hiperligao"/>
            <w:noProof/>
          </w:rPr>
          <w:instrText xml:space="preserve"> </w:instrText>
        </w:r>
        <w:r w:rsidR="003F2EF7">
          <w:rPr>
            <w:noProof/>
          </w:rPr>
          <w:instrText>HYPERLINK \l "_Toc489744336"</w:instrText>
        </w:r>
        <w:r w:rsidR="003F2EF7" w:rsidRPr="00CD5534">
          <w:rPr>
            <w:rStyle w:val="Hiperligao"/>
            <w:noProof/>
          </w:rPr>
          <w:instrText xml:space="preserve"> </w:instrText>
        </w:r>
        <w:r w:rsidR="003F2EF7" w:rsidRPr="00CD5534">
          <w:rPr>
            <w:rStyle w:val="Hiperligao"/>
            <w:noProof/>
          </w:rPr>
          <w:fldChar w:fldCharType="separate"/>
        </w:r>
        <w:r w:rsidR="003F2EF7" w:rsidRPr="00CD5534">
          <w:rPr>
            <w:rStyle w:val="Hiperligao"/>
            <w:noProof/>
            <w:lang w:val="en-US"/>
          </w:rPr>
          <w:t>Snippet 4.1 - Get probe's state request and response, respectively</w:t>
        </w:r>
        <w:r w:rsidR="003F2EF7">
          <w:rPr>
            <w:noProof/>
            <w:webHidden/>
          </w:rPr>
          <w:tab/>
        </w:r>
        <w:r w:rsidR="003F2EF7">
          <w:rPr>
            <w:noProof/>
            <w:webHidden/>
          </w:rPr>
          <w:fldChar w:fldCharType="begin"/>
        </w:r>
        <w:r w:rsidR="003F2EF7">
          <w:rPr>
            <w:noProof/>
            <w:webHidden/>
          </w:rPr>
          <w:instrText xml:space="preserve"> PAGEREF _Toc489744336 \h </w:instrText>
        </w:r>
      </w:ins>
      <w:r w:rsidR="003F2EF7">
        <w:rPr>
          <w:noProof/>
          <w:webHidden/>
        </w:rPr>
      </w:r>
      <w:r w:rsidR="003F2EF7">
        <w:rPr>
          <w:noProof/>
          <w:webHidden/>
        </w:rPr>
        <w:fldChar w:fldCharType="separate"/>
      </w:r>
      <w:ins w:id="1024" w:author="tomasrodrigues@ua.pt" w:date="2017-08-30T16:03:00Z">
        <w:r w:rsidR="00725F1B">
          <w:rPr>
            <w:noProof/>
            <w:webHidden/>
          </w:rPr>
          <w:t>62</w:t>
        </w:r>
      </w:ins>
      <w:ins w:id="1025" w:author="tomasrodrigues@ua.pt" w:date="2017-08-06T00:55:00Z">
        <w:r w:rsidR="003F2EF7">
          <w:rPr>
            <w:noProof/>
            <w:webHidden/>
          </w:rPr>
          <w:fldChar w:fldCharType="end"/>
        </w:r>
        <w:r w:rsidR="003F2EF7" w:rsidRPr="00CD5534">
          <w:rPr>
            <w:rStyle w:val="Hiperligao"/>
            <w:noProof/>
          </w:rPr>
          <w:fldChar w:fldCharType="end"/>
        </w:r>
      </w:ins>
    </w:p>
    <w:p w14:paraId="69AAC6D7" w14:textId="3B350924" w:rsidR="003F2EF7" w:rsidRDefault="003F2EF7">
      <w:pPr>
        <w:pStyle w:val="ndicedeilustraes"/>
        <w:tabs>
          <w:tab w:val="right" w:leader="dot" w:pos="8777"/>
        </w:tabs>
        <w:rPr>
          <w:ins w:id="1026" w:author="tomasrodrigues@ua.pt" w:date="2017-08-06T00:55:00Z"/>
          <w:rFonts w:eastAsiaTheme="minorEastAsia"/>
          <w:noProof/>
          <w:lang w:eastAsia="pt-PT"/>
        </w:rPr>
      </w:pPr>
      <w:ins w:id="1027"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"_Toc489744337"</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4.2 - Send/Receive SMS with metadata test configuration</w:t>
        </w:r>
        <w:r>
          <w:rPr>
            <w:noProof/>
            <w:webHidden/>
          </w:rPr>
          <w:tab/>
        </w:r>
        <w:r>
          <w:rPr>
            <w:noProof/>
            <w:webHidden/>
          </w:rPr>
          <w:fldChar w:fldCharType="begin"/>
        </w:r>
        <w:r>
          <w:rPr>
            <w:noProof/>
            <w:webHidden/>
          </w:rPr>
          <w:instrText xml:space="preserve"> PAGEREF _Toc489744337 \h </w:instrText>
        </w:r>
      </w:ins>
      <w:r>
        <w:rPr>
          <w:noProof/>
          <w:webHidden/>
        </w:rPr>
      </w:r>
      <w:r>
        <w:rPr>
          <w:noProof/>
          <w:webHidden/>
        </w:rPr>
        <w:fldChar w:fldCharType="separate"/>
      </w:r>
      <w:ins w:id="1028" w:author="tomasrodrigues@ua.pt" w:date="2017-08-30T16:03:00Z">
        <w:r w:rsidR="00725F1B">
          <w:rPr>
            <w:noProof/>
            <w:webHidden/>
          </w:rPr>
          <w:t>65</w:t>
        </w:r>
      </w:ins>
      <w:ins w:id="1029" w:author="tomasrodrigues@ua.pt" w:date="2017-08-06T00:55:00Z">
        <w:r>
          <w:rPr>
            <w:noProof/>
            <w:webHidden/>
          </w:rPr>
          <w:fldChar w:fldCharType="end"/>
        </w:r>
        <w:r w:rsidRPr="00CD5534">
          <w:rPr>
            <w:rStyle w:val="Hiperligao"/>
            <w:noProof/>
          </w:rPr>
          <w:fldChar w:fldCharType="end"/>
        </w:r>
      </w:ins>
    </w:p>
    <w:p w14:paraId="579B0364" w14:textId="7E6AE147" w:rsidR="003F2EF7" w:rsidRDefault="003F2EF7">
      <w:pPr>
        <w:pStyle w:val="ndicedeilustraes"/>
        <w:tabs>
          <w:tab w:val="right" w:leader="dot" w:pos="8777"/>
        </w:tabs>
        <w:rPr>
          <w:ins w:id="1030" w:author="tomasrodrigues@ua.pt" w:date="2017-08-06T00:55:00Z"/>
          <w:rFonts w:eastAsiaTheme="minorEastAsia"/>
          <w:noProof/>
          <w:lang w:eastAsia="pt-PT"/>
        </w:rPr>
      </w:pPr>
      <w:ins w:id="1031"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"_Toc489744338"</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 xml:space="preserve">Snippet 4.3 - Logfile - information about user location </w:t>
        </w:r>
        <w:r w:rsidRPr="00CD5534">
          <w:rPr>
            <w:rStyle w:val="Hiperligao"/>
            <w:rFonts w:cs="Arial"/>
            <w:noProof/>
            <w:lang w:val="en-US"/>
          </w:rPr>
          <w:t>[22]</w:t>
        </w:r>
        <w:r>
          <w:rPr>
            <w:noProof/>
            <w:webHidden/>
          </w:rPr>
          <w:tab/>
        </w:r>
        <w:r>
          <w:rPr>
            <w:noProof/>
            <w:webHidden/>
          </w:rPr>
          <w:fldChar w:fldCharType="begin"/>
        </w:r>
        <w:r>
          <w:rPr>
            <w:noProof/>
            <w:webHidden/>
          </w:rPr>
          <w:instrText xml:space="preserve"> PAGEREF _Toc489744338 \h </w:instrText>
        </w:r>
      </w:ins>
      <w:r>
        <w:rPr>
          <w:noProof/>
          <w:webHidden/>
        </w:rPr>
      </w:r>
      <w:r>
        <w:rPr>
          <w:noProof/>
          <w:webHidden/>
        </w:rPr>
        <w:fldChar w:fldCharType="separate"/>
      </w:r>
      <w:ins w:id="1032" w:author="tomasrodrigues@ua.pt" w:date="2017-08-30T16:03:00Z">
        <w:r w:rsidR="00725F1B">
          <w:rPr>
            <w:noProof/>
            <w:webHidden/>
          </w:rPr>
          <w:t>68</w:t>
        </w:r>
      </w:ins>
      <w:ins w:id="1033" w:author="tomasrodrigues@ua.pt" w:date="2017-08-06T00:55:00Z">
        <w:r>
          <w:rPr>
            <w:noProof/>
            <w:webHidden/>
          </w:rPr>
          <w:fldChar w:fldCharType="end"/>
        </w:r>
        <w:r w:rsidRPr="00CD5534">
          <w:rPr>
            <w:rStyle w:val="Hiperligao"/>
            <w:noProof/>
          </w:rPr>
          <w:fldChar w:fldCharType="end"/>
        </w:r>
      </w:ins>
    </w:p>
    <w:p w14:paraId="70DDF2A2" w14:textId="7BB2C305" w:rsidR="003F2EF7" w:rsidRDefault="003F2EF7">
      <w:pPr>
        <w:pStyle w:val="ndicedeilustraes"/>
        <w:tabs>
          <w:tab w:val="right" w:leader="dot" w:pos="8777"/>
        </w:tabs>
        <w:rPr>
          <w:ins w:id="1034" w:author="tomasrodrigues@ua.pt" w:date="2017-08-06T00:55:00Z"/>
          <w:rFonts w:eastAsiaTheme="minorEastAsia"/>
          <w:noProof/>
          <w:lang w:eastAsia="pt-PT"/>
        </w:rPr>
      </w:pPr>
      <w:ins w:id="1035"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"_Toc489744339"</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4.4 - Logfile information: sanitized information</w:t>
        </w:r>
        <w:r>
          <w:rPr>
            <w:noProof/>
            <w:webHidden/>
          </w:rPr>
          <w:tab/>
        </w:r>
        <w:r>
          <w:rPr>
            <w:noProof/>
            <w:webHidden/>
          </w:rPr>
          <w:fldChar w:fldCharType="begin"/>
        </w:r>
        <w:r>
          <w:rPr>
            <w:noProof/>
            <w:webHidden/>
          </w:rPr>
          <w:instrText xml:space="preserve"> PAGEREF _Toc489744339 \h </w:instrText>
        </w:r>
      </w:ins>
      <w:r>
        <w:rPr>
          <w:noProof/>
          <w:webHidden/>
        </w:rPr>
      </w:r>
      <w:r>
        <w:rPr>
          <w:noProof/>
          <w:webHidden/>
        </w:rPr>
        <w:fldChar w:fldCharType="separate"/>
      </w:r>
      <w:ins w:id="1036" w:author="tomasrodrigues@ua.pt" w:date="2017-08-30T16:03:00Z">
        <w:r w:rsidR="00725F1B">
          <w:rPr>
            <w:noProof/>
            <w:webHidden/>
          </w:rPr>
          <w:t>68</w:t>
        </w:r>
      </w:ins>
      <w:ins w:id="1037" w:author="tomasrodrigues@ua.pt" w:date="2017-08-06T00:55:00Z">
        <w:r>
          <w:rPr>
            <w:noProof/>
            <w:webHidden/>
          </w:rPr>
          <w:fldChar w:fldCharType="end"/>
        </w:r>
        <w:r w:rsidRPr="00CD5534">
          <w:rPr>
            <w:rStyle w:val="Hiperligao"/>
            <w:noProof/>
          </w:rPr>
          <w:fldChar w:fldCharType="end"/>
        </w:r>
      </w:ins>
    </w:p>
    <w:p w14:paraId="0DB232DB" w14:textId="119638B4" w:rsidR="003F2EF7" w:rsidRDefault="003F2EF7">
      <w:pPr>
        <w:pStyle w:val="ndicedeilustraes"/>
        <w:tabs>
          <w:tab w:val="right" w:leader="dot" w:pos="8777"/>
        </w:tabs>
        <w:rPr>
          <w:ins w:id="1038" w:author="tomasrodrigues@ua.pt" w:date="2017-08-06T00:55:00Z"/>
          <w:rFonts w:eastAsiaTheme="minorEastAsia"/>
          <w:noProof/>
          <w:lang w:eastAsia="pt-PT"/>
        </w:rPr>
      </w:pPr>
      <w:ins w:id="1039"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"_Toc489744340"</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5.1 - Logfile information: Dialer touchscreen</w:t>
        </w:r>
        <w:r>
          <w:rPr>
            <w:noProof/>
            <w:webHidden/>
          </w:rPr>
          <w:tab/>
        </w:r>
        <w:r>
          <w:rPr>
            <w:noProof/>
            <w:webHidden/>
          </w:rPr>
          <w:fldChar w:fldCharType="begin"/>
        </w:r>
        <w:r>
          <w:rPr>
            <w:noProof/>
            <w:webHidden/>
          </w:rPr>
          <w:instrText xml:space="preserve"> PAGEREF _Toc489744340 \h </w:instrText>
        </w:r>
      </w:ins>
      <w:r>
        <w:rPr>
          <w:noProof/>
          <w:webHidden/>
        </w:rPr>
      </w:r>
      <w:r>
        <w:rPr>
          <w:noProof/>
          <w:webHidden/>
        </w:rPr>
        <w:fldChar w:fldCharType="separate"/>
      </w:r>
      <w:ins w:id="1040" w:author="tomasrodrigues@ua.pt" w:date="2017-08-30T16:03:00Z">
        <w:r w:rsidR="00725F1B">
          <w:rPr>
            <w:noProof/>
            <w:webHidden/>
          </w:rPr>
          <w:t>86</w:t>
        </w:r>
      </w:ins>
      <w:ins w:id="1041" w:author="tomasrodrigues@ua.pt" w:date="2017-08-06T00:55:00Z">
        <w:r>
          <w:rPr>
            <w:noProof/>
            <w:webHidden/>
          </w:rPr>
          <w:fldChar w:fldCharType="end"/>
        </w:r>
        <w:r w:rsidRPr="00CD5534">
          <w:rPr>
            <w:rStyle w:val="Hiperligao"/>
            <w:noProof/>
          </w:rPr>
          <w:fldChar w:fldCharType="end"/>
        </w:r>
      </w:ins>
    </w:p>
    <w:p w14:paraId="0855B4BC" w14:textId="5D9705B8" w:rsidR="003F2EF7" w:rsidRDefault="003F2EF7">
      <w:pPr>
        <w:pStyle w:val="ndicedeilustraes"/>
        <w:tabs>
          <w:tab w:val="right" w:leader="dot" w:pos="8777"/>
        </w:tabs>
        <w:rPr>
          <w:ins w:id="1042" w:author="tomasrodrigues@ua.pt" w:date="2017-08-06T00:55:00Z"/>
          <w:rFonts w:eastAsiaTheme="minorEastAsia"/>
          <w:noProof/>
          <w:lang w:eastAsia="pt-PT"/>
        </w:rPr>
      </w:pPr>
      <w:ins w:id="1043"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"_Toc489744341"</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5.2 - Logfile information: Connected call with microphone mute</w:t>
        </w:r>
        <w:r>
          <w:rPr>
            <w:noProof/>
            <w:webHidden/>
          </w:rPr>
          <w:tab/>
        </w:r>
        <w:r>
          <w:rPr>
            <w:noProof/>
            <w:webHidden/>
          </w:rPr>
          <w:fldChar w:fldCharType="begin"/>
        </w:r>
        <w:r>
          <w:rPr>
            <w:noProof/>
            <w:webHidden/>
          </w:rPr>
          <w:instrText xml:space="preserve"> PAGEREF _Toc489744341 \h </w:instrText>
        </w:r>
      </w:ins>
      <w:r>
        <w:rPr>
          <w:noProof/>
          <w:webHidden/>
        </w:rPr>
      </w:r>
      <w:r>
        <w:rPr>
          <w:noProof/>
          <w:webHidden/>
        </w:rPr>
        <w:fldChar w:fldCharType="separate"/>
      </w:r>
      <w:ins w:id="1044" w:author="tomasrodrigues@ua.pt" w:date="2017-08-30T16:03:00Z">
        <w:r w:rsidR="00725F1B">
          <w:rPr>
            <w:noProof/>
            <w:webHidden/>
          </w:rPr>
          <w:t>87</w:t>
        </w:r>
      </w:ins>
      <w:ins w:id="1045" w:author="tomasrodrigues@ua.pt" w:date="2017-08-06T00:55:00Z">
        <w:r>
          <w:rPr>
            <w:noProof/>
            <w:webHidden/>
          </w:rPr>
          <w:fldChar w:fldCharType="end"/>
        </w:r>
        <w:r w:rsidRPr="00CD5534">
          <w:rPr>
            <w:rStyle w:val="Hiperligao"/>
            <w:noProof/>
          </w:rPr>
          <w:fldChar w:fldCharType="end"/>
        </w:r>
      </w:ins>
    </w:p>
    <w:p w14:paraId="5B03341C" w14:textId="31836D52" w:rsidR="003F2EF7" w:rsidRDefault="003F2EF7">
      <w:pPr>
        <w:pStyle w:val="ndicedeilustraes"/>
        <w:tabs>
          <w:tab w:val="right" w:leader="dot" w:pos="8777"/>
        </w:tabs>
        <w:rPr>
          <w:ins w:id="1046" w:author="tomasrodrigues@ua.pt" w:date="2017-08-06T00:55:00Z"/>
          <w:rFonts w:eastAsiaTheme="minorEastAsia"/>
          <w:noProof/>
          <w:lang w:eastAsia="pt-PT"/>
        </w:rPr>
      </w:pPr>
      <w:ins w:id="1047"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"_Toc489744342"</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1 - Radiolog with an associated event</w:t>
        </w:r>
        <w:r>
          <w:rPr>
            <w:noProof/>
            <w:webHidden/>
          </w:rPr>
          <w:tab/>
        </w:r>
        <w:r>
          <w:rPr>
            <w:noProof/>
            <w:webHidden/>
          </w:rPr>
          <w:fldChar w:fldCharType="begin"/>
        </w:r>
        <w:r>
          <w:rPr>
            <w:noProof/>
            <w:webHidden/>
          </w:rPr>
          <w:instrText xml:space="preserve"> PAGEREF _Toc489744342 \h </w:instrText>
        </w:r>
      </w:ins>
      <w:r>
        <w:rPr>
          <w:noProof/>
          <w:webHidden/>
        </w:rPr>
      </w:r>
      <w:r>
        <w:rPr>
          <w:noProof/>
          <w:webHidden/>
        </w:rPr>
        <w:fldChar w:fldCharType="separate"/>
      </w:r>
      <w:ins w:id="1048" w:author="tomasrodrigues@ua.pt" w:date="2017-08-30T16:03:00Z">
        <w:r w:rsidR="00725F1B">
          <w:rPr>
            <w:noProof/>
            <w:webHidden/>
          </w:rPr>
          <w:t>102</w:t>
        </w:r>
      </w:ins>
      <w:ins w:id="1049" w:author="tomasrodrigues@ua.pt" w:date="2017-08-06T00:55:00Z">
        <w:r>
          <w:rPr>
            <w:noProof/>
            <w:webHidden/>
          </w:rPr>
          <w:fldChar w:fldCharType="end"/>
        </w:r>
        <w:r w:rsidRPr="00CD5534">
          <w:rPr>
            <w:rStyle w:val="Hiperligao"/>
            <w:noProof/>
          </w:rPr>
          <w:fldChar w:fldCharType="end"/>
        </w:r>
      </w:ins>
    </w:p>
    <w:p w14:paraId="24F30FA2" w14:textId="6725750C" w:rsidR="003F2EF7" w:rsidRDefault="003F2EF7">
      <w:pPr>
        <w:pStyle w:val="ndicedeilustraes"/>
        <w:tabs>
          <w:tab w:val="right" w:leader="dot" w:pos="8777"/>
        </w:tabs>
        <w:rPr>
          <w:ins w:id="1050" w:author="tomasrodrigues@ua.pt" w:date="2017-08-06T00:55:00Z"/>
          <w:rFonts w:eastAsiaTheme="minorEastAsia"/>
          <w:noProof/>
          <w:lang w:eastAsia="pt-PT"/>
        </w:rPr>
      </w:pPr>
      <w:ins w:id="1051"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"_Toc489744343"</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2 - Logfile information: WhatsApp VoIP call information</w:t>
        </w:r>
        <w:r>
          <w:rPr>
            <w:noProof/>
            <w:webHidden/>
          </w:rPr>
          <w:tab/>
        </w:r>
        <w:r>
          <w:rPr>
            <w:noProof/>
            <w:webHidden/>
          </w:rPr>
          <w:fldChar w:fldCharType="begin"/>
        </w:r>
        <w:r>
          <w:rPr>
            <w:noProof/>
            <w:webHidden/>
          </w:rPr>
          <w:instrText xml:space="preserve"> PAGEREF _Toc489744343 \h </w:instrText>
        </w:r>
      </w:ins>
      <w:r>
        <w:rPr>
          <w:noProof/>
          <w:webHidden/>
        </w:rPr>
      </w:r>
      <w:r>
        <w:rPr>
          <w:noProof/>
          <w:webHidden/>
        </w:rPr>
        <w:fldChar w:fldCharType="separate"/>
      </w:r>
      <w:ins w:id="1052" w:author="tomasrodrigues@ua.pt" w:date="2017-08-30T16:03:00Z">
        <w:r w:rsidR="00725F1B">
          <w:rPr>
            <w:noProof/>
            <w:webHidden/>
          </w:rPr>
          <w:t>106</w:t>
        </w:r>
      </w:ins>
      <w:ins w:id="1053" w:author="tomasrodrigues@ua.pt" w:date="2017-08-06T00:55:00Z">
        <w:r>
          <w:rPr>
            <w:noProof/>
            <w:webHidden/>
          </w:rPr>
          <w:fldChar w:fldCharType="end"/>
        </w:r>
        <w:r w:rsidRPr="00CD5534">
          <w:rPr>
            <w:rStyle w:val="Hiperligao"/>
            <w:noProof/>
          </w:rPr>
          <w:fldChar w:fldCharType="end"/>
        </w:r>
      </w:ins>
    </w:p>
    <w:p w14:paraId="1BAB7E30" w14:textId="10973EDC" w:rsidR="003F2EF7" w:rsidRDefault="003F2EF7">
      <w:pPr>
        <w:pStyle w:val="ndicedeilustraes"/>
        <w:tabs>
          <w:tab w:val="right" w:leader="dot" w:pos="8777"/>
        </w:tabs>
        <w:rPr>
          <w:ins w:id="1054" w:author="tomasrodrigues@ua.pt" w:date="2017-08-06T00:55:00Z"/>
          <w:rFonts w:eastAsiaTheme="minorEastAsia"/>
          <w:noProof/>
          <w:lang w:eastAsia="pt-PT"/>
        </w:rPr>
      </w:pPr>
      <w:ins w:id="1055" w:author="tomasrodrigues@ua.pt" w:date="2017-08-06T00:55:00Z">
        <w:r w:rsidRPr="00CD5534">
          <w:rPr>
            <w:rStyle w:val="Hiperligao"/>
            <w:noProof/>
          </w:rPr>
          <w:fldChar w:fldCharType="begin"/>
        </w:r>
        <w:r w:rsidRPr="00CD5534">
          <w:rPr>
            <w:rStyle w:val="Hiperligao"/>
            <w:noProof/>
          </w:rPr>
          <w:instrText xml:space="preserve"> </w:instrText>
        </w:r>
        <w:r>
          <w:rPr>
            <w:noProof/>
          </w:rPr>
          <w:instrText>HYPERLINK \l "_Toc489744344"</w:instrText>
        </w:r>
        <w:r w:rsidRPr="00CD5534">
          <w:rPr>
            <w:rStyle w:val="Hiperligao"/>
            <w:noProof/>
          </w:rPr>
          <w:instrText xml:space="preserve"> </w:instrText>
        </w:r>
        <w:r w:rsidRPr="00CD5534">
          <w:rPr>
            <w:rStyle w:val="Hiperligao"/>
            <w:noProof/>
          </w:rPr>
          <w:fldChar w:fldCharType="separate"/>
        </w:r>
        <w:r w:rsidRPr="00CD5534">
          <w:rPr>
            <w:rStyle w:val="Hiperligao"/>
            <w:noProof/>
            <w:lang w:val="en-US"/>
          </w:rPr>
          <w:t>Snippet 3 - Get probe's loaded tests status request</w:t>
        </w:r>
        <w:r>
          <w:rPr>
            <w:noProof/>
            <w:webHidden/>
          </w:rPr>
          <w:tab/>
        </w:r>
        <w:r>
          <w:rPr>
            <w:noProof/>
            <w:webHidden/>
          </w:rPr>
          <w:fldChar w:fldCharType="begin"/>
        </w:r>
        <w:r>
          <w:rPr>
            <w:noProof/>
            <w:webHidden/>
          </w:rPr>
          <w:instrText xml:space="preserve"> PAGEREF _Toc489744344 \h </w:instrText>
        </w:r>
      </w:ins>
      <w:r>
        <w:rPr>
          <w:noProof/>
          <w:webHidden/>
        </w:rPr>
      </w:r>
      <w:r>
        <w:rPr>
          <w:noProof/>
          <w:webHidden/>
        </w:rPr>
        <w:fldChar w:fldCharType="separate"/>
      </w:r>
      <w:ins w:id="1056" w:author="tomasrodrigues@ua.pt" w:date="2017-08-30T16:03:00Z">
        <w:r w:rsidR="00725F1B">
          <w:rPr>
            <w:noProof/>
            <w:webHidden/>
          </w:rPr>
          <w:t>107</w:t>
        </w:r>
      </w:ins>
      <w:ins w:id="1057" w:author="tomasrodrigues@ua.pt" w:date="2017-08-06T00:55:00Z">
        <w:r>
          <w:rPr>
            <w:noProof/>
            <w:webHidden/>
          </w:rPr>
          <w:fldChar w:fldCharType="end"/>
        </w:r>
        <w:r w:rsidRPr="00CD5534">
          <w:rPr>
            <w:rStyle w:val="Hiperligao"/>
            <w:noProof/>
          </w:rPr>
          <w:fldChar w:fldCharType="end"/>
        </w:r>
      </w:ins>
    </w:p>
    <w:p w14:paraId="12879C6F" w14:textId="6FFB1EF4" w:rsidR="00CF47C1" w:rsidDel="003F2EF7" w:rsidRDefault="00CF47C1">
      <w:pPr>
        <w:pStyle w:val="ndicedeilustraes"/>
        <w:tabs>
          <w:tab w:val="right" w:leader="dot" w:pos="8777"/>
        </w:tabs>
        <w:rPr>
          <w:del w:id="1058" w:author="tomasrodrigues@ua.pt" w:date="2017-08-06T00:55:00Z"/>
          <w:rFonts w:eastAsiaTheme="minorEastAsia"/>
          <w:noProof/>
          <w:lang w:eastAsia="pt-PT"/>
        </w:rPr>
      </w:pPr>
      <w:del w:id="1059" w:author="tomasrodrigues@ua.pt" w:date="2017-08-06T00:55:00Z">
        <w:r w:rsidRPr="003F2EF7" w:rsidDel="003F2EF7">
          <w:rPr>
            <w:rPrChange w:id="1060" w:author="tomasrodrigues@ua.pt" w:date="2017-08-06T00:55:00Z">
              <w:rPr>
                <w:rStyle w:val="Hiperligao"/>
                <w:noProof/>
              </w:rPr>
            </w:rPrChange>
          </w:rPr>
          <w:delText>Snippet 4.1 - Get probe's state request and response, respectively</w:delText>
        </w:r>
        <w:r w:rsidDel="003F2EF7">
          <w:rPr>
            <w:noProof/>
            <w:webHidden/>
          </w:rPr>
          <w:tab/>
        </w:r>
      </w:del>
      <w:del w:id="1061" w:author="tomasrodrigues@ua.pt" w:date="2017-08-05T22:40:00Z">
        <w:r w:rsidR="00E451A5" w:rsidDel="00881FF4">
          <w:rPr>
            <w:noProof/>
            <w:webHidden/>
          </w:rPr>
          <w:delText>64</w:delText>
        </w:r>
      </w:del>
    </w:p>
    <w:p w14:paraId="77890432" w14:textId="0FDF6CF5" w:rsidR="00CF47C1" w:rsidDel="003F2EF7" w:rsidRDefault="00CF47C1">
      <w:pPr>
        <w:pStyle w:val="ndicedeilustraes"/>
        <w:tabs>
          <w:tab w:val="right" w:leader="dot" w:pos="8777"/>
        </w:tabs>
        <w:rPr>
          <w:del w:id="1062" w:author="tomasrodrigues@ua.pt" w:date="2017-08-06T00:55:00Z"/>
          <w:rFonts w:eastAsiaTheme="minorEastAsia"/>
          <w:noProof/>
          <w:lang w:eastAsia="pt-PT"/>
        </w:rPr>
      </w:pPr>
      <w:del w:id="1063" w:author="tomasrodrigues@ua.pt" w:date="2017-08-06T00:55:00Z">
        <w:r w:rsidRPr="003F2EF7" w:rsidDel="003F2EF7">
          <w:rPr>
            <w:rPrChange w:id="1064" w:author="tomasrodrigues@ua.pt" w:date="2017-08-06T00:55:00Z">
              <w:rPr>
                <w:rStyle w:val="Hiperligao"/>
                <w:noProof/>
              </w:rPr>
            </w:rPrChange>
          </w:rPr>
          <w:delText>Snippet 4.2 - Send/Receive SMS with metadata test configuration</w:delText>
        </w:r>
        <w:r w:rsidDel="003F2EF7">
          <w:rPr>
            <w:noProof/>
            <w:webHidden/>
          </w:rPr>
          <w:tab/>
        </w:r>
      </w:del>
      <w:del w:id="1065" w:author="tomasrodrigues@ua.pt" w:date="2017-08-05T22:40:00Z">
        <w:r w:rsidR="00E451A5" w:rsidDel="00881FF4">
          <w:rPr>
            <w:noProof/>
            <w:webHidden/>
          </w:rPr>
          <w:delText>67</w:delText>
        </w:r>
      </w:del>
    </w:p>
    <w:p w14:paraId="5E72E301" w14:textId="09639F4A" w:rsidR="00CF47C1" w:rsidDel="003F2EF7" w:rsidRDefault="00CF47C1">
      <w:pPr>
        <w:pStyle w:val="ndicedeilustraes"/>
        <w:tabs>
          <w:tab w:val="right" w:leader="dot" w:pos="8777"/>
        </w:tabs>
        <w:rPr>
          <w:del w:id="1066" w:author="tomasrodrigues@ua.pt" w:date="2017-08-06T00:55:00Z"/>
          <w:rFonts w:eastAsiaTheme="minorEastAsia"/>
          <w:noProof/>
          <w:lang w:eastAsia="pt-PT"/>
        </w:rPr>
      </w:pPr>
      <w:del w:id="1067" w:author="tomasrodrigues@ua.pt" w:date="2017-08-06T00:55:00Z">
        <w:r w:rsidRPr="003F2EF7" w:rsidDel="003F2EF7">
          <w:rPr>
            <w:rPrChange w:id="1068" w:author="tomasrodrigues@ua.pt" w:date="2017-08-06T00:55:00Z">
              <w:rPr>
                <w:rStyle w:val="Hiperligao"/>
                <w:noProof/>
              </w:rPr>
            </w:rPrChange>
          </w:rPr>
          <w:delText xml:space="preserve">Snippet 4.3 - Logfile - information about user location </w:delText>
        </w:r>
        <w:r w:rsidRPr="003F2EF7" w:rsidDel="003F2EF7">
          <w:rPr>
            <w:rPrChange w:id="1069" w:author="tomasrodrigues@ua.pt" w:date="2017-08-06T00:55:00Z">
              <w:rPr>
                <w:rStyle w:val="Hiperligao"/>
                <w:rFonts w:cs="Arial"/>
                <w:noProof/>
              </w:rPr>
            </w:rPrChange>
          </w:rPr>
          <w:delText>[22]</w:delText>
        </w:r>
        <w:r w:rsidDel="003F2EF7">
          <w:rPr>
            <w:noProof/>
            <w:webHidden/>
          </w:rPr>
          <w:tab/>
        </w:r>
      </w:del>
      <w:del w:id="1070" w:author="tomasrodrigues@ua.pt" w:date="2017-08-05T22:40:00Z">
        <w:r w:rsidR="00E451A5" w:rsidDel="00881FF4">
          <w:rPr>
            <w:noProof/>
            <w:webHidden/>
          </w:rPr>
          <w:delText>70</w:delText>
        </w:r>
      </w:del>
    </w:p>
    <w:p w14:paraId="787B8C7B" w14:textId="4DE29AC5" w:rsidR="00CF47C1" w:rsidDel="003F2EF7" w:rsidRDefault="00CF47C1">
      <w:pPr>
        <w:pStyle w:val="ndicedeilustraes"/>
        <w:tabs>
          <w:tab w:val="right" w:leader="dot" w:pos="8777"/>
        </w:tabs>
        <w:rPr>
          <w:del w:id="1071" w:author="tomasrodrigues@ua.pt" w:date="2017-08-06T00:55:00Z"/>
          <w:rFonts w:eastAsiaTheme="minorEastAsia"/>
          <w:noProof/>
          <w:lang w:eastAsia="pt-PT"/>
        </w:rPr>
      </w:pPr>
      <w:del w:id="1072" w:author="tomasrodrigues@ua.pt" w:date="2017-08-06T00:55:00Z">
        <w:r w:rsidRPr="003F2EF7" w:rsidDel="003F2EF7">
          <w:rPr>
            <w:rPrChange w:id="1073" w:author="tomasrodrigues@ua.pt" w:date="2017-08-06T00:55:00Z">
              <w:rPr>
                <w:rStyle w:val="Hiperligao"/>
                <w:noProof/>
              </w:rPr>
            </w:rPrChange>
          </w:rPr>
          <w:delText>Snippet 4.4 - Logfile information: sanitized information</w:delText>
        </w:r>
        <w:r w:rsidDel="003F2EF7">
          <w:rPr>
            <w:noProof/>
            <w:webHidden/>
          </w:rPr>
          <w:tab/>
        </w:r>
      </w:del>
      <w:del w:id="1074" w:author="tomasrodrigues@ua.pt" w:date="2017-08-05T22:40:00Z">
        <w:r w:rsidR="00E451A5" w:rsidDel="00881FF4">
          <w:rPr>
            <w:noProof/>
            <w:webHidden/>
          </w:rPr>
          <w:delText>70</w:delText>
        </w:r>
      </w:del>
    </w:p>
    <w:p w14:paraId="36C932D6" w14:textId="09585CF3" w:rsidR="00CF47C1" w:rsidDel="003F2EF7" w:rsidRDefault="00CF47C1">
      <w:pPr>
        <w:pStyle w:val="ndicedeilustraes"/>
        <w:tabs>
          <w:tab w:val="right" w:leader="dot" w:pos="8777"/>
        </w:tabs>
        <w:rPr>
          <w:del w:id="1075" w:author="tomasrodrigues@ua.pt" w:date="2017-08-06T00:55:00Z"/>
          <w:rFonts w:eastAsiaTheme="minorEastAsia"/>
          <w:noProof/>
          <w:lang w:eastAsia="pt-PT"/>
        </w:rPr>
      </w:pPr>
      <w:del w:id="1076" w:author="tomasrodrigues@ua.pt" w:date="2017-08-06T00:55:00Z">
        <w:r w:rsidRPr="003F2EF7" w:rsidDel="003F2EF7">
          <w:rPr>
            <w:rPrChange w:id="1077" w:author="tomasrodrigues@ua.pt" w:date="2017-08-06T00:55:00Z">
              <w:rPr>
                <w:rStyle w:val="Hiperligao"/>
                <w:noProof/>
              </w:rPr>
            </w:rPrChange>
          </w:rPr>
          <w:delText>Snippet 5.1 - Logfile information: Dialer touchscreen</w:delText>
        </w:r>
        <w:r w:rsidDel="003F2EF7">
          <w:rPr>
            <w:noProof/>
            <w:webHidden/>
          </w:rPr>
          <w:tab/>
        </w:r>
      </w:del>
      <w:del w:id="1078" w:author="tomasrodrigues@ua.pt" w:date="2017-08-05T22:40:00Z">
        <w:r w:rsidR="00E451A5" w:rsidDel="00881FF4">
          <w:rPr>
            <w:noProof/>
            <w:webHidden/>
          </w:rPr>
          <w:delText>88</w:delText>
        </w:r>
      </w:del>
    </w:p>
    <w:p w14:paraId="5FB001CC" w14:textId="1DF2808A" w:rsidR="00CF47C1" w:rsidDel="003F2EF7" w:rsidRDefault="00CF47C1">
      <w:pPr>
        <w:pStyle w:val="ndicedeilustraes"/>
        <w:tabs>
          <w:tab w:val="right" w:leader="dot" w:pos="8777"/>
        </w:tabs>
        <w:rPr>
          <w:del w:id="1079" w:author="tomasrodrigues@ua.pt" w:date="2017-08-06T00:55:00Z"/>
          <w:rFonts w:eastAsiaTheme="minorEastAsia"/>
          <w:noProof/>
          <w:lang w:eastAsia="pt-PT"/>
        </w:rPr>
      </w:pPr>
      <w:del w:id="1080" w:author="tomasrodrigues@ua.pt" w:date="2017-08-06T00:55:00Z">
        <w:r w:rsidRPr="003F2EF7" w:rsidDel="003F2EF7">
          <w:rPr>
            <w:rPrChange w:id="1081" w:author="tomasrodrigues@ua.pt" w:date="2017-08-06T00:55:00Z">
              <w:rPr>
                <w:rStyle w:val="Hiperligao"/>
                <w:noProof/>
              </w:rPr>
            </w:rPrChange>
          </w:rPr>
          <w:delText>Snippet 5.2 - Logfile information: Connected call with microphone mute</w:delText>
        </w:r>
        <w:r w:rsidDel="003F2EF7">
          <w:rPr>
            <w:noProof/>
            <w:webHidden/>
          </w:rPr>
          <w:tab/>
        </w:r>
      </w:del>
      <w:del w:id="1082" w:author="tomasrodrigues@ua.pt" w:date="2017-08-05T22:40:00Z">
        <w:r w:rsidR="00E451A5" w:rsidDel="00881FF4">
          <w:rPr>
            <w:noProof/>
            <w:webHidden/>
          </w:rPr>
          <w:delText>89</w:delText>
        </w:r>
      </w:del>
    </w:p>
    <w:p w14:paraId="7E41E8F0" w14:textId="7B39F2B0" w:rsidR="00CF47C1" w:rsidDel="003F2EF7" w:rsidRDefault="00CF47C1">
      <w:pPr>
        <w:pStyle w:val="ndicedeilustraes"/>
        <w:tabs>
          <w:tab w:val="right" w:leader="dot" w:pos="8777"/>
        </w:tabs>
        <w:rPr>
          <w:del w:id="1083" w:author="tomasrodrigues@ua.pt" w:date="2017-08-06T00:55:00Z"/>
          <w:rFonts w:eastAsiaTheme="minorEastAsia"/>
          <w:noProof/>
          <w:lang w:eastAsia="pt-PT"/>
        </w:rPr>
      </w:pPr>
      <w:del w:id="1084" w:author="tomasrodrigues@ua.pt" w:date="2017-08-06T00:55:00Z">
        <w:r w:rsidRPr="003F2EF7" w:rsidDel="003F2EF7">
          <w:rPr>
            <w:rPrChange w:id="1085" w:author="tomasrodrigues@ua.pt" w:date="2017-08-06T00:55:00Z">
              <w:rPr>
                <w:rStyle w:val="Hiperligao"/>
                <w:noProof/>
              </w:rPr>
            </w:rPrChange>
          </w:rPr>
          <w:delText>Snippet 1 - Radiolog with an associated event</w:delText>
        </w:r>
        <w:r w:rsidDel="003F2EF7">
          <w:rPr>
            <w:noProof/>
            <w:webHidden/>
          </w:rPr>
          <w:tab/>
        </w:r>
      </w:del>
      <w:del w:id="1086" w:author="tomasrodrigues@ua.pt" w:date="2017-08-05T22:40:00Z">
        <w:r w:rsidR="00E451A5" w:rsidDel="00881FF4">
          <w:rPr>
            <w:noProof/>
            <w:webHidden/>
          </w:rPr>
          <w:delText>103</w:delText>
        </w:r>
      </w:del>
    </w:p>
    <w:p w14:paraId="41924CBA" w14:textId="792051DB" w:rsidR="00CF47C1" w:rsidDel="003F2EF7" w:rsidRDefault="00CF47C1">
      <w:pPr>
        <w:pStyle w:val="ndicedeilustraes"/>
        <w:tabs>
          <w:tab w:val="right" w:leader="dot" w:pos="8777"/>
        </w:tabs>
        <w:rPr>
          <w:del w:id="1087" w:author="tomasrodrigues@ua.pt" w:date="2017-08-06T00:55:00Z"/>
          <w:rFonts w:eastAsiaTheme="minorEastAsia"/>
          <w:noProof/>
          <w:lang w:eastAsia="pt-PT"/>
        </w:rPr>
      </w:pPr>
      <w:del w:id="1088" w:author="tomasrodrigues@ua.pt" w:date="2017-08-06T00:55:00Z">
        <w:r w:rsidRPr="003F2EF7" w:rsidDel="003F2EF7">
          <w:rPr>
            <w:rPrChange w:id="1089" w:author="tomasrodrigues@ua.pt" w:date="2017-08-06T00:55:00Z">
              <w:rPr>
                <w:rStyle w:val="Hiperligao"/>
                <w:noProof/>
              </w:rPr>
            </w:rPrChange>
          </w:rPr>
          <w:delText>Snippet 2 - Logfile information: WhatsApp VoIP call information</w:delText>
        </w:r>
        <w:r w:rsidDel="003F2EF7">
          <w:rPr>
            <w:noProof/>
            <w:webHidden/>
          </w:rPr>
          <w:tab/>
        </w:r>
      </w:del>
      <w:del w:id="1090" w:author="tomasrodrigues@ua.pt" w:date="2017-08-05T22:40:00Z">
        <w:r w:rsidR="00E451A5" w:rsidDel="00881FF4">
          <w:rPr>
            <w:noProof/>
            <w:webHidden/>
          </w:rPr>
          <w:delText>107</w:delText>
        </w:r>
      </w:del>
    </w:p>
    <w:p w14:paraId="24965A0F" w14:textId="67F12B94" w:rsidR="00CF47C1" w:rsidDel="003F2EF7" w:rsidRDefault="00CF47C1">
      <w:pPr>
        <w:pStyle w:val="ndicedeilustraes"/>
        <w:tabs>
          <w:tab w:val="right" w:leader="dot" w:pos="8777"/>
        </w:tabs>
        <w:rPr>
          <w:del w:id="1091" w:author="tomasrodrigues@ua.pt" w:date="2017-08-06T00:55:00Z"/>
          <w:rFonts w:eastAsiaTheme="minorEastAsia"/>
          <w:noProof/>
          <w:lang w:eastAsia="pt-PT"/>
        </w:rPr>
      </w:pPr>
      <w:del w:id="1092" w:author="tomasrodrigues@ua.pt" w:date="2017-08-06T00:55:00Z">
        <w:r w:rsidRPr="003F2EF7" w:rsidDel="003F2EF7">
          <w:rPr>
            <w:rPrChange w:id="1093" w:author="tomasrodrigues@ua.pt" w:date="2017-08-06T00:55:00Z">
              <w:rPr>
                <w:rStyle w:val="Hiperligao"/>
                <w:noProof/>
              </w:rPr>
            </w:rPrChange>
          </w:rPr>
          <w:delText>Snippet 3 - Get probe's loaded tests status request</w:delText>
        </w:r>
        <w:r w:rsidDel="003F2EF7">
          <w:rPr>
            <w:noProof/>
            <w:webHidden/>
          </w:rPr>
          <w:tab/>
        </w:r>
      </w:del>
      <w:del w:id="1094" w:author="tomasrodrigues@ua.pt" w:date="2017-08-05T22:40:00Z">
        <w:r w:rsidR="00E451A5" w:rsidDel="00881FF4">
          <w:rPr>
            <w:noProof/>
            <w:webHidden/>
          </w:rPr>
          <w:delText>108</w:delText>
        </w:r>
      </w:del>
    </w:p>
    <w:p w14:paraId="3709A6CD" w14:textId="77777777" w:rsidR="00973A73" w:rsidRPr="00D32FC4" w:rsidRDefault="00021318">
      <w:pPr>
        <w:spacing w:after="160" w:line="259" w:lineRule="auto"/>
        <w:rPr>
          <w:rFonts w:cs="Arial"/>
          <w:b/>
          <w:sz w:val="32"/>
        </w:rPr>
      </w:pPr>
      <w:r w:rsidRPr="00D32FC4">
        <w:rPr>
          <w:rFonts w:cs="Arial"/>
          <w:b/>
          <w:sz w:val="32"/>
        </w:rPr>
        <w:fldChar w:fldCharType="end"/>
      </w:r>
    </w:p>
    <w:p w14:paraId="0850C68A" w14:textId="77777777" w:rsidR="00973A73" w:rsidRPr="00D32FC4" w:rsidRDefault="000D781C">
      <w:pPr>
        <w:spacing w:after="160" w:line="259" w:lineRule="auto"/>
        <w:rPr>
          <w:rFonts w:cs="Arial"/>
          <w:b/>
          <w:sz w:val="32"/>
        </w:rPr>
      </w:pPr>
      <w:r w:rsidRPr="00D32FC4">
        <w:rPr>
          <w:rFonts w:cs="Arial"/>
          <w:b/>
          <w:sz w:val="32"/>
        </w:rPr>
        <w:br w:type="page"/>
      </w:r>
    </w:p>
    <w:p w14:paraId="1DDD5B3A" w14:textId="77777777" w:rsidR="00004F30" w:rsidRPr="00D32FC4" w:rsidRDefault="00C509AB" w:rsidP="00EA68E9">
      <w:pPr>
        <w:pStyle w:val="Cabealho2"/>
        <w:numPr>
          <w:ilvl w:val="0"/>
          <w:numId w:val="0"/>
        </w:numPr>
        <w:spacing w:after="0"/>
      </w:pPr>
      <w:bookmarkStart w:id="1095" w:name="_Toc491797475"/>
      <w:r>
        <w:rPr>
          <w:noProof/>
          <w:lang w:val="pt-PT"/>
        </w:rPr>
        <w:lastRenderedPageBreak/>
        <w:pict w14:anchorId="040A46F5">
          <v:line id="Line 157" o:spid="_x0000_s1026" style="position:absolute;left:0;text-align:left;z-index:251667968;visibility:visible" from="1pt,34.05pt" to="404.9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" strokeweight="2.25pt">
            <v:stroke opacity="49087f" joinstyle="miter"/>
          </v:line>
        </w:pict>
      </w:r>
      <w:r w:rsidR="003077F8" w:rsidRPr="00D32FC4">
        <w:t>A</w:t>
      </w:r>
      <w:r w:rsidR="000D781C" w:rsidRPr="00D32FC4">
        <w:t>cronyms</w:t>
      </w:r>
      <w:bookmarkEnd w:id="1021"/>
      <w:bookmarkEnd w:id="1095"/>
      <w:r w:rsidR="000D781C" w:rsidRPr="00D32FC4">
        <w:t xml:space="preserve"> </w:t>
      </w:r>
    </w:p>
    <w:p w14:paraId="5001714C" w14:textId="77777777" w:rsidR="00615245" w:rsidRPr="00343B5D" w:rsidRDefault="00615245" w:rsidP="00615245">
      <w:pPr>
        <w:spacing w:after="0" w:line="240" w:lineRule="auto"/>
        <w:ind w:left="0"/>
        <w:rPr>
          <w:b/>
          <w:sz w:val="14"/>
          <w:szCs w:val="14"/>
        </w:rPr>
      </w:pPr>
    </w:p>
    <w:p w14:paraId="62645769" w14:textId="358D6DA4" w:rsidR="00615245" w:rsidRPr="00D32FC4" w:rsidRDefault="00615245">
      <w:pPr>
        <w:tabs>
          <w:tab w:val="left" w:pos="993"/>
        </w:tabs>
        <w:spacing w:after="0" w:line="240" w:lineRule="auto"/>
        <w:ind w:left="0"/>
        <w:rPr>
          <w:b/>
        </w:rPr>
        <w:pPrChange w:id="1096" w:author="tomasrodrigues@ua.pt" w:date="2017-08-30T15:45:00Z">
          <w:pPr>
            <w:tabs>
              <w:tab w:val="left" w:pos="993"/>
              <w:tab w:val="left" w:pos="1276"/>
              <w:tab w:val="left" w:pos="1418"/>
            </w:tabs>
            <w:spacing w:after="0" w:line="240" w:lineRule="auto"/>
            <w:ind w:left="0"/>
          </w:pPr>
        </w:pPrChange>
      </w:pPr>
      <w:r>
        <w:rPr>
          <w:b/>
        </w:rPr>
        <w:t>2</w:t>
      </w:r>
      <w:r w:rsidRPr="00D32FC4">
        <w:rPr>
          <w:b/>
        </w:rPr>
        <w:t>G</w:t>
      </w:r>
      <w:del w:id="1097" w:author="tomasrodrigues@ua.pt" w:date="2017-08-30T15:47:00Z">
        <w:r w:rsidRPr="00D32FC4" w:rsidDel="00571EE2">
          <w:rPr>
            <w:b/>
          </w:rPr>
          <w:delText xml:space="preserve"> </w:delText>
        </w:r>
      </w:del>
      <w:ins w:id="1098" w:author="tomasrodrigues@ua.pt" w:date="2017-08-30T15:44:00Z">
        <w:r w:rsidR="00571EE2">
          <w:rPr>
            <w:b/>
          </w:rPr>
          <w:t xml:space="preserve"> </w:t>
        </w:r>
      </w:ins>
      <w:ins w:id="1099" w:author="tomasrodrigues@ua.pt" w:date="2017-08-30T15:47:00Z">
        <w:r w:rsidR="00571EE2">
          <w:rPr>
            <w:b/>
          </w:rPr>
          <w:tab/>
        </w:r>
      </w:ins>
      <w:del w:id="1100" w:author="tomasrodrigues@ua.pt" w:date="2017-08-30T15:23:00Z">
        <w:r w:rsidRPr="00D32FC4" w:rsidDel="009229F2">
          <w:rPr>
            <w:b/>
          </w:rPr>
          <w:delText>–</w:delText>
        </w:r>
      </w:del>
      <w:del w:id="1101" w:author="tomasrodrigues@ua.pt" w:date="2017-08-30T15:44:00Z">
        <w:r w:rsidRPr="00D32FC4" w:rsidDel="001A2BD2">
          <w:rPr>
            <w:b/>
          </w:rPr>
          <w:delText xml:space="preserve"> </w:delText>
        </w:r>
      </w:del>
      <w:r>
        <w:t>Second</w:t>
      </w:r>
      <w:r w:rsidRPr="00D32FC4">
        <w:t xml:space="preserve"> generation mobile networks</w:t>
      </w:r>
    </w:p>
    <w:p w14:paraId="3E7A3914" w14:textId="77777777" w:rsidR="00615245" w:rsidRPr="00A612FF" w:rsidRDefault="00615245">
      <w:pPr>
        <w:tabs>
          <w:tab w:val="left" w:pos="993"/>
        </w:tabs>
        <w:spacing w:after="0" w:line="240" w:lineRule="auto"/>
        <w:rPr>
          <w:sz w:val="8"/>
          <w:szCs w:val="8"/>
        </w:rPr>
        <w:pPrChange w:id="1102" w:author="tomasrodrigues@ua.pt" w:date="2017-08-30T15:45:00Z">
          <w:pPr>
            <w:tabs>
              <w:tab w:val="left" w:pos="993"/>
              <w:tab w:val="left" w:pos="1276"/>
              <w:tab w:val="left" w:pos="1418"/>
            </w:tabs>
            <w:spacing w:after="0" w:line="240" w:lineRule="auto"/>
          </w:pPr>
        </w:pPrChange>
      </w:pPr>
    </w:p>
    <w:p w14:paraId="71EC7740" w14:textId="22F462B6" w:rsidR="00615245" w:rsidRPr="00D32FC4" w:rsidRDefault="00615245">
      <w:pPr>
        <w:tabs>
          <w:tab w:val="left" w:pos="993"/>
        </w:tabs>
        <w:spacing w:after="0" w:line="240" w:lineRule="auto"/>
        <w:rPr>
          <w:b/>
        </w:rPr>
        <w:pPrChange w:id="1103" w:author="tomasrodrigues@ua.pt" w:date="2017-08-30T15:45:00Z">
          <w:pPr>
            <w:tabs>
              <w:tab w:val="left" w:pos="993"/>
              <w:tab w:val="left" w:pos="1276"/>
              <w:tab w:val="left" w:pos="1418"/>
            </w:tabs>
            <w:spacing w:after="0" w:line="240" w:lineRule="auto"/>
          </w:pPr>
        </w:pPrChange>
      </w:pPr>
      <w:r w:rsidRPr="00D32FC4">
        <w:rPr>
          <w:b/>
        </w:rPr>
        <w:t xml:space="preserve">3G </w:t>
      </w:r>
      <w:del w:id="1104" w:author="tomasrodrigues@ua.pt" w:date="2017-08-30T15:47:00Z">
        <w:r w:rsidRPr="00D32FC4" w:rsidDel="00571EE2">
          <w:rPr>
            <w:b/>
          </w:rPr>
          <w:delText>–</w:delText>
        </w:r>
      </w:del>
      <w:r w:rsidRPr="00D32FC4">
        <w:rPr>
          <w:b/>
        </w:rPr>
        <w:t xml:space="preserve"> </w:t>
      </w:r>
      <w:ins w:id="1105" w:author="tomasrodrigues@ua.pt" w:date="2017-08-30T15:48:00Z">
        <w:r w:rsidR="00BE5E9E">
          <w:rPr>
            <w:b/>
          </w:rPr>
          <w:tab/>
        </w:r>
      </w:ins>
      <w:r w:rsidRPr="00D32FC4">
        <w:t>Third generation mobile networks</w:t>
      </w:r>
    </w:p>
    <w:p w14:paraId="17A7BAED" w14:textId="3CE4B6D4" w:rsidR="00615245" w:rsidRPr="00D32FC4" w:rsidRDefault="00615245">
      <w:pPr>
        <w:tabs>
          <w:tab w:val="left" w:pos="993"/>
        </w:tabs>
        <w:spacing w:after="0" w:line="240" w:lineRule="auto"/>
        <w:pPrChange w:id="1106" w:author="tomasrodrigues@ua.pt" w:date="2017-08-30T15:45:00Z">
          <w:pPr>
            <w:tabs>
              <w:tab w:val="left" w:pos="993"/>
              <w:tab w:val="left" w:pos="1276"/>
              <w:tab w:val="left" w:pos="1418"/>
            </w:tabs>
            <w:spacing w:after="0" w:line="240" w:lineRule="auto"/>
          </w:pPr>
        </w:pPrChange>
      </w:pPr>
      <w:r w:rsidRPr="00D32FC4">
        <w:rPr>
          <w:b/>
        </w:rPr>
        <w:t xml:space="preserve">3GPP </w:t>
      </w:r>
      <w:del w:id="1107" w:author="tomasrodrigues@ua.pt" w:date="2017-08-30T15:48:00Z">
        <w:r w:rsidRPr="00D32FC4" w:rsidDel="00BE5E9E">
          <w:rPr>
            <w:b/>
          </w:rPr>
          <w:delText xml:space="preserve">– </w:delText>
        </w:r>
      </w:del>
      <w:ins w:id="1108" w:author="tomasrodrigues@ua.pt" w:date="2017-08-30T15:48:00Z">
        <w:r w:rsidR="00BE5E9E">
          <w:rPr>
            <w:b/>
          </w:rPr>
          <w:tab/>
        </w:r>
      </w:ins>
      <w:r w:rsidRPr="00D32FC4">
        <w:t>3rd Generation Partnership Project</w:t>
      </w:r>
    </w:p>
    <w:p w14:paraId="18BAE680" w14:textId="77777777" w:rsidR="00615245" w:rsidRPr="00A612FF" w:rsidRDefault="00615245">
      <w:pPr>
        <w:tabs>
          <w:tab w:val="left" w:pos="993"/>
        </w:tabs>
        <w:spacing w:after="0" w:line="240" w:lineRule="auto"/>
        <w:rPr>
          <w:sz w:val="8"/>
          <w:szCs w:val="8"/>
        </w:rPr>
        <w:pPrChange w:id="1109" w:author="tomasrodrigues@ua.pt" w:date="2017-08-30T15:45:00Z">
          <w:pPr>
            <w:tabs>
              <w:tab w:val="left" w:pos="993"/>
              <w:tab w:val="left" w:pos="1276"/>
              <w:tab w:val="left" w:pos="1418"/>
            </w:tabs>
            <w:spacing w:after="0" w:line="240" w:lineRule="auto"/>
          </w:pPr>
        </w:pPrChange>
      </w:pPr>
    </w:p>
    <w:p w14:paraId="55296C27" w14:textId="7DED43E4" w:rsidR="00615245" w:rsidRPr="00D32FC4" w:rsidRDefault="00615245">
      <w:pPr>
        <w:tabs>
          <w:tab w:val="left" w:pos="993"/>
        </w:tabs>
        <w:spacing w:after="0" w:line="240" w:lineRule="auto"/>
        <w:pPrChange w:id="1110" w:author="tomasrodrigues@ua.pt" w:date="2017-08-30T15:45:00Z">
          <w:pPr>
            <w:tabs>
              <w:tab w:val="left" w:pos="993"/>
              <w:tab w:val="left" w:pos="1276"/>
              <w:tab w:val="left" w:pos="1418"/>
            </w:tabs>
            <w:spacing w:after="0" w:line="240" w:lineRule="auto"/>
          </w:pPr>
        </w:pPrChange>
      </w:pPr>
      <w:r w:rsidRPr="00D32FC4">
        <w:rPr>
          <w:b/>
        </w:rPr>
        <w:t xml:space="preserve">4G </w:t>
      </w:r>
      <w:ins w:id="1111" w:author="tomasrodrigues@ua.pt" w:date="2017-08-30T15:48:00Z">
        <w:r w:rsidR="00BE5E9E">
          <w:rPr>
            <w:b/>
          </w:rPr>
          <w:tab/>
        </w:r>
      </w:ins>
      <w:del w:id="1112" w:author="tomasrodrigues@ua.pt" w:date="2017-08-30T15:48:00Z">
        <w:r w:rsidRPr="00D32FC4" w:rsidDel="00BE5E9E">
          <w:rPr>
            <w:b/>
          </w:rPr>
          <w:delText>–</w:delText>
        </w:r>
      </w:del>
      <w:del w:id="1113" w:author="tomasrodrigues@ua.pt" w:date="2017-08-30T15:55:00Z">
        <w:r w:rsidRPr="00D32FC4" w:rsidDel="00BE5E9E">
          <w:rPr>
            <w:b/>
          </w:rPr>
          <w:delText xml:space="preserve"> </w:delText>
        </w:r>
      </w:del>
      <w:r w:rsidRPr="00D32FC4">
        <w:t xml:space="preserve">Fourth generation of </w:t>
      </w:r>
      <w:r w:rsidR="00786814">
        <w:fldChar w:fldCharType="begin"/>
      </w:r>
      <w:r w:rsidR="00786814">
        <w:instrText xml:space="preserve"> HYPERLINK "https://en.wikipedia.org/wiki/Wireless" \o "Wireless" </w:instrText>
      </w:r>
      <w:r w:rsidR="00786814">
        <w:fldChar w:fldCharType="separate"/>
      </w:r>
      <w:r w:rsidRPr="00D32FC4">
        <w:t>wireless</w:t>
      </w:r>
      <w:r w:rsidR="00786814">
        <w:fldChar w:fldCharType="end"/>
      </w:r>
      <w:r w:rsidRPr="00D32FC4">
        <w:t xml:space="preserve"> </w:t>
      </w:r>
      <w:r w:rsidR="00786814">
        <w:fldChar w:fldCharType="begin"/>
      </w:r>
      <w:r w:rsidR="00786814">
        <w:instrText xml:space="preserve"> HYPERLINK "https://en.wikipedia.org/wiki/Mobile_telephony" \o "Mobile telephony" </w:instrText>
      </w:r>
      <w:r w:rsidR="00786814">
        <w:fldChar w:fldCharType="separate"/>
      </w:r>
      <w:r w:rsidRPr="00D32FC4">
        <w:t>mobile telecommunications</w:t>
      </w:r>
      <w:r w:rsidR="00786814">
        <w:fldChar w:fldCharType="end"/>
      </w:r>
      <w:r w:rsidRPr="00D32FC4">
        <w:t xml:space="preserve"> technology</w:t>
      </w:r>
    </w:p>
    <w:p w14:paraId="31270217" w14:textId="77777777" w:rsidR="00615245" w:rsidRPr="00A612FF" w:rsidRDefault="00615245">
      <w:pPr>
        <w:tabs>
          <w:tab w:val="left" w:pos="993"/>
        </w:tabs>
        <w:spacing w:after="0" w:line="240" w:lineRule="auto"/>
        <w:rPr>
          <w:sz w:val="8"/>
          <w:szCs w:val="8"/>
        </w:rPr>
        <w:pPrChange w:id="1114" w:author="tomasrodrigues@ua.pt" w:date="2017-08-30T15:45:00Z">
          <w:pPr>
            <w:tabs>
              <w:tab w:val="left" w:pos="993"/>
              <w:tab w:val="left" w:pos="1276"/>
              <w:tab w:val="left" w:pos="1418"/>
            </w:tabs>
            <w:spacing w:after="0" w:line="240" w:lineRule="auto"/>
          </w:pPr>
        </w:pPrChange>
      </w:pPr>
    </w:p>
    <w:p w14:paraId="4087F1BD" w14:textId="5D6BFA3C" w:rsidR="00615245" w:rsidRDefault="00615245">
      <w:pPr>
        <w:tabs>
          <w:tab w:val="left" w:pos="993"/>
        </w:tabs>
        <w:spacing w:after="0" w:line="240" w:lineRule="auto"/>
        <w:pPrChange w:id="1115" w:author="tomasrodrigues@ua.pt" w:date="2017-08-30T15:45:00Z">
          <w:pPr>
            <w:tabs>
              <w:tab w:val="left" w:pos="993"/>
              <w:tab w:val="left" w:pos="1276"/>
              <w:tab w:val="left" w:pos="1418"/>
            </w:tabs>
            <w:spacing w:after="0" w:line="240" w:lineRule="auto"/>
          </w:pPr>
        </w:pPrChange>
      </w:pPr>
      <w:r w:rsidRPr="00D32FC4">
        <w:rPr>
          <w:b/>
        </w:rPr>
        <w:t xml:space="preserve">5G </w:t>
      </w:r>
      <w:del w:id="1116" w:author="tomasrodrigues@ua.pt" w:date="2017-08-30T15:48:00Z">
        <w:r w:rsidRPr="00D32FC4" w:rsidDel="00BE5E9E">
          <w:rPr>
            <w:b/>
          </w:rPr>
          <w:delText>–</w:delText>
        </w:r>
      </w:del>
      <w:ins w:id="1117" w:author="tomasrodrigues@ua.pt" w:date="2017-08-30T15:48:00Z">
        <w:r w:rsidR="00BE5E9E">
          <w:rPr>
            <w:b/>
          </w:rPr>
          <w:tab/>
        </w:r>
      </w:ins>
      <w:del w:id="1118" w:author="tomasrodrigues@ua.pt" w:date="2017-08-30T15:55:00Z">
        <w:r w:rsidRPr="00D32FC4" w:rsidDel="00BE5E9E">
          <w:rPr>
            <w:b/>
          </w:rPr>
          <w:delText xml:space="preserve"> </w:delText>
        </w:r>
      </w:del>
      <w:r w:rsidRPr="00D32FC4">
        <w:t>Fifth generation mobile networks (not yet standardized)</w:t>
      </w:r>
    </w:p>
    <w:p w14:paraId="3A51C124" w14:textId="169D3AF4" w:rsidR="00615245" w:rsidRDefault="00615245">
      <w:pPr>
        <w:tabs>
          <w:tab w:val="left" w:pos="993"/>
        </w:tabs>
        <w:spacing w:after="0" w:line="240" w:lineRule="auto"/>
        <w:pPrChange w:id="1119" w:author="tomasrodrigues@ua.pt" w:date="2017-08-30T15:45:00Z">
          <w:pPr>
            <w:tabs>
              <w:tab w:val="left" w:pos="993"/>
              <w:tab w:val="left" w:pos="1276"/>
              <w:tab w:val="left" w:pos="1418"/>
            </w:tabs>
            <w:spacing w:after="0" w:line="240" w:lineRule="auto"/>
          </w:pPr>
        </w:pPrChange>
      </w:pPr>
      <w:r w:rsidRPr="00D32FC4">
        <w:rPr>
          <w:b/>
        </w:rPr>
        <w:t>5G</w:t>
      </w:r>
      <w:r>
        <w:rPr>
          <w:b/>
        </w:rPr>
        <w:t>NOW</w:t>
      </w:r>
      <w:r w:rsidRPr="00D32FC4">
        <w:rPr>
          <w:b/>
        </w:rPr>
        <w:t xml:space="preserve"> </w:t>
      </w:r>
      <w:ins w:id="1120" w:author="tomasrodrigues@ua.pt" w:date="2017-08-30T15:48:00Z">
        <w:r w:rsidR="00BE5E9E">
          <w:rPr>
            <w:b/>
          </w:rPr>
          <w:tab/>
        </w:r>
      </w:ins>
      <w:del w:id="1121" w:author="tomasrodrigues@ua.pt" w:date="2017-08-30T15:48:00Z">
        <w:r w:rsidRPr="00D32FC4" w:rsidDel="00BE5E9E">
          <w:rPr>
            <w:b/>
          </w:rPr>
          <w:delText>–</w:delText>
        </w:r>
      </w:del>
      <w:del w:id="1122" w:author="tomasrodrigues@ua.pt" w:date="2017-08-30T15:55:00Z">
        <w:r w:rsidRPr="00D32FC4" w:rsidDel="00BE5E9E">
          <w:rPr>
            <w:b/>
          </w:rPr>
          <w:delText xml:space="preserve"> </w:delText>
        </w:r>
      </w:del>
      <w:r>
        <w:t>Fifth</w:t>
      </w:r>
      <w:r w:rsidRPr="00D32FC4">
        <w:t xml:space="preserve"> Generation Non-Orthogonal Waveforms for Asynchronous Signaling</w:t>
      </w:r>
    </w:p>
    <w:p w14:paraId="6D6B67FA" w14:textId="0CDA39A7" w:rsidR="00615245" w:rsidRPr="00D32FC4" w:rsidRDefault="00615245">
      <w:pPr>
        <w:tabs>
          <w:tab w:val="left" w:pos="993"/>
        </w:tabs>
        <w:spacing w:after="0" w:line="240" w:lineRule="auto"/>
        <w:rPr>
          <w:rFonts w:eastAsiaTheme="minorHAnsi"/>
          <w:lang w:eastAsia="en-US"/>
        </w:rPr>
        <w:pPrChange w:id="1123" w:author="tomasrodrigues@ua.pt" w:date="2017-08-30T15:45:00Z">
          <w:pPr>
            <w:tabs>
              <w:tab w:val="left" w:pos="993"/>
              <w:tab w:val="left" w:pos="1276"/>
              <w:tab w:val="left" w:pos="1418"/>
            </w:tabs>
            <w:spacing w:after="0" w:line="240" w:lineRule="auto"/>
          </w:pPr>
        </w:pPrChange>
      </w:pPr>
      <w:r>
        <w:rPr>
          <w:b/>
        </w:rPr>
        <w:t xml:space="preserve">5GPP </w:t>
      </w:r>
      <w:del w:id="1124" w:author="tomasrodrigues@ua.pt" w:date="2017-08-30T15:48:00Z">
        <w:r w:rsidRPr="00D32FC4" w:rsidDel="00BE5E9E">
          <w:rPr>
            <w:b/>
          </w:rPr>
          <w:delText>–</w:delText>
        </w:r>
        <w:r w:rsidDel="00BE5E9E">
          <w:rPr>
            <w:b/>
          </w:rPr>
          <w:delText xml:space="preserve"> </w:delText>
        </w:r>
      </w:del>
      <w:ins w:id="1125" w:author="tomasrodrigues@ua.pt" w:date="2017-08-30T15:48:00Z">
        <w:r w:rsidR="00BE5E9E">
          <w:rPr>
            <w:b/>
          </w:rPr>
          <w:tab/>
        </w:r>
      </w:ins>
      <w:r w:rsidRPr="00D32FC4">
        <w:t>5G Infrastructure Public Private Partnership</w:t>
      </w:r>
    </w:p>
    <w:p w14:paraId="4C80E339" w14:textId="77777777" w:rsidR="00615245" w:rsidRPr="00A612FF" w:rsidRDefault="00615245">
      <w:pPr>
        <w:tabs>
          <w:tab w:val="left" w:pos="993"/>
        </w:tabs>
        <w:spacing w:after="0" w:line="240" w:lineRule="auto"/>
        <w:rPr>
          <w:sz w:val="8"/>
          <w:szCs w:val="8"/>
        </w:rPr>
        <w:pPrChange w:id="1126" w:author="tomasrodrigues@ua.pt" w:date="2017-08-30T15:45:00Z">
          <w:pPr>
            <w:tabs>
              <w:tab w:val="left" w:pos="993"/>
              <w:tab w:val="left" w:pos="1276"/>
              <w:tab w:val="left" w:pos="1418"/>
            </w:tabs>
            <w:spacing w:after="0" w:line="240" w:lineRule="auto"/>
          </w:pPr>
        </w:pPrChange>
      </w:pPr>
    </w:p>
    <w:p w14:paraId="0799CFDC" w14:textId="68299AB6" w:rsidR="00615245" w:rsidRDefault="00615245">
      <w:pPr>
        <w:tabs>
          <w:tab w:val="left" w:pos="993"/>
        </w:tabs>
        <w:spacing w:after="0" w:line="240" w:lineRule="auto"/>
        <w:pPrChange w:id="1127" w:author="tomasrodrigues@ua.pt" w:date="2017-08-30T15:45:00Z">
          <w:pPr>
            <w:tabs>
              <w:tab w:val="left" w:pos="993"/>
              <w:tab w:val="left" w:pos="1276"/>
              <w:tab w:val="left" w:pos="1418"/>
            </w:tabs>
            <w:spacing w:after="0" w:line="240" w:lineRule="auto"/>
          </w:pPr>
        </w:pPrChange>
      </w:pPr>
      <w:r w:rsidRPr="00D32FC4">
        <w:rPr>
          <w:b/>
        </w:rPr>
        <w:t xml:space="preserve">ADB </w:t>
      </w:r>
      <w:del w:id="1128" w:author="tomasrodrigues@ua.pt" w:date="2017-08-30T15:48:00Z">
        <w:r w:rsidRPr="00D32FC4" w:rsidDel="00BE5E9E">
          <w:rPr>
            <w:b/>
          </w:rPr>
          <w:delText xml:space="preserve">– </w:delText>
        </w:r>
      </w:del>
      <w:ins w:id="1129" w:author="tomasrodrigues@ua.pt" w:date="2017-08-30T15:48:00Z">
        <w:r w:rsidR="00BE5E9E">
          <w:rPr>
            <w:b/>
          </w:rPr>
          <w:tab/>
        </w:r>
      </w:ins>
      <w:r w:rsidRPr="00D32FC4">
        <w:t>Android Debug Bridge</w:t>
      </w:r>
    </w:p>
    <w:p w14:paraId="32C7EFB5" w14:textId="49237822" w:rsidR="00615245" w:rsidRPr="00D32FC4" w:rsidRDefault="00615245">
      <w:pPr>
        <w:tabs>
          <w:tab w:val="left" w:pos="993"/>
        </w:tabs>
        <w:spacing w:after="0" w:line="240" w:lineRule="auto"/>
        <w:pPrChange w:id="1130" w:author="tomasrodrigues@ua.pt" w:date="2017-08-30T15:45:00Z">
          <w:pPr>
            <w:tabs>
              <w:tab w:val="left" w:pos="993"/>
              <w:tab w:val="left" w:pos="1276"/>
              <w:tab w:val="left" w:pos="1418"/>
            </w:tabs>
            <w:spacing w:after="0" w:line="240" w:lineRule="auto"/>
          </w:pPr>
        </w:pPrChange>
      </w:pPr>
      <w:r>
        <w:rPr>
          <w:b/>
        </w:rPr>
        <w:t xml:space="preserve">API </w:t>
      </w:r>
      <w:del w:id="1131" w:author="tomasrodrigues@ua.pt" w:date="2017-08-30T15:48:00Z">
        <w:r w:rsidRPr="00D32FC4" w:rsidDel="00BE5E9E">
          <w:rPr>
            <w:b/>
          </w:rPr>
          <w:delText>–</w:delText>
        </w:r>
        <w:r w:rsidDel="00BE5E9E">
          <w:rPr>
            <w:b/>
          </w:rPr>
          <w:delText xml:space="preserve"> </w:delText>
        </w:r>
      </w:del>
      <w:ins w:id="1132" w:author="tomasrodrigues@ua.pt" w:date="2017-08-30T15:48:00Z">
        <w:r w:rsidR="00BE5E9E">
          <w:rPr>
            <w:b/>
          </w:rPr>
          <w:tab/>
        </w:r>
      </w:ins>
      <w:r>
        <w:t>Application Programming I</w:t>
      </w:r>
      <w:r w:rsidRPr="00E01C71">
        <w:t>nterface</w:t>
      </w:r>
    </w:p>
    <w:p w14:paraId="3B43C2DA" w14:textId="7C708284" w:rsidR="00615245" w:rsidRPr="00D32FC4" w:rsidRDefault="00615245">
      <w:pPr>
        <w:tabs>
          <w:tab w:val="left" w:pos="993"/>
        </w:tabs>
        <w:spacing w:after="0" w:line="240" w:lineRule="auto"/>
        <w:pPrChange w:id="1133" w:author="tomasrodrigues@ua.pt" w:date="2017-08-30T15:45:00Z">
          <w:pPr>
            <w:tabs>
              <w:tab w:val="left" w:pos="993"/>
              <w:tab w:val="left" w:pos="1276"/>
              <w:tab w:val="left" w:pos="1418"/>
            </w:tabs>
            <w:spacing w:after="0" w:line="240" w:lineRule="auto"/>
          </w:pPr>
        </w:pPrChange>
      </w:pPr>
      <w:r w:rsidRPr="00D32FC4">
        <w:rPr>
          <w:b/>
        </w:rPr>
        <w:t xml:space="preserve">APN </w:t>
      </w:r>
      <w:del w:id="1134" w:author="tomasrodrigues@ua.pt" w:date="2017-08-30T15:48:00Z">
        <w:r w:rsidRPr="00D32FC4" w:rsidDel="00BE5E9E">
          <w:rPr>
            <w:b/>
          </w:rPr>
          <w:delText xml:space="preserve">– </w:delText>
        </w:r>
      </w:del>
      <w:ins w:id="1135" w:author="tomasrodrigues@ua.pt" w:date="2017-08-30T15:48:00Z">
        <w:r w:rsidR="00BE5E9E">
          <w:rPr>
            <w:b/>
          </w:rPr>
          <w:tab/>
        </w:r>
      </w:ins>
      <w:r w:rsidRPr="00D32FC4">
        <w:rPr>
          <w:rFonts w:eastAsiaTheme="minorHAnsi"/>
          <w:lang w:eastAsia="en-US"/>
        </w:rPr>
        <w:t xml:space="preserve">Access Point Name </w:t>
      </w:r>
    </w:p>
    <w:p w14:paraId="319705B4" w14:textId="0AD3056C" w:rsidR="00615245" w:rsidRPr="00D32FC4" w:rsidRDefault="00615245">
      <w:pPr>
        <w:tabs>
          <w:tab w:val="left" w:pos="993"/>
        </w:tabs>
        <w:spacing w:after="0" w:line="240" w:lineRule="auto"/>
        <w:pPrChange w:id="1136" w:author="tomasrodrigues@ua.pt" w:date="2017-08-30T15:45:00Z">
          <w:pPr>
            <w:tabs>
              <w:tab w:val="left" w:pos="993"/>
              <w:tab w:val="left" w:pos="1276"/>
              <w:tab w:val="left" w:pos="1418"/>
            </w:tabs>
            <w:spacing w:after="0" w:line="240" w:lineRule="auto"/>
          </w:pPr>
        </w:pPrChange>
      </w:pPr>
      <w:r w:rsidRPr="00D32FC4">
        <w:rPr>
          <w:b/>
        </w:rPr>
        <w:t xml:space="preserve">AuC </w:t>
      </w:r>
      <w:del w:id="1137" w:author="tomasrodrigues@ua.pt" w:date="2017-08-30T15:48:00Z">
        <w:r w:rsidRPr="00D32FC4" w:rsidDel="00BE5E9E">
          <w:rPr>
            <w:b/>
          </w:rPr>
          <w:delText xml:space="preserve">– </w:delText>
        </w:r>
      </w:del>
      <w:ins w:id="1138" w:author="tomasrodrigues@ua.pt" w:date="2017-08-30T15:48:00Z">
        <w:r w:rsidR="00BE5E9E">
          <w:rPr>
            <w:b/>
          </w:rPr>
          <w:tab/>
        </w:r>
      </w:ins>
      <w:r w:rsidRPr="00D32FC4">
        <w:rPr>
          <w:rFonts w:eastAsiaTheme="minorHAnsi"/>
        </w:rPr>
        <w:t>Authentication Center</w:t>
      </w:r>
    </w:p>
    <w:p w14:paraId="09C2A26F" w14:textId="228876E1" w:rsidR="00615245" w:rsidRDefault="00615245">
      <w:pPr>
        <w:tabs>
          <w:tab w:val="left" w:pos="993"/>
        </w:tabs>
        <w:spacing w:after="0" w:line="240" w:lineRule="auto"/>
        <w:rPr>
          <w:b/>
        </w:rPr>
        <w:pPrChange w:id="1139" w:author="tomasrodrigues@ua.pt" w:date="2017-08-30T15:45:00Z">
          <w:pPr>
            <w:tabs>
              <w:tab w:val="left" w:pos="993"/>
              <w:tab w:val="left" w:pos="1276"/>
              <w:tab w:val="left" w:pos="1418"/>
            </w:tabs>
            <w:spacing w:after="0" w:line="240" w:lineRule="auto"/>
          </w:pPr>
        </w:pPrChange>
      </w:pPr>
      <w:r w:rsidRPr="00D32FC4">
        <w:rPr>
          <w:b/>
        </w:rPr>
        <w:t xml:space="preserve">AMPS </w:t>
      </w:r>
      <w:del w:id="1140" w:author="tomasrodrigues@ua.pt" w:date="2017-08-30T15:48:00Z">
        <w:r w:rsidRPr="00D32FC4" w:rsidDel="00BE5E9E">
          <w:rPr>
            <w:b/>
          </w:rPr>
          <w:delText xml:space="preserve">– </w:delText>
        </w:r>
      </w:del>
      <w:ins w:id="1141" w:author="tomasrodrigues@ua.pt" w:date="2017-08-30T15:48:00Z">
        <w:r w:rsidR="00BE5E9E">
          <w:rPr>
            <w:b/>
          </w:rPr>
          <w:tab/>
        </w:r>
      </w:ins>
      <w:r w:rsidRPr="00D32FC4">
        <w:t>Advance Mobile Phone Service</w:t>
      </w:r>
      <w:r w:rsidRPr="00D32FC4">
        <w:rPr>
          <w:b/>
        </w:rPr>
        <w:t xml:space="preserve"> </w:t>
      </w:r>
    </w:p>
    <w:p w14:paraId="0ADE4036" w14:textId="0497BAEE" w:rsidR="00615245" w:rsidRPr="00D32FC4" w:rsidRDefault="00615245">
      <w:pPr>
        <w:tabs>
          <w:tab w:val="left" w:pos="993"/>
        </w:tabs>
        <w:spacing w:after="0" w:line="240" w:lineRule="auto"/>
        <w:pPrChange w:id="1142" w:author="tomasrodrigues@ua.pt" w:date="2017-08-30T15:45:00Z">
          <w:pPr>
            <w:tabs>
              <w:tab w:val="left" w:pos="993"/>
              <w:tab w:val="left" w:pos="1276"/>
              <w:tab w:val="left" w:pos="1418"/>
            </w:tabs>
            <w:spacing w:after="0" w:line="240" w:lineRule="auto"/>
          </w:pPr>
        </w:pPrChange>
      </w:pPr>
      <w:r>
        <w:rPr>
          <w:b/>
        </w:rPr>
        <w:t xml:space="preserve">AMR-WB </w:t>
      </w:r>
      <w:del w:id="1143" w:author="tomasrodrigues@ua.pt" w:date="2017-08-30T15:48:00Z">
        <w:r w:rsidRPr="00D32FC4" w:rsidDel="00BE5E9E">
          <w:rPr>
            <w:b/>
          </w:rPr>
          <w:delText>–</w:delText>
        </w:r>
        <w:r w:rsidDel="00BE5E9E">
          <w:rPr>
            <w:b/>
          </w:rPr>
          <w:delText xml:space="preserve"> </w:delText>
        </w:r>
      </w:del>
      <w:ins w:id="1144" w:author="tomasrodrigues@ua.pt" w:date="2017-08-30T15:48:00Z">
        <w:r w:rsidR="00BE5E9E">
          <w:rPr>
            <w:b/>
          </w:rPr>
          <w:tab/>
        </w:r>
      </w:ins>
      <w:r>
        <w:t xml:space="preserve">Adaptive Multi-Rate Wideband </w:t>
      </w:r>
      <w:r w:rsidRPr="00D32FC4">
        <w:t>AMR-WB</w:t>
      </w:r>
    </w:p>
    <w:p w14:paraId="0B5220D3" w14:textId="77777777" w:rsidR="00615245" w:rsidRPr="00A612FF" w:rsidRDefault="00615245">
      <w:pPr>
        <w:tabs>
          <w:tab w:val="left" w:pos="993"/>
        </w:tabs>
        <w:spacing w:after="0" w:line="240" w:lineRule="auto"/>
        <w:rPr>
          <w:sz w:val="8"/>
          <w:szCs w:val="8"/>
        </w:rPr>
        <w:pPrChange w:id="1145" w:author="tomasrodrigues@ua.pt" w:date="2017-08-30T15:45:00Z">
          <w:pPr>
            <w:tabs>
              <w:tab w:val="left" w:pos="993"/>
              <w:tab w:val="left" w:pos="1276"/>
              <w:tab w:val="left" w:pos="1418"/>
            </w:tabs>
            <w:spacing w:after="0" w:line="240" w:lineRule="auto"/>
          </w:pPr>
        </w:pPrChange>
      </w:pPr>
    </w:p>
    <w:p w14:paraId="68C203E2" w14:textId="1734EAFE" w:rsidR="00615245" w:rsidRPr="00D32FC4" w:rsidRDefault="00615245">
      <w:pPr>
        <w:tabs>
          <w:tab w:val="left" w:pos="993"/>
        </w:tabs>
        <w:spacing w:after="0" w:line="240" w:lineRule="auto"/>
        <w:rPr>
          <w:rFonts w:eastAsiaTheme="minorHAnsi"/>
          <w:b/>
        </w:rPr>
        <w:pPrChange w:id="1146" w:author="tomasrodrigues@ua.pt" w:date="2017-08-30T15:45:00Z">
          <w:pPr>
            <w:tabs>
              <w:tab w:val="left" w:pos="993"/>
              <w:tab w:val="left" w:pos="1276"/>
              <w:tab w:val="left" w:pos="1418"/>
            </w:tabs>
            <w:spacing w:after="0" w:line="240" w:lineRule="auto"/>
          </w:pPr>
        </w:pPrChange>
      </w:pPr>
      <w:r w:rsidRPr="00D32FC4">
        <w:rPr>
          <w:rFonts w:eastAsiaTheme="minorHAnsi"/>
          <w:b/>
        </w:rPr>
        <w:t>BSC</w:t>
      </w:r>
      <w:del w:id="1147" w:author="tomasrodrigues@ua.pt" w:date="2017-08-30T15:48:00Z">
        <w:r w:rsidRPr="00D32FC4" w:rsidDel="00BE5E9E">
          <w:rPr>
            <w:rFonts w:eastAsiaTheme="minorHAnsi"/>
            <w:b/>
          </w:rPr>
          <w:delText xml:space="preserve"> </w:delText>
        </w:r>
        <w:r w:rsidRPr="00D32FC4" w:rsidDel="00BE5E9E">
          <w:rPr>
            <w:b/>
          </w:rPr>
          <w:delText>–</w:delText>
        </w:r>
      </w:del>
      <w:ins w:id="1148" w:author="tomasrodrigues@ua.pt" w:date="2017-08-30T15:48:00Z">
        <w:r w:rsidR="00BE5E9E">
          <w:rPr>
            <w:rFonts w:eastAsiaTheme="minorHAnsi"/>
            <w:b/>
          </w:rPr>
          <w:tab/>
        </w:r>
      </w:ins>
      <w:del w:id="1149" w:author="tomasrodrigues@ua.pt" w:date="2017-08-30T15:55:00Z">
        <w:r w:rsidRPr="00D32FC4" w:rsidDel="00BE5E9E">
          <w:rPr>
            <w:b/>
          </w:rPr>
          <w:delText xml:space="preserve"> </w:delText>
        </w:r>
      </w:del>
      <w:r w:rsidRPr="00D32FC4">
        <w:rPr>
          <w:rFonts w:eastAsiaTheme="minorHAnsi"/>
        </w:rPr>
        <w:t>Base Station Controller</w:t>
      </w:r>
    </w:p>
    <w:p w14:paraId="761BEF02" w14:textId="01824DC6" w:rsidR="00615245" w:rsidRPr="00D32FC4" w:rsidRDefault="00615245">
      <w:pPr>
        <w:tabs>
          <w:tab w:val="left" w:pos="993"/>
        </w:tabs>
        <w:spacing w:after="0" w:line="240" w:lineRule="auto"/>
        <w:rPr>
          <w:rFonts w:eastAsiaTheme="minorHAnsi"/>
        </w:rPr>
        <w:pPrChange w:id="1150" w:author="tomasrodrigues@ua.pt" w:date="2017-08-30T15:45:00Z">
          <w:pPr>
            <w:tabs>
              <w:tab w:val="left" w:pos="993"/>
              <w:tab w:val="left" w:pos="1276"/>
              <w:tab w:val="left" w:pos="1418"/>
            </w:tabs>
            <w:spacing w:after="0" w:line="240" w:lineRule="auto"/>
          </w:pPr>
        </w:pPrChange>
      </w:pPr>
      <w:r w:rsidRPr="00D32FC4">
        <w:rPr>
          <w:rFonts w:eastAsiaTheme="minorHAnsi"/>
          <w:b/>
        </w:rPr>
        <w:t xml:space="preserve">BSS </w:t>
      </w:r>
      <w:del w:id="1151" w:author="tomasrodrigues@ua.pt" w:date="2017-08-30T15:48:00Z">
        <w:r w:rsidRPr="00D32FC4" w:rsidDel="00BE5E9E">
          <w:rPr>
            <w:b/>
          </w:rPr>
          <w:delText>–</w:delText>
        </w:r>
        <w:r w:rsidRPr="00D32FC4" w:rsidDel="00BE5E9E">
          <w:rPr>
            <w:rFonts w:eastAsiaTheme="minorHAnsi"/>
          </w:rPr>
          <w:delText xml:space="preserve"> </w:delText>
        </w:r>
      </w:del>
      <w:ins w:id="1152" w:author="tomasrodrigues@ua.pt" w:date="2017-08-30T15:48:00Z">
        <w:r w:rsidR="00BE5E9E">
          <w:rPr>
            <w:b/>
          </w:rPr>
          <w:tab/>
        </w:r>
      </w:ins>
      <w:r w:rsidRPr="00D32FC4">
        <w:rPr>
          <w:rFonts w:eastAsiaTheme="minorHAnsi"/>
        </w:rPr>
        <w:t>Base Station Subsystem</w:t>
      </w:r>
    </w:p>
    <w:p w14:paraId="28AD0DDF" w14:textId="0ADC97AD" w:rsidR="00615245" w:rsidRPr="00D32FC4" w:rsidRDefault="00615245">
      <w:pPr>
        <w:tabs>
          <w:tab w:val="left" w:pos="993"/>
        </w:tabs>
        <w:spacing w:after="0" w:line="240" w:lineRule="auto"/>
        <w:rPr>
          <w:b/>
        </w:rPr>
        <w:pPrChange w:id="1153" w:author="tomasrodrigues@ua.pt" w:date="2017-08-30T15:45:00Z">
          <w:pPr>
            <w:tabs>
              <w:tab w:val="left" w:pos="993"/>
              <w:tab w:val="left" w:pos="1276"/>
              <w:tab w:val="left" w:pos="1418"/>
            </w:tabs>
            <w:spacing w:after="0" w:line="240" w:lineRule="auto"/>
          </w:pPr>
        </w:pPrChange>
      </w:pPr>
      <w:r w:rsidRPr="00D32FC4">
        <w:rPr>
          <w:rFonts w:eastAsiaTheme="minorHAnsi"/>
          <w:b/>
        </w:rPr>
        <w:t xml:space="preserve">BTS </w:t>
      </w:r>
      <w:del w:id="1154" w:author="tomasrodrigues@ua.pt" w:date="2017-08-30T15:48:00Z">
        <w:r w:rsidRPr="00D32FC4" w:rsidDel="00BE5E9E">
          <w:rPr>
            <w:b/>
          </w:rPr>
          <w:delText xml:space="preserve">– </w:delText>
        </w:r>
      </w:del>
      <w:ins w:id="1155" w:author="tomasrodrigues@ua.pt" w:date="2017-08-30T15:48:00Z">
        <w:r w:rsidR="00BE5E9E">
          <w:rPr>
            <w:b/>
          </w:rPr>
          <w:tab/>
        </w:r>
      </w:ins>
      <w:r w:rsidRPr="00D32FC4">
        <w:rPr>
          <w:rFonts w:eastAsiaTheme="minorHAnsi"/>
        </w:rPr>
        <w:t>Base Transceiver Station</w:t>
      </w:r>
    </w:p>
    <w:p w14:paraId="11F9FE74" w14:textId="3005B7A7" w:rsidR="00615245" w:rsidRPr="00D32FC4" w:rsidRDefault="00615245">
      <w:pPr>
        <w:tabs>
          <w:tab w:val="left" w:pos="993"/>
        </w:tabs>
        <w:spacing w:after="0" w:line="240" w:lineRule="auto"/>
        <w:pPrChange w:id="1156" w:author="tomasrodrigues@ua.pt" w:date="2017-08-30T15:45:00Z">
          <w:pPr>
            <w:tabs>
              <w:tab w:val="left" w:pos="993"/>
              <w:tab w:val="left" w:pos="1276"/>
              <w:tab w:val="left" w:pos="1418"/>
            </w:tabs>
            <w:spacing w:after="0" w:line="240" w:lineRule="auto"/>
          </w:pPr>
        </w:pPrChange>
      </w:pPr>
      <w:r w:rsidRPr="00D32FC4">
        <w:rPr>
          <w:b/>
        </w:rPr>
        <w:t xml:space="preserve">BSSID </w:t>
      </w:r>
      <w:del w:id="1157" w:author="tomasrodrigues@ua.pt" w:date="2017-08-30T15:49:00Z">
        <w:r w:rsidRPr="00D32FC4" w:rsidDel="00BE5E9E">
          <w:rPr>
            <w:b/>
          </w:rPr>
          <w:delText xml:space="preserve">– </w:delText>
        </w:r>
      </w:del>
      <w:ins w:id="1158" w:author="tomasrodrigues@ua.pt" w:date="2017-08-30T15:49:00Z">
        <w:r w:rsidR="00BE5E9E">
          <w:rPr>
            <w:b/>
          </w:rPr>
          <w:tab/>
        </w:r>
      </w:ins>
      <w:r w:rsidRPr="00D32FC4">
        <w:rPr>
          <w:rFonts w:eastAsiaTheme="minorHAnsi"/>
          <w:lang w:eastAsia="en-US"/>
        </w:rPr>
        <w:t>Basic Service Set Identifier</w:t>
      </w:r>
    </w:p>
    <w:p w14:paraId="3EA364D5" w14:textId="77777777" w:rsidR="00615245" w:rsidRPr="00A612FF" w:rsidRDefault="00615245">
      <w:pPr>
        <w:tabs>
          <w:tab w:val="left" w:pos="993"/>
        </w:tabs>
        <w:spacing w:after="0" w:line="240" w:lineRule="auto"/>
        <w:rPr>
          <w:sz w:val="8"/>
          <w:szCs w:val="8"/>
        </w:rPr>
        <w:pPrChange w:id="1159" w:author="tomasrodrigues@ua.pt" w:date="2017-08-30T15:45:00Z">
          <w:pPr>
            <w:tabs>
              <w:tab w:val="left" w:pos="993"/>
              <w:tab w:val="left" w:pos="1276"/>
              <w:tab w:val="left" w:pos="1418"/>
            </w:tabs>
            <w:spacing w:after="0" w:line="240" w:lineRule="auto"/>
          </w:pPr>
        </w:pPrChange>
      </w:pPr>
    </w:p>
    <w:p w14:paraId="1D601E2A" w14:textId="39AE4FC2" w:rsidR="00615245" w:rsidRPr="00D32FC4" w:rsidRDefault="00615245">
      <w:pPr>
        <w:tabs>
          <w:tab w:val="left" w:pos="993"/>
        </w:tabs>
        <w:spacing w:after="0" w:line="240" w:lineRule="auto"/>
        <w:rPr>
          <w:b/>
        </w:rPr>
        <w:pPrChange w:id="1160" w:author="tomasrodrigues@ua.pt" w:date="2017-08-30T15:45:00Z">
          <w:pPr>
            <w:tabs>
              <w:tab w:val="left" w:pos="993"/>
              <w:tab w:val="left" w:pos="1276"/>
              <w:tab w:val="left" w:pos="1418"/>
            </w:tabs>
            <w:spacing w:after="0" w:line="240" w:lineRule="auto"/>
          </w:pPr>
        </w:pPrChange>
      </w:pPr>
      <w:r w:rsidRPr="00D32FC4">
        <w:rPr>
          <w:b/>
        </w:rPr>
        <w:t>CO</w:t>
      </w:r>
      <w:r w:rsidRPr="00D32FC4">
        <w:rPr>
          <w:b/>
          <w:vertAlign w:val="subscript"/>
        </w:rPr>
        <w:t xml:space="preserve">2 </w:t>
      </w:r>
      <w:del w:id="1161" w:author="tomasrodrigues@ua.pt" w:date="2017-08-30T15:48:00Z">
        <w:r w:rsidRPr="00D32FC4" w:rsidDel="00BE5E9E">
          <w:rPr>
            <w:b/>
          </w:rPr>
          <w:delText xml:space="preserve">– </w:delText>
        </w:r>
      </w:del>
      <w:ins w:id="1162" w:author="tomasrodrigues@ua.pt" w:date="2017-08-30T15:48:00Z">
        <w:r w:rsidR="00BE5E9E">
          <w:rPr>
            <w:b/>
          </w:rPr>
          <w:tab/>
        </w:r>
      </w:ins>
      <w:r w:rsidR="00786814">
        <w:fldChar w:fldCharType="begin"/>
      </w:r>
      <w:r w:rsidR="00786814">
        <w:instrText xml:space="preserve"> HYPERLINK "http://www.thefreedictionary.com/Carbon+Dioxide" </w:instrText>
      </w:r>
      <w:r w:rsidR="00786814">
        <w:fldChar w:fldCharType="separate"/>
      </w:r>
      <w:r w:rsidRPr="00D32FC4">
        <w:rPr>
          <w:rFonts w:eastAsiaTheme="minorHAnsi"/>
          <w:lang w:eastAsia="en-US"/>
        </w:rPr>
        <w:t>Carbon Dioxide</w:t>
      </w:r>
      <w:r w:rsidR="00786814">
        <w:rPr>
          <w:rFonts w:eastAsiaTheme="minorHAnsi"/>
          <w:lang w:eastAsia="en-US"/>
        </w:rPr>
        <w:fldChar w:fldCharType="end"/>
      </w:r>
      <w:r w:rsidRPr="00D32FC4">
        <w:rPr>
          <w:b/>
        </w:rPr>
        <w:t xml:space="preserve"> </w:t>
      </w:r>
    </w:p>
    <w:p w14:paraId="0B72027C" w14:textId="1E1790F7" w:rsidR="00615245" w:rsidRPr="00D32FC4" w:rsidRDefault="00615245">
      <w:pPr>
        <w:tabs>
          <w:tab w:val="left" w:pos="993"/>
        </w:tabs>
        <w:spacing w:after="0" w:line="240" w:lineRule="auto"/>
        <w:rPr>
          <w:b/>
        </w:rPr>
        <w:pPrChange w:id="1163" w:author="tomasrodrigues@ua.pt" w:date="2017-08-30T15:45:00Z">
          <w:pPr>
            <w:tabs>
              <w:tab w:val="left" w:pos="993"/>
              <w:tab w:val="left" w:pos="1276"/>
              <w:tab w:val="left" w:pos="1418"/>
            </w:tabs>
            <w:spacing w:after="0" w:line="240" w:lineRule="auto"/>
          </w:pPr>
        </w:pPrChange>
      </w:pPr>
      <w:r w:rsidRPr="00D32FC4">
        <w:rPr>
          <w:b/>
        </w:rPr>
        <w:t xml:space="preserve">C-RAN </w:t>
      </w:r>
      <w:del w:id="1164" w:author="tomasrodrigues@ua.pt" w:date="2017-08-30T15:48:00Z">
        <w:r w:rsidRPr="00D32FC4" w:rsidDel="00BE5E9E">
          <w:rPr>
            <w:b/>
          </w:rPr>
          <w:delText xml:space="preserve">– </w:delText>
        </w:r>
      </w:del>
      <w:ins w:id="1165" w:author="tomasrodrigues@ua.pt" w:date="2017-08-30T15:48:00Z">
        <w:r w:rsidR="00BE5E9E">
          <w:rPr>
            <w:b/>
          </w:rPr>
          <w:tab/>
        </w:r>
      </w:ins>
      <w:r w:rsidRPr="00D32FC4">
        <w:t>Cloud Radio Access Network</w:t>
      </w:r>
      <w:r w:rsidRPr="00D32FC4">
        <w:rPr>
          <w:b/>
        </w:rPr>
        <w:t xml:space="preserve"> </w:t>
      </w:r>
    </w:p>
    <w:p w14:paraId="2FD5FEA1" w14:textId="77384BE9" w:rsidR="00615245" w:rsidRPr="00D32FC4" w:rsidRDefault="00615245">
      <w:pPr>
        <w:tabs>
          <w:tab w:val="left" w:pos="993"/>
        </w:tabs>
        <w:spacing w:after="0" w:line="240" w:lineRule="auto"/>
        <w:rPr>
          <w:rFonts w:eastAsiaTheme="minorHAnsi"/>
          <w:lang w:eastAsia="en-US"/>
        </w:rPr>
        <w:pPrChange w:id="1166" w:author="tomasrodrigues@ua.pt" w:date="2017-08-30T15:45:00Z">
          <w:pPr>
            <w:tabs>
              <w:tab w:val="left" w:pos="993"/>
              <w:tab w:val="left" w:pos="1276"/>
              <w:tab w:val="left" w:pos="1418"/>
            </w:tabs>
            <w:spacing w:after="0" w:line="240" w:lineRule="auto"/>
          </w:pPr>
        </w:pPrChange>
      </w:pPr>
      <w:r w:rsidRPr="00D32FC4">
        <w:rPr>
          <w:b/>
        </w:rPr>
        <w:t xml:space="preserve">CDMA </w:t>
      </w:r>
      <w:del w:id="1167" w:author="tomasrodrigues@ua.pt" w:date="2017-08-30T15:48:00Z">
        <w:r w:rsidRPr="00D32FC4" w:rsidDel="00BE5E9E">
          <w:rPr>
            <w:b/>
          </w:rPr>
          <w:delText xml:space="preserve">– </w:delText>
        </w:r>
      </w:del>
      <w:ins w:id="1168" w:author="tomasrodrigues@ua.pt" w:date="2017-08-30T15:48:00Z">
        <w:r w:rsidR="00BE5E9E">
          <w:rPr>
            <w:b/>
          </w:rPr>
          <w:tab/>
        </w:r>
      </w:ins>
      <w:r w:rsidRPr="00D32FC4">
        <w:rPr>
          <w:rFonts w:eastAsiaTheme="minorHAnsi"/>
          <w:lang w:eastAsia="en-US"/>
        </w:rPr>
        <w:t>Code Division Multiple Access</w:t>
      </w:r>
    </w:p>
    <w:p w14:paraId="3F962714" w14:textId="7EC984F3" w:rsidR="00615245" w:rsidRPr="00D32FC4" w:rsidRDefault="00615245">
      <w:pPr>
        <w:tabs>
          <w:tab w:val="left" w:pos="993"/>
        </w:tabs>
        <w:spacing w:after="0" w:line="240" w:lineRule="auto"/>
        <w:rPr>
          <w:rFonts w:eastAsiaTheme="minorHAnsi"/>
          <w:lang w:eastAsia="en-US"/>
        </w:rPr>
        <w:pPrChange w:id="1169" w:author="tomasrodrigues@ua.pt" w:date="2017-08-30T15:45:00Z">
          <w:pPr>
            <w:tabs>
              <w:tab w:val="left" w:pos="993"/>
              <w:tab w:val="left" w:pos="1276"/>
              <w:tab w:val="left" w:pos="1418"/>
            </w:tabs>
            <w:spacing w:after="0" w:line="240" w:lineRule="auto"/>
          </w:pPr>
        </w:pPrChange>
      </w:pPr>
      <w:r w:rsidRPr="00D32FC4">
        <w:rPr>
          <w:b/>
        </w:rPr>
        <w:t xml:space="preserve">CEPT </w:t>
      </w:r>
      <w:del w:id="1170" w:author="tomasrodrigues@ua.pt" w:date="2017-08-30T15:48:00Z">
        <w:r w:rsidRPr="00D32FC4" w:rsidDel="00BE5E9E">
          <w:rPr>
            <w:b/>
          </w:rPr>
          <w:delText xml:space="preserve">– </w:delText>
        </w:r>
      </w:del>
      <w:ins w:id="1171" w:author="tomasrodrigues@ua.pt" w:date="2017-08-30T15:48:00Z">
        <w:r w:rsidR="00BE5E9E">
          <w:rPr>
            <w:b/>
          </w:rPr>
          <w:tab/>
        </w:r>
      </w:ins>
      <w:r w:rsidRPr="00D32FC4">
        <w:rPr>
          <w:rStyle w:val="apple-converted-space"/>
          <w:rFonts w:cs="Arial"/>
          <w:color w:val="252525"/>
          <w:shd w:val="clear" w:color="auto" w:fill="FFFFFF"/>
        </w:rPr>
        <w:t>European</w:t>
      </w:r>
      <w:r w:rsidRPr="00D32FC4">
        <w:rPr>
          <w:rFonts w:eastAsiaTheme="minorHAnsi"/>
          <w:lang w:eastAsia="en-US"/>
        </w:rPr>
        <w:t xml:space="preserve"> Conference of Postal and Telecommunications Administrations</w:t>
      </w:r>
    </w:p>
    <w:p w14:paraId="7E65F3C4" w14:textId="47C73B39" w:rsidR="00615245" w:rsidRPr="00D32FC4" w:rsidRDefault="00615245">
      <w:pPr>
        <w:tabs>
          <w:tab w:val="left" w:pos="993"/>
        </w:tabs>
        <w:spacing w:after="0" w:line="240" w:lineRule="auto"/>
        <w:rPr>
          <w:rFonts w:eastAsiaTheme="minorHAnsi"/>
        </w:rPr>
        <w:pPrChange w:id="1172" w:author="tomasrodrigues@ua.pt" w:date="2017-08-30T15:45:00Z">
          <w:pPr>
            <w:tabs>
              <w:tab w:val="left" w:pos="993"/>
              <w:tab w:val="left" w:pos="1276"/>
              <w:tab w:val="left" w:pos="1418"/>
            </w:tabs>
            <w:spacing w:after="0" w:line="240" w:lineRule="auto"/>
          </w:pPr>
        </w:pPrChange>
      </w:pPr>
      <w:r w:rsidRPr="00D32FC4">
        <w:rPr>
          <w:b/>
        </w:rPr>
        <w:t xml:space="preserve">CSFB </w:t>
      </w:r>
      <w:del w:id="1173" w:author="tomasrodrigues@ua.pt" w:date="2017-08-30T15:48:00Z">
        <w:r w:rsidRPr="00D32FC4" w:rsidDel="00BE5E9E">
          <w:rPr>
            <w:b/>
          </w:rPr>
          <w:delText>–</w:delText>
        </w:r>
        <w:r w:rsidDel="00BE5E9E">
          <w:delText xml:space="preserve"> </w:delText>
        </w:r>
      </w:del>
      <w:ins w:id="1174" w:author="tomasrodrigues@ua.pt" w:date="2017-08-30T15:48:00Z">
        <w:r w:rsidR="00BE5E9E">
          <w:rPr>
            <w:b/>
          </w:rPr>
          <w:tab/>
        </w:r>
      </w:ins>
      <w:r>
        <w:t>Circuit Switched Fallb</w:t>
      </w:r>
      <w:r w:rsidRPr="00D32FC4">
        <w:t>ack</w:t>
      </w:r>
    </w:p>
    <w:p w14:paraId="2845ADAD" w14:textId="795551B9" w:rsidR="00615245" w:rsidRPr="00D32FC4" w:rsidRDefault="00615245">
      <w:pPr>
        <w:tabs>
          <w:tab w:val="left" w:pos="993"/>
        </w:tabs>
        <w:spacing w:after="0" w:line="240" w:lineRule="auto"/>
        <w:pPrChange w:id="1175" w:author="tomasrodrigues@ua.pt" w:date="2017-08-30T15:45:00Z">
          <w:pPr>
            <w:tabs>
              <w:tab w:val="left" w:pos="993"/>
              <w:tab w:val="left" w:pos="1276"/>
              <w:tab w:val="left" w:pos="1418"/>
            </w:tabs>
            <w:spacing w:after="0" w:line="240" w:lineRule="auto"/>
          </w:pPr>
        </w:pPrChange>
      </w:pPr>
      <w:r w:rsidRPr="00D32FC4">
        <w:rPr>
          <w:b/>
        </w:rPr>
        <w:t xml:space="preserve">CAPEX </w:t>
      </w:r>
      <w:del w:id="1176" w:author="tomasrodrigues@ua.pt" w:date="2017-08-30T15:49:00Z">
        <w:r w:rsidRPr="00D32FC4" w:rsidDel="00BE5E9E">
          <w:rPr>
            <w:b/>
          </w:rPr>
          <w:delText xml:space="preserve">– </w:delText>
        </w:r>
      </w:del>
      <w:ins w:id="1177" w:author="tomasrodrigues@ua.pt" w:date="2017-08-30T15:49:00Z">
        <w:r w:rsidR="00BE5E9E">
          <w:rPr>
            <w:b/>
          </w:rPr>
          <w:tab/>
        </w:r>
      </w:ins>
      <w:r w:rsidRPr="00D32FC4">
        <w:rPr>
          <w:rStyle w:val="apple-converted-space"/>
          <w:color w:val="252525"/>
        </w:rPr>
        <w:t>Capital Expenditure</w:t>
      </w:r>
    </w:p>
    <w:p w14:paraId="142488E9" w14:textId="77777777" w:rsidR="00615245" w:rsidRPr="00A612FF" w:rsidRDefault="00615245">
      <w:pPr>
        <w:tabs>
          <w:tab w:val="left" w:pos="993"/>
        </w:tabs>
        <w:spacing w:after="0" w:line="240" w:lineRule="auto"/>
        <w:rPr>
          <w:sz w:val="8"/>
          <w:szCs w:val="8"/>
        </w:rPr>
        <w:pPrChange w:id="1178" w:author="tomasrodrigues@ua.pt" w:date="2017-08-30T15:45:00Z">
          <w:pPr>
            <w:tabs>
              <w:tab w:val="left" w:pos="993"/>
              <w:tab w:val="left" w:pos="1276"/>
              <w:tab w:val="left" w:pos="1418"/>
            </w:tabs>
            <w:spacing w:after="0" w:line="240" w:lineRule="auto"/>
          </w:pPr>
        </w:pPrChange>
      </w:pPr>
    </w:p>
    <w:p w14:paraId="58A51BEC" w14:textId="235DB42D" w:rsidR="00615245" w:rsidRDefault="00615245">
      <w:pPr>
        <w:tabs>
          <w:tab w:val="left" w:pos="993"/>
        </w:tabs>
        <w:spacing w:after="0" w:line="240" w:lineRule="auto"/>
        <w:pPrChange w:id="1179" w:author="tomasrodrigues@ua.pt" w:date="2017-08-30T15:45:00Z">
          <w:pPr>
            <w:tabs>
              <w:tab w:val="left" w:pos="993"/>
              <w:tab w:val="left" w:pos="1276"/>
              <w:tab w:val="left" w:pos="1418"/>
            </w:tabs>
            <w:spacing w:after="0" w:line="240" w:lineRule="auto"/>
          </w:pPr>
        </w:pPrChange>
      </w:pPr>
      <w:r w:rsidRPr="00D32FC4">
        <w:rPr>
          <w:b/>
        </w:rPr>
        <w:t xml:space="preserve">DL </w:t>
      </w:r>
      <w:del w:id="1180" w:author="tomasrodrigues@ua.pt" w:date="2017-08-30T15:49:00Z">
        <w:r w:rsidRPr="00D32FC4" w:rsidDel="00BE5E9E">
          <w:rPr>
            <w:b/>
          </w:rPr>
          <w:delText xml:space="preserve">– </w:delText>
        </w:r>
      </w:del>
      <w:ins w:id="1181" w:author="tomasrodrigues@ua.pt" w:date="2017-08-30T15:49:00Z">
        <w:r w:rsidR="00BE5E9E">
          <w:rPr>
            <w:b/>
          </w:rPr>
          <w:tab/>
        </w:r>
      </w:ins>
      <w:r w:rsidRPr="00D32FC4">
        <w:t>Downlink</w:t>
      </w:r>
    </w:p>
    <w:p w14:paraId="512D1F4D" w14:textId="65C7ED88" w:rsidR="00615245" w:rsidRPr="007C5B84" w:rsidRDefault="00615245">
      <w:pPr>
        <w:tabs>
          <w:tab w:val="left" w:pos="993"/>
        </w:tabs>
        <w:spacing w:after="0" w:line="240" w:lineRule="auto"/>
        <w:pPrChange w:id="1182" w:author="tomasrodrigues@ua.pt" w:date="2017-08-30T15:45:00Z">
          <w:pPr>
            <w:tabs>
              <w:tab w:val="left" w:pos="993"/>
              <w:tab w:val="left" w:pos="1276"/>
              <w:tab w:val="left" w:pos="1418"/>
            </w:tabs>
            <w:spacing w:after="0" w:line="240" w:lineRule="auto"/>
          </w:pPr>
        </w:pPrChange>
      </w:pPr>
      <w:r>
        <w:rPr>
          <w:b/>
        </w:rPr>
        <w:t xml:space="preserve">DNS </w:t>
      </w:r>
      <w:del w:id="1183" w:author="tomasrodrigues@ua.pt" w:date="2017-08-30T15:49:00Z">
        <w:r w:rsidRPr="00D32FC4" w:rsidDel="00BE5E9E">
          <w:rPr>
            <w:b/>
          </w:rPr>
          <w:delText>–</w:delText>
        </w:r>
        <w:r w:rsidDel="00BE5E9E">
          <w:rPr>
            <w:b/>
          </w:rPr>
          <w:delText xml:space="preserve"> </w:delText>
        </w:r>
      </w:del>
      <w:ins w:id="1184" w:author="tomasrodrigues@ua.pt" w:date="2017-08-30T15:49:00Z">
        <w:r w:rsidR="00BE5E9E">
          <w:rPr>
            <w:b/>
          </w:rPr>
          <w:tab/>
        </w:r>
      </w:ins>
      <w:r>
        <w:t>Domain Name System</w:t>
      </w:r>
    </w:p>
    <w:p w14:paraId="4B169C65" w14:textId="727B684F" w:rsidR="00615245" w:rsidRDefault="00615245">
      <w:pPr>
        <w:tabs>
          <w:tab w:val="left" w:pos="993"/>
        </w:tabs>
        <w:spacing w:after="0" w:line="240" w:lineRule="auto"/>
        <w:rPr>
          <w:rFonts w:cs="Arial"/>
        </w:rPr>
        <w:pPrChange w:id="1185" w:author="tomasrodrigues@ua.pt" w:date="2017-08-30T15:45:00Z">
          <w:pPr>
            <w:tabs>
              <w:tab w:val="left" w:pos="993"/>
              <w:tab w:val="left" w:pos="1276"/>
              <w:tab w:val="left" w:pos="1418"/>
            </w:tabs>
            <w:spacing w:after="0" w:line="240" w:lineRule="auto"/>
          </w:pPr>
        </w:pPrChange>
      </w:pPr>
      <w:r w:rsidRPr="00D32FC4">
        <w:rPr>
          <w:b/>
        </w:rPr>
        <w:t xml:space="preserve">DVB </w:t>
      </w:r>
      <w:del w:id="1186" w:author="tomasrodrigues@ua.pt" w:date="2017-08-30T15:49:00Z">
        <w:r w:rsidRPr="00D32FC4" w:rsidDel="00BE5E9E">
          <w:rPr>
            <w:b/>
          </w:rPr>
          <w:delText xml:space="preserve">– </w:delText>
        </w:r>
      </w:del>
      <w:ins w:id="1187" w:author="tomasrodrigues@ua.pt" w:date="2017-08-30T15:49:00Z">
        <w:r w:rsidR="00BE5E9E">
          <w:rPr>
            <w:b/>
          </w:rPr>
          <w:tab/>
        </w:r>
      </w:ins>
      <w:r w:rsidRPr="00D32FC4">
        <w:rPr>
          <w:rFonts w:cs="Arial"/>
        </w:rPr>
        <w:t>Digital Video Broadcasting</w:t>
      </w:r>
    </w:p>
    <w:p w14:paraId="3D7ABD36" w14:textId="7404D365" w:rsidR="00E749FC" w:rsidRPr="00D32FC4" w:rsidRDefault="00E749FC">
      <w:pPr>
        <w:tabs>
          <w:tab w:val="left" w:pos="993"/>
        </w:tabs>
        <w:spacing w:after="0" w:line="240" w:lineRule="auto"/>
        <w:rPr>
          <w:rFonts w:eastAsiaTheme="minorHAnsi"/>
          <w:lang w:eastAsia="en-US"/>
        </w:rPr>
        <w:pPrChange w:id="1188" w:author="tomasrodrigues@ua.pt" w:date="2017-08-30T15:45:00Z">
          <w:pPr>
            <w:tabs>
              <w:tab w:val="left" w:pos="993"/>
              <w:tab w:val="left" w:pos="1276"/>
              <w:tab w:val="left" w:pos="1418"/>
            </w:tabs>
            <w:spacing w:after="0" w:line="240" w:lineRule="auto"/>
          </w:pPr>
        </w:pPrChange>
      </w:pPr>
      <w:r>
        <w:rPr>
          <w:b/>
        </w:rPr>
        <w:t>DHCP</w:t>
      </w:r>
      <w:r w:rsidRPr="00D32FC4">
        <w:rPr>
          <w:b/>
        </w:rPr>
        <w:t xml:space="preserve"> </w:t>
      </w:r>
      <w:del w:id="1189" w:author="tomasrodrigues@ua.pt" w:date="2017-08-30T15:49:00Z">
        <w:r w:rsidRPr="00D32FC4" w:rsidDel="00BE5E9E">
          <w:rPr>
            <w:b/>
          </w:rPr>
          <w:delText>–</w:delText>
        </w:r>
        <w:r w:rsidDel="00BE5E9E">
          <w:rPr>
            <w:b/>
          </w:rPr>
          <w:delText xml:space="preserve"> </w:delText>
        </w:r>
      </w:del>
      <w:ins w:id="1190" w:author="tomasrodrigues@ua.pt" w:date="2017-08-30T15:49:00Z">
        <w:r w:rsidR="00BE5E9E">
          <w:rPr>
            <w:b/>
          </w:rPr>
          <w:tab/>
        </w:r>
      </w:ins>
      <w:r w:rsidRPr="00E749FC">
        <w:rPr>
          <w:rFonts w:cs="Arial"/>
        </w:rPr>
        <w:t>Dynamic Host Configuration Protocol</w:t>
      </w:r>
    </w:p>
    <w:p w14:paraId="28B99763" w14:textId="08B6F240" w:rsidR="00615245" w:rsidRPr="00D32FC4" w:rsidRDefault="00615245">
      <w:pPr>
        <w:tabs>
          <w:tab w:val="left" w:pos="993"/>
        </w:tabs>
        <w:spacing w:after="0" w:line="240" w:lineRule="auto"/>
        <w:pPrChange w:id="1191" w:author="tomasrodrigues@ua.pt" w:date="2017-08-30T15:45:00Z">
          <w:pPr>
            <w:tabs>
              <w:tab w:val="left" w:pos="993"/>
              <w:tab w:val="left" w:pos="1276"/>
              <w:tab w:val="left" w:pos="1418"/>
            </w:tabs>
            <w:spacing w:after="0" w:line="240" w:lineRule="auto"/>
          </w:pPr>
        </w:pPrChange>
      </w:pPr>
      <w:r w:rsidRPr="00D32FC4">
        <w:rPr>
          <w:b/>
        </w:rPr>
        <w:t xml:space="preserve">DMTF </w:t>
      </w:r>
      <w:del w:id="1192" w:author="tomasrodrigues@ua.pt" w:date="2017-08-30T15:49:00Z">
        <w:r w:rsidRPr="00D32FC4" w:rsidDel="00BE5E9E">
          <w:rPr>
            <w:b/>
          </w:rPr>
          <w:delText xml:space="preserve">– </w:delText>
        </w:r>
      </w:del>
      <w:ins w:id="1193" w:author="tomasrodrigues@ua.pt" w:date="2017-08-30T15:49:00Z">
        <w:r w:rsidR="00BE5E9E">
          <w:rPr>
            <w:b/>
          </w:rPr>
          <w:tab/>
        </w:r>
      </w:ins>
      <w:r w:rsidRPr="00D32FC4">
        <w:t>Dual Tone – Multi-Frequency</w:t>
      </w:r>
    </w:p>
    <w:p w14:paraId="72F1717A" w14:textId="77777777" w:rsidR="00615245" w:rsidRPr="00A612FF" w:rsidRDefault="00615245">
      <w:pPr>
        <w:tabs>
          <w:tab w:val="left" w:pos="993"/>
        </w:tabs>
        <w:spacing w:after="0" w:line="240" w:lineRule="auto"/>
        <w:rPr>
          <w:sz w:val="8"/>
          <w:szCs w:val="8"/>
        </w:rPr>
        <w:pPrChange w:id="1194" w:author="tomasrodrigues@ua.pt" w:date="2017-08-30T15:45:00Z">
          <w:pPr>
            <w:tabs>
              <w:tab w:val="left" w:pos="993"/>
              <w:tab w:val="left" w:pos="1276"/>
              <w:tab w:val="left" w:pos="1418"/>
            </w:tabs>
            <w:spacing w:after="0" w:line="240" w:lineRule="auto"/>
          </w:pPr>
        </w:pPrChange>
      </w:pPr>
    </w:p>
    <w:p w14:paraId="339B3E39" w14:textId="3879E491" w:rsidR="00615245" w:rsidRDefault="00615245">
      <w:pPr>
        <w:tabs>
          <w:tab w:val="left" w:pos="993"/>
        </w:tabs>
        <w:spacing w:after="0" w:line="240" w:lineRule="auto"/>
        <w:rPr>
          <w:b/>
        </w:rPr>
        <w:pPrChange w:id="1195" w:author="tomasrodrigues@ua.pt" w:date="2017-08-30T15:45:00Z">
          <w:pPr>
            <w:tabs>
              <w:tab w:val="left" w:pos="993"/>
              <w:tab w:val="left" w:pos="1276"/>
              <w:tab w:val="left" w:pos="1418"/>
            </w:tabs>
            <w:spacing w:after="0" w:line="240" w:lineRule="auto"/>
          </w:pPr>
        </w:pPrChange>
      </w:pPr>
      <w:r>
        <w:rPr>
          <w:b/>
        </w:rPr>
        <w:t>eNB</w:t>
      </w:r>
      <w:ins w:id="1196" w:author="tomasrodrigues@ua.pt" w:date="2017-08-30T15:49:00Z">
        <w:r w:rsidR="00BE5E9E">
          <w:rPr>
            <w:b/>
          </w:rPr>
          <w:tab/>
        </w:r>
      </w:ins>
      <w:del w:id="1197" w:author="tomasrodrigues@ua.pt" w:date="2017-08-30T15:49:00Z">
        <w:r w:rsidDel="00BE5E9E">
          <w:rPr>
            <w:b/>
          </w:rPr>
          <w:delText xml:space="preserve"> </w:delText>
        </w:r>
        <w:r w:rsidRPr="00D32FC4" w:rsidDel="00BE5E9E">
          <w:rPr>
            <w:b/>
          </w:rPr>
          <w:delText>–</w:delText>
        </w:r>
      </w:del>
      <w:del w:id="1198" w:author="tomasrodrigues@ua.pt" w:date="2017-08-30T15:55:00Z">
        <w:r w:rsidDel="00BE5E9E">
          <w:rPr>
            <w:b/>
          </w:rPr>
          <w:delText xml:space="preserve"> </w:delText>
        </w:r>
      </w:del>
      <w:r w:rsidRPr="00D32FC4">
        <w:rPr>
          <w:rFonts w:cs="Arial"/>
        </w:rPr>
        <w:t>EUTRAN Node B</w:t>
      </w:r>
    </w:p>
    <w:p w14:paraId="65AECF92" w14:textId="77A8DB5C" w:rsidR="00615245" w:rsidRDefault="00615245">
      <w:pPr>
        <w:tabs>
          <w:tab w:val="left" w:pos="993"/>
        </w:tabs>
        <w:spacing w:after="0" w:line="240" w:lineRule="auto"/>
        <w:rPr>
          <w:rFonts w:eastAsiaTheme="minorHAnsi"/>
        </w:rPr>
        <w:pPrChange w:id="1199" w:author="tomasrodrigues@ua.pt" w:date="2017-08-30T15:45:00Z">
          <w:pPr>
            <w:tabs>
              <w:tab w:val="left" w:pos="993"/>
              <w:tab w:val="left" w:pos="1276"/>
              <w:tab w:val="left" w:pos="1418"/>
            </w:tabs>
            <w:spacing w:after="0" w:line="240" w:lineRule="auto"/>
          </w:pPr>
        </w:pPrChange>
      </w:pPr>
      <w:r w:rsidRPr="00D32FC4">
        <w:rPr>
          <w:b/>
        </w:rPr>
        <w:t>EIR</w:t>
      </w:r>
      <w:ins w:id="1200" w:author="tomasrodrigues@ua.pt" w:date="2017-08-30T15:49:00Z">
        <w:r w:rsidR="00BE5E9E">
          <w:rPr>
            <w:b/>
          </w:rPr>
          <w:tab/>
        </w:r>
      </w:ins>
      <w:del w:id="1201" w:author="tomasrodrigues@ua.pt" w:date="2017-08-30T15:49:00Z">
        <w:r w:rsidRPr="00D32FC4" w:rsidDel="00BE5E9E">
          <w:rPr>
            <w:b/>
          </w:rPr>
          <w:delText xml:space="preserve"> –</w:delText>
        </w:r>
      </w:del>
      <w:del w:id="1202" w:author="tomasrodrigues@ua.pt" w:date="2017-08-30T15:55:00Z">
        <w:r w:rsidRPr="00D32FC4" w:rsidDel="00BE5E9E">
          <w:rPr>
            <w:b/>
          </w:rPr>
          <w:delText xml:space="preserve"> </w:delText>
        </w:r>
      </w:del>
      <w:r w:rsidRPr="00D32FC4">
        <w:rPr>
          <w:rFonts w:eastAsiaTheme="minorHAnsi"/>
        </w:rPr>
        <w:t>Equipment Identity Register</w:t>
      </w:r>
    </w:p>
    <w:p w14:paraId="7E5DFD16" w14:textId="3B52DC12" w:rsidR="00615245" w:rsidRPr="00D32FC4" w:rsidRDefault="00615245">
      <w:pPr>
        <w:tabs>
          <w:tab w:val="left" w:pos="993"/>
        </w:tabs>
        <w:spacing w:after="0" w:line="240" w:lineRule="auto"/>
        <w:rPr>
          <w:b/>
        </w:rPr>
        <w:pPrChange w:id="1203" w:author="tomasrodrigues@ua.pt" w:date="2017-08-30T15:45:00Z">
          <w:pPr>
            <w:tabs>
              <w:tab w:val="left" w:pos="993"/>
              <w:tab w:val="left" w:pos="1276"/>
              <w:tab w:val="left" w:pos="1418"/>
            </w:tabs>
            <w:spacing w:after="0" w:line="240" w:lineRule="auto"/>
          </w:pPr>
        </w:pPrChange>
      </w:pPr>
      <w:r>
        <w:rPr>
          <w:b/>
        </w:rPr>
        <w:t>EPC</w:t>
      </w:r>
      <w:ins w:id="1204" w:author="tomasrodrigues@ua.pt" w:date="2017-08-30T15:49:00Z">
        <w:r w:rsidR="00BE5E9E">
          <w:rPr>
            <w:b/>
          </w:rPr>
          <w:tab/>
        </w:r>
      </w:ins>
      <w:del w:id="1205" w:author="tomasrodrigues@ua.pt" w:date="2017-08-30T15:49:00Z">
        <w:r w:rsidDel="00BE5E9E">
          <w:rPr>
            <w:b/>
          </w:rPr>
          <w:delText xml:space="preserve"> </w:delText>
        </w:r>
        <w:r w:rsidRPr="00D32FC4" w:rsidDel="00BE5E9E">
          <w:rPr>
            <w:b/>
          </w:rPr>
          <w:delText>–</w:delText>
        </w:r>
      </w:del>
      <w:del w:id="1206" w:author="tomasrodrigues@ua.pt" w:date="2017-08-30T15:55:00Z">
        <w:r w:rsidDel="00BE5E9E">
          <w:rPr>
            <w:b/>
          </w:rPr>
          <w:delText xml:space="preserve"> </w:delText>
        </w:r>
      </w:del>
      <w:r>
        <w:rPr>
          <w:rFonts w:eastAsiaTheme="minorHAnsi"/>
        </w:rPr>
        <w:t>Evolved Packet Core</w:t>
      </w:r>
    </w:p>
    <w:p w14:paraId="76C32827" w14:textId="6E4D52CD" w:rsidR="00615245" w:rsidRPr="00D32FC4" w:rsidRDefault="00615245">
      <w:pPr>
        <w:tabs>
          <w:tab w:val="left" w:pos="993"/>
        </w:tabs>
        <w:spacing w:after="0" w:line="240" w:lineRule="auto"/>
        <w:rPr>
          <w:rFonts w:eastAsiaTheme="minorHAnsi"/>
          <w:lang w:eastAsia="en-US"/>
        </w:rPr>
        <w:pPrChange w:id="1207" w:author="tomasrodrigues@ua.pt" w:date="2017-08-30T15:45:00Z">
          <w:pPr>
            <w:tabs>
              <w:tab w:val="left" w:pos="993"/>
              <w:tab w:val="left" w:pos="1276"/>
              <w:tab w:val="left" w:pos="1418"/>
            </w:tabs>
            <w:spacing w:after="0" w:line="240" w:lineRule="auto"/>
          </w:pPr>
        </w:pPrChange>
      </w:pPr>
      <w:r w:rsidRPr="00D32FC4">
        <w:rPr>
          <w:b/>
        </w:rPr>
        <w:t>EDGE</w:t>
      </w:r>
      <w:ins w:id="1208" w:author="tomasrodrigues@ua.pt" w:date="2017-08-30T15:49:00Z">
        <w:r w:rsidR="00BE5E9E">
          <w:rPr>
            <w:b/>
          </w:rPr>
          <w:tab/>
        </w:r>
      </w:ins>
      <w:del w:id="1209" w:author="tomasrodrigues@ua.pt" w:date="2017-08-30T15:49:00Z">
        <w:r w:rsidRPr="00D32FC4" w:rsidDel="00BE5E9E">
          <w:rPr>
            <w:b/>
          </w:rPr>
          <w:delText xml:space="preserve"> –</w:delText>
        </w:r>
      </w:del>
      <w:del w:id="1210" w:author="tomasrodrigues@ua.pt" w:date="2017-08-30T15:55:00Z">
        <w:r w:rsidRPr="00D32FC4" w:rsidDel="00BE5E9E">
          <w:rPr>
            <w:b/>
          </w:rPr>
          <w:delText xml:space="preserve"> </w:delText>
        </w:r>
      </w:del>
      <w:r w:rsidRPr="00D32FC4">
        <w:rPr>
          <w:rFonts w:eastAsiaTheme="minorHAnsi"/>
          <w:lang w:eastAsia="en-US"/>
        </w:rPr>
        <w:t>Enhanced Data rate for GSM Evolution</w:t>
      </w:r>
    </w:p>
    <w:p w14:paraId="37E8676A" w14:textId="06FA55D0" w:rsidR="00615245" w:rsidRDefault="00615245">
      <w:pPr>
        <w:tabs>
          <w:tab w:val="left" w:pos="993"/>
        </w:tabs>
        <w:spacing w:after="0" w:line="240" w:lineRule="auto"/>
        <w:rPr>
          <w:ins w:id="1211" w:author="Tomás Rodrigues" w:date="2017-07-28T15:52:00Z"/>
          <w:rFonts w:eastAsiaTheme="minorHAnsi"/>
          <w:lang w:eastAsia="en-US"/>
        </w:rPr>
        <w:pPrChange w:id="1212" w:author="tomasrodrigues@ua.pt" w:date="2017-08-30T15:45:00Z">
          <w:pPr>
            <w:tabs>
              <w:tab w:val="left" w:pos="993"/>
              <w:tab w:val="left" w:pos="1276"/>
              <w:tab w:val="left" w:pos="1418"/>
            </w:tabs>
            <w:spacing w:after="0" w:line="240" w:lineRule="auto"/>
          </w:pPr>
        </w:pPrChange>
      </w:pPr>
      <w:r w:rsidRPr="00D32FC4">
        <w:rPr>
          <w:b/>
        </w:rPr>
        <w:t xml:space="preserve">ETSI </w:t>
      </w:r>
      <w:ins w:id="1213" w:author="tomasrodrigues@ua.pt" w:date="2017-08-30T15:49:00Z">
        <w:r w:rsidR="00BE5E9E">
          <w:rPr>
            <w:b/>
          </w:rPr>
          <w:tab/>
        </w:r>
      </w:ins>
      <w:del w:id="1214" w:author="tomasrodrigues@ua.pt" w:date="2017-08-30T15:49:00Z">
        <w:r w:rsidRPr="00D32FC4" w:rsidDel="00BE5E9E">
          <w:rPr>
            <w:b/>
          </w:rPr>
          <w:delText xml:space="preserve">– </w:delText>
        </w:r>
      </w:del>
      <w:r w:rsidRPr="00D32FC4">
        <w:rPr>
          <w:rFonts w:eastAsiaTheme="minorHAnsi"/>
          <w:lang w:eastAsia="en-US"/>
        </w:rPr>
        <w:t>European Telecommunications Standards Institute</w:t>
      </w:r>
    </w:p>
    <w:p w14:paraId="69D4221A" w14:textId="180961B6" w:rsidR="00EF570A" w:rsidRDefault="00EF570A">
      <w:pPr>
        <w:tabs>
          <w:tab w:val="left" w:pos="993"/>
        </w:tabs>
        <w:spacing w:after="0" w:line="240" w:lineRule="auto"/>
        <w:rPr>
          <w:rFonts w:eastAsiaTheme="minorHAnsi"/>
          <w:lang w:eastAsia="en-US"/>
        </w:rPr>
        <w:pPrChange w:id="1215" w:author="tomasrodrigues@ua.pt" w:date="2017-08-30T15:45:00Z">
          <w:pPr>
            <w:tabs>
              <w:tab w:val="left" w:pos="993"/>
              <w:tab w:val="left" w:pos="1276"/>
              <w:tab w:val="left" w:pos="1418"/>
            </w:tabs>
            <w:spacing w:after="0" w:line="240" w:lineRule="auto"/>
          </w:pPr>
        </w:pPrChange>
      </w:pPr>
      <w:ins w:id="1216" w:author="Tomás Rodrigues" w:date="2017-07-28T15:52:00Z">
        <w:r>
          <w:rPr>
            <w:rFonts w:cs="Arial"/>
            <w:b/>
          </w:rPr>
          <w:t>EGPRS</w:t>
        </w:r>
        <w:r w:rsidRPr="00D32FC4">
          <w:rPr>
            <w:b/>
          </w:rPr>
          <w:t xml:space="preserve"> </w:t>
        </w:r>
      </w:ins>
      <w:ins w:id="1217" w:author="tomasrodrigues@ua.pt" w:date="2017-08-30T15:49:00Z">
        <w:r w:rsidR="00BE5E9E">
          <w:rPr>
            <w:b/>
          </w:rPr>
          <w:tab/>
        </w:r>
      </w:ins>
      <w:ins w:id="1218" w:author="Tomás Rodrigues" w:date="2017-07-28T15:52:00Z">
        <w:del w:id="1219" w:author="tomasrodrigues@ua.pt" w:date="2017-08-30T15:49:00Z">
          <w:r w:rsidRPr="00D32FC4" w:rsidDel="00BE5E9E">
            <w:rPr>
              <w:b/>
            </w:rPr>
            <w:delText>–</w:delText>
          </w:r>
          <w:r w:rsidDel="00BE5E9E">
            <w:rPr>
              <w:b/>
            </w:rPr>
            <w:delText xml:space="preserve"> </w:delText>
          </w:r>
        </w:del>
        <w:r w:rsidRPr="00EF570A">
          <w:rPr>
            <w:rFonts w:eastAsiaTheme="minorHAnsi"/>
            <w:lang w:eastAsia="en-US"/>
            <w:rPrChange w:id="1220" w:author="Tomás Rodrigues" w:date="2017-07-28T15:53:00Z">
              <w:rPr>
                <w:rFonts w:ascii="Arial" w:hAnsi="Arial" w:cs="Arial"/>
                <w:color w:val="444444"/>
                <w:sz w:val="30"/>
                <w:szCs w:val="30"/>
                <w:shd w:val="clear" w:color="auto" w:fill="F4F4F4"/>
              </w:rPr>
            </w:rPrChange>
          </w:rPr>
          <w:t>Enhanced General Packet Radio Service</w:t>
        </w:r>
      </w:ins>
    </w:p>
    <w:p w14:paraId="0A2D1C0F" w14:textId="2EEA742B" w:rsidR="00CD59D1" w:rsidRDefault="00CD59D1">
      <w:pPr>
        <w:tabs>
          <w:tab w:val="left" w:pos="993"/>
        </w:tabs>
        <w:spacing w:after="0" w:line="240" w:lineRule="auto"/>
        <w:rPr>
          <w:rFonts w:eastAsiaTheme="minorHAnsi"/>
          <w:lang w:eastAsia="en-US"/>
        </w:rPr>
        <w:pPrChange w:id="1221" w:author="tomasrodrigues@ua.pt" w:date="2017-08-30T15:45:00Z">
          <w:pPr>
            <w:tabs>
              <w:tab w:val="left" w:pos="993"/>
              <w:tab w:val="left" w:pos="1276"/>
              <w:tab w:val="left" w:pos="1418"/>
            </w:tabs>
            <w:spacing w:after="0" w:line="240" w:lineRule="auto"/>
          </w:pPr>
        </w:pPrChange>
      </w:pPr>
      <w:r>
        <w:rPr>
          <w:rFonts w:cs="Arial"/>
          <w:b/>
        </w:rPr>
        <w:t>ESSID</w:t>
      </w:r>
      <w:r w:rsidRPr="00D32FC4">
        <w:rPr>
          <w:b/>
        </w:rPr>
        <w:t xml:space="preserve"> </w:t>
      </w:r>
      <w:ins w:id="1222" w:author="tomasrodrigues@ua.pt" w:date="2017-08-30T15:49:00Z">
        <w:r w:rsidR="00BE5E9E">
          <w:rPr>
            <w:b/>
          </w:rPr>
          <w:tab/>
        </w:r>
      </w:ins>
      <w:del w:id="1223" w:author="tomasrodrigues@ua.pt" w:date="2017-08-30T15:49:00Z">
        <w:r w:rsidRPr="00D32FC4" w:rsidDel="00BE5E9E">
          <w:rPr>
            <w:b/>
          </w:rPr>
          <w:delText>–</w:delText>
        </w:r>
        <w:r w:rsidDel="00BE5E9E">
          <w:rPr>
            <w:b/>
          </w:rPr>
          <w:delText xml:space="preserve"> </w:delText>
        </w:r>
      </w:del>
      <w:r w:rsidRPr="00CD59D1">
        <w:rPr>
          <w:rFonts w:eastAsiaTheme="minorHAnsi"/>
          <w:lang w:eastAsia="en-US"/>
        </w:rPr>
        <w:t>Extended Service Set Identifier</w:t>
      </w:r>
    </w:p>
    <w:p w14:paraId="7F9A3267" w14:textId="1E921ED1" w:rsidR="00615245" w:rsidRPr="00B24293" w:rsidRDefault="00615245">
      <w:pPr>
        <w:tabs>
          <w:tab w:val="left" w:pos="993"/>
        </w:tabs>
        <w:spacing w:after="0" w:line="240" w:lineRule="auto"/>
        <w:rPr>
          <w:rFonts w:cs="Arial"/>
        </w:rPr>
        <w:pPrChange w:id="1224" w:author="tomasrodrigues@ua.pt" w:date="2017-08-30T15:45:00Z">
          <w:pPr>
            <w:tabs>
              <w:tab w:val="left" w:pos="993"/>
              <w:tab w:val="left" w:pos="1276"/>
              <w:tab w:val="left" w:pos="1418"/>
            </w:tabs>
            <w:spacing w:after="0" w:line="240" w:lineRule="auto"/>
          </w:pPr>
        </w:pPrChange>
      </w:pPr>
      <w:r>
        <w:rPr>
          <w:rFonts w:cs="Arial"/>
          <w:b/>
        </w:rPr>
        <w:t>EUTRA</w:t>
      </w:r>
      <w:ins w:id="1225" w:author="tomasrodrigues@ua.pt" w:date="2017-08-30T15:49:00Z">
        <w:r w:rsidR="00BE5E9E">
          <w:rPr>
            <w:b/>
          </w:rPr>
          <w:tab/>
        </w:r>
      </w:ins>
      <w:del w:id="1226" w:author="tomasrodrigues@ua.pt" w:date="2017-08-30T15:49:00Z">
        <w:r w:rsidRPr="00D32FC4" w:rsidDel="00BE5E9E">
          <w:rPr>
            <w:b/>
          </w:rPr>
          <w:delText xml:space="preserve"> –</w:delText>
        </w:r>
      </w:del>
      <w:del w:id="1227" w:author="tomasrodrigues@ua.pt" w:date="2017-08-30T15:55:00Z">
        <w:r w:rsidRPr="00D32FC4" w:rsidDel="00BE5E9E">
          <w:rPr>
            <w:b/>
          </w:rPr>
          <w:delText xml:space="preserve"> </w:delText>
        </w:r>
      </w:del>
      <w:r w:rsidRPr="00D32FC4">
        <w:rPr>
          <w:rFonts w:cs="Arial"/>
        </w:rPr>
        <w:t>Evolved Univ</w:t>
      </w:r>
      <w:r>
        <w:rPr>
          <w:rFonts w:cs="Arial"/>
        </w:rPr>
        <w:t>ersal Terrestrial Radio Access</w:t>
      </w:r>
    </w:p>
    <w:p w14:paraId="598C9A25" w14:textId="34AF7482" w:rsidR="00615245" w:rsidRDefault="00615245">
      <w:pPr>
        <w:tabs>
          <w:tab w:val="left" w:pos="993"/>
        </w:tabs>
        <w:spacing w:after="0" w:line="240" w:lineRule="auto"/>
        <w:rPr>
          <w:rFonts w:cs="Arial"/>
        </w:rPr>
        <w:pPrChange w:id="1228" w:author="tomasrodrigues@ua.pt" w:date="2017-08-30T15:45:00Z">
          <w:pPr>
            <w:tabs>
              <w:tab w:val="left" w:pos="993"/>
              <w:tab w:val="left" w:pos="1276"/>
              <w:tab w:val="left" w:pos="1418"/>
            </w:tabs>
            <w:spacing w:after="0" w:line="240" w:lineRule="auto"/>
          </w:pPr>
        </w:pPrChange>
      </w:pPr>
      <w:r w:rsidRPr="00D32FC4">
        <w:rPr>
          <w:rFonts w:cs="Arial"/>
          <w:b/>
        </w:rPr>
        <w:t>EUTRAN</w:t>
      </w:r>
      <w:r w:rsidRPr="00D32FC4">
        <w:rPr>
          <w:b/>
        </w:rPr>
        <w:t xml:space="preserve"> </w:t>
      </w:r>
      <w:ins w:id="1229" w:author="tomasrodrigues@ua.pt" w:date="2017-08-30T15:49:00Z">
        <w:r w:rsidR="00BE5E9E">
          <w:rPr>
            <w:b/>
          </w:rPr>
          <w:tab/>
        </w:r>
      </w:ins>
      <w:del w:id="1230" w:author="tomasrodrigues@ua.pt" w:date="2017-08-30T15:49:00Z">
        <w:r w:rsidRPr="00D32FC4" w:rsidDel="00BE5E9E">
          <w:rPr>
            <w:b/>
          </w:rPr>
          <w:delText xml:space="preserve">– </w:delText>
        </w:r>
      </w:del>
      <w:r w:rsidRPr="00D32FC4">
        <w:rPr>
          <w:rFonts w:cs="Arial"/>
        </w:rPr>
        <w:t>Evolved Universal Terrestrial Radio Access Network</w:t>
      </w:r>
    </w:p>
    <w:p w14:paraId="020259AF" w14:textId="77777777" w:rsidR="00615245" w:rsidRPr="00A612FF" w:rsidRDefault="00615245">
      <w:pPr>
        <w:tabs>
          <w:tab w:val="left" w:pos="993"/>
        </w:tabs>
        <w:spacing w:after="0" w:line="240" w:lineRule="auto"/>
        <w:rPr>
          <w:rFonts w:eastAsiaTheme="minorHAnsi"/>
          <w:sz w:val="8"/>
          <w:szCs w:val="8"/>
          <w:lang w:eastAsia="en-US"/>
        </w:rPr>
        <w:pPrChange w:id="1231" w:author="tomasrodrigues@ua.pt" w:date="2017-08-30T15:45:00Z">
          <w:pPr>
            <w:tabs>
              <w:tab w:val="left" w:pos="993"/>
              <w:tab w:val="left" w:pos="1276"/>
              <w:tab w:val="left" w:pos="1418"/>
            </w:tabs>
            <w:spacing w:after="0" w:line="240" w:lineRule="auto"/>
          </w:pPr>
        </w:pPrChange>
      </w:pPr>
    </w:p>
    <w:p w14:paraId="2F3732B1" w14:textId="6EC93E30" w:rsidR="00DB4E83" w:rsidRDefault="00DB4E83">
      <w:pPr>
        <w:tabs>
          <w:tab w:val="left" w:pos="993"/>
        </w:tabs>
        <w:spacing w:after="0" w:line="240" w:lineRule="auto"/>
        <w:rPr>
          <w:rFonts w:cs="Arial"/>
          <w:b/>
        </w:rPr>
        <w:pPrChange w:id="1232" w:author="tomasrodrigues@ua.pt" w:date="2017-08-30T15:45:00Z">
          <w:pPr>
            <w:tabs>
              <w:tab w:val="left" w:pos="993"/>
              <w:tab w:val="left" w:pos="1276"/>
              <w:tab w:val="left" w:pos="1418"/>
            </w:tabs>
            <w:spacing w:after="0" w:line="240" w:lineRule="auto"/>
          </w:pPr>
        </w:pPrChange>
      </w:pPr>
      <w:r>
        <w:rPr>
          <w:rFonts w:cs="Arial"/>
          <w:b/>
        </w:rPr>
        <w:t>FTP</w:t>
      </w:r>
      <w:r w:rsidRPr="00D32FC4">
        <w:rPr>
          <w:b/>
        </w:rPr>
        <w:t xml:space="preserve"> </w:t>
      </w:r>
      <w:ins w:id="1233" w:author="tomasrodrigues@ua.pt" w:date="2017-08-30T15:49:00Z">
        <w:r w:rsidR="00BE5E9E">
          <w:tab/>
        </w:r>
      </w:ins>
      <w:del w:id="1234" w:author="tomasrodrigues@ua.pt" w:date="2017-08-30T15:49:00Z">
        <w:r w:rsidRPr="00D32FC4" w:rsidDel="00BE5E9E">
          <w:rPr>
            <w:b/>
          </w:rPr>
          <w:delText>–</w:delText>
        </w:r>
        <w:r w:rsidRPr="00DB4E83" w:rsidDel="00BE5E9E">
          <w:delText xml:space="preserve"> </w:delText>
        </w:r>
      </w:del>
      <w:r>
        <w:t>File Transfer Protocol</w:t>
      </w:r>
    </w:p>
    <w:p w14:paraId="73A078E8" w14:textId="3C5DDE3B" w:rsidR="00615245" w:rsidRPr="005318E4" w:rsidRDefault="00615245">
      <w:pPr>
        <w:tabs>
          <w:tab w:val="left" w:pos="993"/>
        </w:tabs>
        <w:spacing w:after="0" w:line="240" w:lineRule="auto"/>
        <w:rPr>
          <w:rFonts w:cs="Arial"/>
        </w:rPr>
        <w:pPrChange w:id="1235" w:author="tomasrodrigues@ua.pt" w:date="2017-08-30T15:45:00Z">
          <w:pPr>
            <w:tabs>
              <w:tab w:val="left" w:pos="993"/>
              <w:tab w:val="left" w:pos="1276"/>
              <w:tab w:val="left" w:pos="1418"/>
            </w:tabs>
            <w:spacing w:after="0" w:line="240" w:lineRule="auto"/>
          </w:pPr>
        </w:pPrChange>
      </w:pPr>
      <w:r>
        <w:rPr>
          <w:rFonts w:cs="Arial"/>
          <w:b/>
        </w:rPr>
        <w:t>FDMA</w:t>
      </w:r>
      <w:r w:rsidRPr="00D32FC4">
        <w:rPr>
          <w:b/>
        </w:rPr>
        <w:t xml:space="preserve"> </w:t>
      </w:r>
      <w:ins w:id="1236" w:author="tomasrodrigues@ua.pt" w:date="2017-08-30T15:49:00Z">
        <w:r w:rsidR="00BE5E9E">
          <w:rPr>
            <w:b/>
          </w:rPr>
          <w:tab/>
        </w:r>
      </w:ins>
      <w:del w:id="1237" w:author="tomasrodrigues@ua.pt" w:date="2017-08-30T15:49:00Z">
        <w:r w:rsidRPr="00D32FC4" w:rsidDel="00BE5E9E">
          <w:rPr>
            <w:b/>
          </w:rPr>
          <w:delText xml:space="preserve">– </w:delText>
        </w:r>
      </w:del>
      <w:r w:rsidRPr="005318E4">
        <w:rPr>
          <w:rFonts w:cs="Arial"/>
        </w:rPr>
        <w:t>Frequency Division Multiple Access</w:t>
      </w:r>
      <w:r w:rsidR="00DB4E83">
        <w:rPr>
          <w:rFonts w:cs="Arial"/>
        </w:rPr>
        <w:t xml:space="preserve">  </w:t>
      </w:r>
      <w:r w:rsidR="00DB4E83" w:rsidRPr="00D32FC4">
        <w:t xml:space="preserve">   </w:t>
      </w:r>
    </w:p>
    <w:p w14:paraId="6E4B4D7F" w14:textId="77777777" w:rsidR="00615245" w:rsidRPr="00A612FF" w:rsidRDefault="00615245">
      <w:pPr>
        <w:tabs>
          <w:tab w:val="left" w:pos="993"/>
        </w:tabs>
        <w:spacing w:after="0" w:line="240" w:lineRule="auto"/>
        <w:rPr>
          <w:sz w:val="8"/>
          <w:szCs w:val="8"/>
        </w:rPr>
        <w:pPrChange w:id="1238" w:author="tomasrodrigues@ua.pt" w:date="2017-08-30T15:45:00Z">
          <w:pPr>
            <w:tabs>
              <w:tab w:val="left" w:pos="993"/>
              <w:tab w:val="left" w:pos="1276"/>
              <w:tab w:val="left" w:pos="1418"/>
            </w:tabs>
            <w:spacing w:after="0" w:line="240" w:lineRule="auto"/>
          </w:pPr>
        </w:pPrChange>
      </w:pPr>
    </w:p>
    <w:p w14:paraId="59E8ECA8" w14:textId="62FD9788" w:rsidR="00615245" w:rsidRPr="00D32FC4" w:rsidRDefault="00615245">
      <w:pPr>
        <w:tabs>
          <w:tab w:val="left" w:pos="993"/>
        </w:tabs>
        <w:spacing w:after="0" w:line="240" w:lineRule="auto"/>
        <w:pPrChange w:id="1239" w:author="tomasrodrigues@ua.pt" w:date="2017-08-30T15:45:00Z">
          <w:pPr>
            <w:tabs>
              <w:tab w:val="left" w:pos="993"/>
              <w:tab w:val="left" w:pos="1276"/>
              <w:tab w:val="left" w:pos="1418"/>
            </w:tabs>
            <w:spacing w:after="0" w:line="240" w:lineRule="auto"/>
          </w:pPr>
        </w:pPrChange>
      </w:pPr>
      <w:r w:rsidRPr="00D32FC4">
        <w:rPr>
          <w:b/>
        </w:rPr>
        <w:t xml:space="preserve">GSM </w:t>
      </w:r>
      <w:ins w:id="1240" w:author="tomasrodrigues@ua.pt" w:date="2017-08-30T15:49:00Z">
        <w:r w:rsidR="00BE5E9E">
          <w:rPr>
            <w:b/>
          </w:rPr>
          <w:tab/>
        </w:r>
      </w:ins>
      <w:del w:id="1241" w:author="tomasrodrigues@ua.pt" w:date="2017-08-30T15:49:00Z">
        <w:r w:rsidRPr="00D32FC4" w:rsidDel="00BE5E9E">
          <w:rPr>
            <w:b/>
          </w:rPr>
          <w:delText xml:space="preserve">– </w:delText>
        </w:r>
      </w:del>
      <w:r w:rsidRPr="00D32FC4">
        <w:t>Global System for Mobile Communications</w:t>
      </w:r>
    </w:p>
    <w:p w14:paraId="57CBDC0C" w14:textId="3AE2BC14" w:rsidR="00615245" w:rsidRPr="00D32FC4" w:rsidRDefault="00615245">
      <w:pPr>
        <w:tabs>
          <w:tab w:val="left" w:pos="993"/>
        </w:tabs>
        <w:spacing w:after="0" w:line="240" w:lineRule="auto"/>
        <w:rPr>
          <w:b/>
        </w:rPr>
        <w:pPrChange w:id="1242" w:author="tomasrodrigues@ua.pt" w:date="2017-08-30T15:45:00Z">
          <w:pPr>
            <w:tabs>
              <w:tab w:val="left" w:pos="993"/>
              <w:tab w:val="left" w:pos="1276"/>
              <w:tab w:val="left" w:pos="1418"/>
            </w:tabs>
            <w:spacing w:after="0" w:line="240" w:lineRule="auto"/>
          </w:pPr>
        </w:pPrChange>
      </w:pPr>
      <w:r w:rsidRPr="00D32FC4">
        <w:rPr>
          <w:b/>
        </w:rPr>
        <w:t>GGSN</w:t>
      </w:r>
      <w:ins w:id="1243" w:author="tomasrodrigues@ua.pt" w:date="2017-08-30T15:49:00Z">
        <w:r w:rsidR="00BE5E9E">
          <w:rPr>
            <w:b/>
          </w:rPr>
          <w:tab/>
        </w:r>
      </w:ins>
      <w:del w:id="1244" w:author="tomasrodrigues@ua.pt" w:date="2017-08-30T15:49:00Z">
        <w:r w:rsidRPr="00D32FC4" w:rsidDel="00BE5E9E">
          <w:rPr>
            <w:b/>
          </w:rPr>
          <w:delText xml:space="preserve"> –</w:delText>
        </w:r>
      </w:del>
      <w:del w:id="1245" w:author="tomasrodrigues@ua.pt" w:date="2017-08-30T15:55:00Z">
        <w:r w:rsidRPr="00D32FC4" w:rsidDel="00BE5E9E">
          <w:delText xml:space="preserve"> </w:delText>
        </w:r>
      </w:del>
      <w:r w:rsidRPr="00D32FC4">
        <w:t>Gateway GPRS Support Node</w:t>
      </w:r>
    </w:p>
    <w:p w14:paraId="42C58B3B" w14:textId="7612E54E" w:rsidR="00615245" w:rsidRPr="00D32FC4" w:rsidRDefault="00615245">
      <w:pPr>
        <w:tabs>
          <w:tab w:val="left" w:pos="993"/>
        </w:tabs>
        <w:spacing w:after="0" w:line="240" w:lineRule="auto"/>
        <w:pPrChange w:id="1246" w:author="tomasrodrigues@ua.pt" w:date="2017-08-30T15:45:00Z">
          <w:pPr>
            <w:tabs>
              <w:tab w:val="left" w:pos="993"/>
              <w:tab w:val="left" w:pos="1276"/>
              <w:tab w:val="left" w:pos="1418"/>
            </w:tabs>
            <w:spacing w:after="0" w:line="240" w:lineRule="auto"/>
          </w:pPr>
        </w:pPrChange>
      </w:pPr>
      <w:r w:rsidRPr="00D32FC4">
        <w:rPr>
          <w:b/>
        </w:rPr>
        <w:t>GSMA</w:t>
      </w:r>
      <w:ins w:id="1247" w:author="tomasrodrigues@ua.pt" w:date="2017-08-30T15:49:00Z">
        <w:r w:rsidR="00BE5E9E">
          <w:rPr>
            <w:b/>
          </w:rPr>
          <w:tab/>
        </w:r>
      </w:ins>
      <w:del w:id="1248" w:author="tomasrodrigues@ua.pt" w:date="2017-08-30T15:49:00Z">
        <w:r w:rsidRPr="00D32FC4" w:rsidDel="00BE5E9E">
          <w:rPr>
            <w:b/>
          </w:rPr>
          <w:delText xml:space="preserve"> –</w:delText>
        </w:r>
      </w:del>
      <w:del w:id="1249" w:author="tomasrodrigues@ua.pt" w:date="2017-08-30T15:55:00Z">
        <w:r w:rsidRPr="00D32FC4" w:rsidDel="00BE5E9E">
          <w:delText xml:space="preserve"> </w:delText>
        </w:r>
      </w:del>
      <w:r w:rsidRPr="00D32FC4">
        <w:t>Global System for Mobile Communications Association</w:t>
      </w:r>
    </w:p>
    <w:p w14:paraId="2F7B2C3A" w14:textId="6FA47571" w:rsidR="00615245" w:rsidRPr="00D32FC4" w:rsidRDefault="00615245">
      <w:pPr>
        <w:tabs>
          <w:tab w:val="left" w:pos="993"/>
        </w:tabs>
        <w:spacing w:after="0" w:line="240" w:lineRule="auto"/>
        <w:rPr>
          <w:rFonts w:eastAsiaTheme="minorHAnsi"/>
          <w:lang w:eastAsia="en-US"/>
        </w:rPr>
        <w:pPrChange w:id="1250" w:author="tomasrodrigues@ua.pt" w:date="2017-08-30T15:45:00Z">
          <w:pPr>
            <w:tabs>
              <w:tab w:val="left" w:pos="993"/>
              <w:tab w:val="left" w:pos="1276"/>
              <w:tab w:val="left" w:pos="1418"/>
            </w:tabs>
            <w:spacing w:after="0" w:line="240" w:lineRule="auto"/>
          </w:pPr>
        </w:pPrChange>
      </w:pPr>
      <w:r w:rsidRPr="00D32FC4">
        <w:rPr>
          <w:b/>
        </w:rPr>
        <w:lastRenderedPageBreak/>
        <w:t xml:space="preserve">GPRS </w:t>
      </w:r>
      <w:del w:id="1251" w:author="tomasrodrigues@ua.pt" w:date="2017-08-30T15:49:00Z">
        <w:r w:rsidRPr="00D32FC4" w:rsidDel="00BE5E9E">
          <w:rPr>
            <w:b/>
          </w:rPr>
          <w:delText xml:space="preserve">– </w:delText>
        </w:r>
      </w:del>
      <w:ins w:id="1252" w:author="tomasrodrigues@ua.pt" w:date="2017-08-30T15:49:00Z">
        <w:r w:rsidR="00BE5E9E">
          <w:rPr>
            <w:b/>
          </w:rPr>
          <w:tab/>
        </w:r>
      </w:ins>
      <w:r w:rsidRPr="00D32FC4">
        <w:rPr>
          <w:rFonts w:eastAsiaTheme="minorHAnsi"/>
          <w:lang w:eastAsia="en-US"/>
        </w:rPr>
        <w:t>General Packet Radio Service</w:t>
      </w:r>
    </w:p>
    <w:p w14:paraId="235C8616" w14:textId="77777777" w:rsidR="00615245" w:rsidRPr="000C2ADA" w:rsidRDefault="00615245">
      <w:pPr>
        <w:tabs>
          <w:tab w:val="left" w:pos="993"/>
        </w:tabs>
        <w:spacing w:after="0" w:line="240" w:lineRule="auto"/>
        <w:rPr>
          <w:sz w:val="6"/>
          <w:szCs w:val="6"/>
        </w:rPr>
        <w:pPrChange w:id="1253" w:author="tomasrodrigues@ua.pt" w:date="2017-08-30T15:45:00Z">
          <w:pPr>
            <w:tabs>
              <w:tab w:val="left" w:pos="993"/>
              <w:tab w:val="left" w:pos="1276"/>
              <w:tab w:val="left" w:pos="1418"/>
            </w:tabs>
            <w:spacing w:after="0" w:line="240" w:lineRule="auto"/>
          </w:pPr>
        </w:pPrChange>
      </w:pPr>
    </w:p>
    <w:p w14:paraId="2F90CBBE" w14:textId="77777777" w:rsidR="00615245" w:rsidRPr="009E537E" w:rsidRDefault="00615245">
      <w:pPr>
        <w:tabs>
          <w:tab w:val="left" w:pos="993"/>
        </w:tabs>
        <w:spacing w:after="0" w:line="240" w:lineRule="auto"/>
        <w:rPr>
          <w:sz w:val="10"/>
          <w:szCs w:val="10"/>
        </w:rPr>
        <w:pPrChange w:id="1254" w:author="tomasrodrigues@ua.pt" w:date="2017-08-30T15:45:00Z">
          <w:pPr>
            <w:tabs>
              <w:tab w:val="left" w:pos="993"/>
              <w:tab w:val="left" w:pos="1276"/>
              <w:tab w:val="left" w:pos="1418"/>
            </w:tabs>
            <w:spacing w:after="0" w:line="240" w:lineRule="auto"/>
          </w:pPr>
        </w:pPrChange>
      </w:pPr>
    </w:p>
    <w:p w14:paraId="60E4F204" w14:textId="2951F131" w:rsidR="00615245" w:rsidRDefault="00615245">
      <w:pPr>
        <w:tabs>
          <w:tab w:val="left" w:pos="993"/>
        </w:tabs>
        <w:spacing w:after="0" w:line="240" w:lineRule="auto"/>
        <w:rPr>
          <w:b/>
        </w:rPr>
        <w:pPrChange w:id="1255" w:author="tomasrodrigues@ua.pt" w:date="2017-08-30T15:45:00Z">
          <w:pPr>
            <w:tabs>
              <w:tab w:val="left" w:pos="993"/>
              <w:tab w:val="left" w:pos="1276"/>
              <w:tab w:val="left" w:pos="1418"/>
            </w:tabs>
            <w:spacing w:after="0" w:line="240" w:lineRule="auto"/>
          </w:pPr>
        </w:pPrChange>
      </w:pPr>
      <w:r>
        <w:rPr>
          <w:b/>
        </w:rPr>
        <w:t xml:space="preserve">HD </w:t>
      </w:r>
      <w:ins w:id="1256" w:author="tomasrodrigues@ua.pt" w:date="2017-08-30T15:49:00Z">
        <w:r w:rsidR="00BE5E9E">
          <w:tab/>
        </w:r>
      </w:ins>
      <w:del w:id="1257" w:author="tomasrodrigues@ua.pt" w:date="2017-08-30T15:49:00Z">
        <w:r w:rsidRPr="00D32FC4" w:rsidDel="00BE5E9E">
          <w:delText>–</w:delText>
        </w:r>
        <w:r w:rsidDel="00BE5E9E">
          <w:delText xml:space="preserve"> </w:delText>
        </w:r>
      </w:del>
      <w:r>
        <w:t>High Definition</w:t>
      </w:r>
    </w:p>
    <w:p w14:paraId="4A2573EC" w14:textId="760DCCD7" w:rsidR="00615245" w:rsidRPr="00D32FC4" w:rsidRDefault="00615245">
      <w:pPr>
        <w:tabs>
          <w:tab w:val="left" w:pos="993"/>
        </w:tabs>
        <w:spacing w:after="0" w:line="240" w:lineRule="auto"/>
        <w:rPr>
          <w:rFonts w:eastAsiaTheme="minorHAnsi"/>
        </w:rPr>
        <w:pPrChange w:id="1258" w:author="tomasrodrigues@ua.pt" w:date="2017-08-30T15:45:00Z">
          <w:pPr>
            <w:tabs>
              <w:tab w:val="left" w:pos="993"/>
              <w:tab w:val="left" w:pos="1276"/>
              <w:tab w:val="left" w:pos="1418"/>
            </w:tabs>
            <w:spacing w:after="0" w:line="240" w:lineRule="auto"/>
          </w:pPr>
        </w:pPrChange>
      </w:pPr>
      <w:r w:rsidRPr="00D32FC4">
        <w:rPr>
          <w:b/>
        </w:rPr>
        <w:t>HLR</w:t>
      </w:r>
      <w:r w:rsidRPr="00D32FC4">
        <w:t xml:space="preserve"> </w:t>
      </w:r>
      <w:ins w:id="1259" w:author="tomasrodrigues@ua.pt" w:date="2017-08-30T15:49:00Z">
        <w:r w:rsidR="00BE5E9E">
          <w:tab/>
        </w:r>
      </w:ins>
      <w:del w:id="1260" w:author="tomasrodrigues@ua.pt" w:date="2017-08-30T15:49:00Z">
        <w:r w:rsidRPr="00D32FC4" w:rsidDel="00BE5E9E">
          <w:delText xml:space="preserve">– </w:delText>
        </w:r>
      </w:del>
      <w:r w:rsidRPr="00D32FC4">
        <w:rPr>
          <w:rFonts w:eastAsiaTheme="minorHAnsi"/>
        </w:rPr>
        <w:t>Home Location Register</w:t>
      </w:r>
    </w:p>
    <w:p w14:paraId="19DCF0DD" w14:textId="79D51157" w:rsidR="00615245" w:rsidRPr="00D32FC4" w:rsidRDefault="00615245">
      <w:pPr>
        <w:tabs>
          <w:tab w:val="left" w:pos="993"/>
        </w:tabs>
        <w:spacing w:after="0" w:line="240" w:lineRule="auto"/>
        <w:rPr>
          <w:rFonts w:eastAsiaTheme="minorHAnsi"/>
        </w:rPr>
        <w:pPrChange w:id="1261" w:author="tomasrodrigues@ua.pt" w:date="2017-08-30T15:45:00Z">
          <w:pPr>
            <w:tabs>
              <w:tab w:val="left" w:pos="993"/>
              <w:tab w:val="left" w:pos="1276"/>
              <w:tab w:val="left" w:pos="1418"/>
            </w:tabs>
            <w:spacing w:after="0" w:line="240" w:lineRule="auto"/>
          </w:pPr>
        </w:pPrChange>
      </w:pPr>
      <w:r w:rsidRPr="00D32FC4">
        <w:rPr>
          <w:b/>
        </w:rPr>
        <w:t xml:space="preserve">HTTP </w:t>
      </w:r>
      <w:ins w:id="1262" w:author="tomasrodrigues@ua.pt" w:date="2017-08-30T15:50:00Z">
        <w:r w:rsidR="00BE5E9E">
          <w:tab/>
        </w:r>
      </w:ins>
      <w:del w:id="1263" w:author="tomasrodrigues@ua.pt" w:date="2017-08-30T15:50:00Z">
        <w:r w:rsidRPr="00D32FC4" w:rsidDel="00BE5E9E">
          <w:delText xml:space="preserve">– </w:delText>
        </w:r>
      </w:del>
      <w:r w:rsidR="00B41E4C" w:rsidRPr="00FA448D">
        <w:fldChar w:fldCharType="begin"/>
      </w:r>
      <w:r w:rsidR="00B41E4C">
        <w:instrText xml:space="preserve"> HYPERLINK "https://pt.wikipedia.org/wiki/Hypertext_Transfer_Protocol" </w:instrText>
      </w:r>
      <w:r w:rsidR="00B41E4C" w:rsidRPr="00FA448D">
        <w:fldChar w:fldCharType="separate"/>
      </w:r>
      <w:r w:rsidRPr="00FA448D">
        <w:rPr>
          <w:rPrChange w:id="1264" w:author="tomasrodrigues@ua.pt" w:date="2017-08-05T20:15:00Z">
            <w:rPr>
              <w:rFonts w:eastAsiaTheme="minorHAnsi"/>
            </w:rPr>
          </w:rPrChange>
        </w:rPr>
        <w:t>Hypertext Transfer Protocol</w:t>
      </w:r>
      <w:r w:rsidR="00B41E4C" w:rsidRPr="00FA448D">
        <w:rPr>
          <w:rPrChange w:id="1265" w:author="tomasrodrigues@ua.pt" w:date="2017-08-05T20:15:00Z">
            <w:rPr>
              <w:rFonts w:eastAsiaTheme="minorHAnsi"/>
            </w:rPr>
          </w:rPrChange>
        </w:rPr>
        <w:fldChar w:fldCharType="end"/>
      </w:r>
    </w:p>
    <w:p w14:paraId="4C1116BE" w14:textId="4B69116A" w:rsidR="00615245" w:rsidRPr="00D32FC4" w:rsidRDefault="00615245">
      <w:pPr>
        <w:tabs>
          <w:tab w:val="left" w:pos="993"/>
        </w:tabs>
        <w:spacing w:after="0" w:line="240" w:lineRule="auto"/>
        <w:pPrChange w:id="1266" w:author="tomasrodrigues@ua.pt" w:date="2017-08-30T15:45:00Z">
          <w:pPr>
            <w:tabs>
              <w:tab w:val="left" w:pos="993"/>
              <w:tab w:val="left" w:pos="1276"/>
              <w:tab w:val="left" w:pos="1418"/>
            </w:tabs>
            <w:spacing w:after="0" w:line="240" w:lineRule="auto"/>
          </w:pPr>
        </w:pPrChange>
      </w:pPr>
      <w:r w:rsidRPr="00D32FC4">
        <w:rPr>
          <w:b/>
        </w:rPr>
        <w:t xml:space="preserve">HSPA+ </w:t>
      </w:r>
      <w:ins w:id="1267" w:author="tomasrodrigues@ua.pt" w:date="2017-08-30T15:50:00Z">
        <w:r w:rsidR="00BE5E9E">
          <w:rPr>
            <w:b/>
          </w:rPr>
          <w:tab/>
        </w:r>
      </w:ins>
      <w:del w:id="1268" w:author="tomasrodrigues@ua.pt" w:date="2017-08-30T15:50:00Z">
        <w:r w:rsidRPr="00D32FC4" w:rsidDel="00BE5E9E">
          <w:rPr>
            <w:b/>
          </w:rPr>
          <w:delText xml:space="preserve">– </w:delText>
        </w:r>
      </w:del>
      <w:r w:rsidRPr="00D32FC4">
        <w:t>Evolved High-Speed Packet Access</w:t>
      </w:r>
      <w:r w:rsidRPr="00D32FC4">
        <w:rPr>
          <w:rStyle w:val="Refdecomentrio"/>
        </w:rPr>
        <w:commentReference w:id="1269"/>
      </w:r>
    </w:p>
    <w:p w14:paraId="46A2434D" w14:textId="735F1D68" w:rsidR="00615245" w:rsidRPr="00D32FC4" w:rsidRDefault="00615245">
      <w:pPr>
        <w:tabs>
          <w:tab w:val="left" w:pos="993"/>
        </w:tabs>
        <w:spacing w:after="0" w:line="240" w:lineRule="auto"/>
        <w:pPrChange w:id="1270" w:author="tomasrodrigues@ua.pt" w:date="2017-08-30T15:45:00Z">
          <w:pPr>
            <w:tabs>
              <w:tab w:val="left" w:pos="993"/>
              <w:tab w:val="left" w:pos="1276"/>
              <w:tab w:val="left" w:pos="1418"/>
            </w:tabs>
            <w:spacing w:after="0" w:line="240" w:lineRule="auto"/>
          </w:pPr>
        </w:pPrChange>
      </w:pPr>
      <w:r w:rsidRPr="00D32FC4">
        <w:rPr>
          <w:b/>
        </w:rPr>
        <w:t xml:space="preserve">HSCSD </w:t>
      </w:r>
      <w:ins w:id="1271" w:author="tomasrodrigues@ua.pt" w:date="2017-08-30T15:50:00Z">
        <w:r w:rsidR="00BE5E9E">
          <w:rPr>
            <w:b/>
          </w:rPr>
          <w:tab/>
        </w:r>
      </w:ins>
      <w:del w:id="1272" w:author="tomasrodrigues@ua.pt" w:date="2017-08-30T15:50:00Z">
        <w:r w:rsidRPr="00D32FC4" w:rsidDel="00BE5E9E">
          <w:rPr>
            <w:b/>
          </w:rPr>
          <w:delText xml:space="preserve">– </w:delText>
        </w:r>
      </w:del>
      <w:r w:rsidRPr="00D32FC4">
        <w:t>High-Speed Circuit Switched Data</w:t>
      </w:r>
    </w:p>
    <w:p w14:paraId="59FCB75D" w14:textId="09A328FC" w:rsidR="00615245" w:rsidRPr="00D32FC4" w:rsidRDefault="00615245">
      <w:pPr>
        <w:tabs>
          <w:tab w:val="left" w:pos="993"/>
        </w:tabs>
        <w:spacing w:after="0" w:line="240" w:lineRule="auto"/>
        <w:pPrChange w:id="1273" w:author="tomasrodrigues@ua.pt" w:date="2017-08-30T15:45:00Z">
          <w:pPr>
            <w:tabs>
              <w:tab w:val="left" w:pos="993"/>
              <w:tab w:val="left" w:pos="1276"/>
              <w:tab w:val="left" w:pos="1418"/>
            </w:tabs>
            <w:spacing w:after="0" w:line="240" w:lineRule="auto"/>
          </w:pPr>
        </w:pPrChange>
      </w:pPr>
      <w:r w:rsidRPr="00D32FC4">
        <w:rPr>
          <w:b/>
        </w:rPr>
        <w:t>HSDPA</w:t>
      </w:r>
      <w:ins w:id="1274" w:author="tomasrodrigues@ua.pt" w:date="2017-08-30T15:50:00Z">
        <w:r w:rsidR="00BE5E9E">
          <w:tab/>
        </w:r>
      </w:ins>
      <w:del w:id="1275" w:author="tomasrodrigues@ua.pt" w:date="2017-08-30T15:50:00Z">
        <w:r w:rsidRPr="00D32FC4" w:rsidDel="00BE5E9E">
          <w:delText xml:space="preserve"> –</w:delText>
        </w:r>
      </w:del>
      <w:r w:rsidRPr="00D32FC4">
        <w:t xml:space="preserve"> High-Speed Downlink Packet Access </w:t>
      </w:r>
      <w:r w:rsidRPr="00D32FC4">
        <w:rPr>
          <w:rStyle w:val="Refdecomentrio"/>
        </w:rPr>
        <w:commentReference w:id="1276"/>
      </w:r>
    </w:p>
    <w:p w14:paraId="4F13552F" w14:textId="36E086BC" w:rsidR="00615245" w:rsidRPr="00D32FC4" w:rsidRDefault="00615245">
      <w:pPr>
        <w:tabs>
          <w:tab w:val="left" w:pos="993"/>
        </w:tabs>
        <w:spacing w:after="0" w:line="240" w:lineRule="auto"/>
        <w:pPrChange w:id="1277" w:author="tomasrodrigues@ua.pt" w:date="2017-08-30T15:45:00Z">
          <w:pPr>
            <w:tabs>
              <w:tab w:val="left" w:pos="993"/>
              <w:tab w:val="left" w:pos="1276"/>
              <w:tab w:val="left" w:pos="1418"/>
            </w:tabs>
            <w:spacing w:after="0" w:line="240" w:lineRule="auto"/>
          </w:pPr>
        </w:pPrChange>
      </w:pPr>
      <w:r w:rsidRPr="00D32FC4">
        <w:rPr>
          <w:b/>
        </w:rPr>
        <w:t xml:space="preserve">HSUPA </w:t>
      </w:r>
      <w:ins w:id="1278" w:author="tomasrodrigues@ua.pt" w:date="2017-08-30T15:50:00Z">
        <w:r w:rsidR="00BE5E9E">
          <w:rPr>
            <w:b/>
          </w:rPr>
          <w:tab/>
        </w:r>
      </w:ins>
      <w:del w:id="1279" w:author="tomasrodrigues@ua.pt" w:date="2017-08-30T15:50:00Z">
        <w:r w:rsidRPr="00D32FC4" w:rsidDel="00BE5E9E">
          <w:rPr>
            <w:b/>
          </w:rPr>
          <w:delText xml:space="preserve">– </w:delText>
        </w:r>
      </w:del>
      <w:r w:rsidRPr="00D32FC4">
        <w:t>High-Speed Uplink Packet Access</w:t>
      </w:r>
      <w:r w:rsidRPr="00D32FC4">
        <w:rPr>
          <w:rStyle w:val="Refdecomentrio"/>
        </w:rPr>
        <w:commentReference w:id="1280"/>
      </w:r>
    </w:p>
    <w:p w14:paraId="33B7C338" w14:textId="77777777" w:rsidR="00615245" w:rsidRPr="00A612FF" w:rsidRDefault="00615245">
      <w:pPr>
        <w:tabs>
          <w:tab w:val="left" w:pos="993"/>
        </w:tabs>
        <w:spacing w:after="0" w:line="240" w:lineRule="auto"/>
        <w:rPr>
          <w:sz w:val="8"/>
          <w:szCs w:val="8"/>
        </w:rPr>
        <w:pPrChange w:id="1281" w:author="tomasrodrigues@ua.pt" w:date="2017-08-30T15:45:00Z">
          <w:pPr>
            <w:tabs>
              <w:tab w:val="left" w:pos="993"/>
              <w:tab w:val="left" w:pos="1276"/>
              <w:tab w:val="left" w:pos="1418"/>
            </w:tabs>
            <w:spacing w:after="0" w:line="240" w:lineRule="auto"/>
          </w:pPr>
        </w:pPrChange>
      </w:pPr>
    </w:p>
    <w:p w14:paraId="2BC8F856" w14:textId="7AFD8F23" w:rsidR="00615245" w:rsidRPr="00D32FC4" w:rsidRDefault="00615245">
      <w:pPr>
        <w:tabs>
          <w:tab w:val="left" w:pos="993"/>
        </w:tabs>
        <w:spacing w:after="0" w:line="240" w:lineRule="auto"/>
        <w:pPrChange w:id="1282" w:author="tomasrodrigues@ua.pt" w:date="2017-08-30T15:45:00Z">
          <w:pPr>
            <w:tabs>
              <w:tab w:val="left" w:pos="993"/>
              <w:tab w:val="left" w:pos="1276"/>
              <w:tab w:val="left" w:pos="1418"/>
            </w:tabs>
            <w:spacing w:after="0" w:line="240" w:lineRule="auto"/>
          </w:pPr>
        </w:pPrChange>
      </w:pPr>
      <w:r w:rsidRPr="00D32FC4">
        <w:rPr>
          <w:b/>
        </w:rPr>
        <w:t xml:space="preserve">IP </w:t>
      </w:r>
      <w:ins w:id="1283" w:author="tomasrodrigues@ua.pt" w:date="2017-08-30T15:50:00Z">
        <w:r w:rsidR="00BE5E9E">
          <w:rPr>
            <w:b/>
          </w:rPr>
          <w:tab/>
        </w:r>
      </w:ins>
      <w:del w:id="1284" w:author="tomasrodrigues@ua.pt" w:date="2017-08-30T15:50:00Z">
        <w:r w:rsidRPr="00D32FC4" w:rsidDel="00BE5E9E">
          <w:rPr>
            <w:b/>
          </w:rPr>
          <w:delText xml:space="preserve">– </w:delText>
        </w:r>
      </w:del>
      <w:r w:rsidRPr="00D32FC4">
        <w:t>Internet Protocol</w:t>
      </w:r>
    </w:p>
    <w:p w14:paraId="57EBCF89" w14:textId="1BA2275B" w:rsidR="00615245" w:rsidRPr="00D32FC4" w:rsidRDefault="00615245">
      <w:pPr>
        <w:tabs>
          <w:tab w:val="left" w:pos="993"/>
        </w:tabs>
        <w:spacing w:after="0" w:line="240" w:lineRule="auto"/>
        <w:pPrChange w:id="1285" w:author="tomasrodrigues@ua.pt" w:date="2017-08-30T15:45:00Z">
          <w:pPr>
            <w:tabs>
              <w:tab w:val="left" w:pos="993"/>
              <w:tab w:val="left" w:pos="1276"/>
              <w:tab w:val="left" w:pos="1418"/>
            </w:tabs>
            <w:spacing w:after="0" w:line="240" w:lineRule="auto"/>
          </w:pPr>
        </w:pPrChange>
      </w:pPr>
      <w:r w:rsidRPr="00D32FC4">
        <w:rPr>
          <w:b/>
        </w:rPr>
        <w:t xml:space="preserve">IMS </w:t>
      </w:r>
      <w:ins w:id="1286" w:author="tomasrodrigues@ua.pt" w:date="2017-08-30T15:50:00Z">
        <w:r w:rsidR="00BE5E9E">
          <w:rPr>
            <w:b/>
          </w:rPr>
          <w:tab/>
        </w:r>
      </w:ins>
      <w:del w:id="1287" w:author="tomasrodrigues@ua.pt" w:date="2017-08-30T15:50:00Z">
        <w:r w:rsidRPr="00D32FC4" w:rsidDel="00BE5E9E">
          <w:rPr>
            <w:b/>
          </w:rPr>
          <w:delText xml:space="preserve">– </w:delText>
        </w:r>
      </w:del>
      <w:r w:rsidRPr="00D32FC4">
        <w:t>IP Multimedia Service</w:t>
      </w:r>
    </w:p>
    <w:p w14:paraId="0C85A1E0" w14:textId="724C76B8" w:rsidR="00615245" w:rsidRDefault="00615245">
      <w:pPr>
        <w:tabs>
          <w:tab w:val="left" w:pos="993"/>
        </w:tabs>
        <w:spacing w:after="0" w:line="240" w:lineRule="auto"/>
        <w:pPrChange w:id="1288" w:author="tomasrodrigues@ua.pt" w:date="2017-08-30T15:45:00Z">
          <w:pPr>
            <w:tabs>
              <w:tab w:val="left" w:pos="993"/>
              <w:tab w:val="left" w:pos="1276"/>
              <w:tab w:val="left" w:pos="1418"/>
            </w:tabs>
            <w:spacing w:after="0" w:line="240" w:lineRule="auto"/>
          </w:pPr>
        </w:pPrChange>
      </w:pPr>
      <w:r w:rsidRPr="00D32FC4">
        <w:rPr>
          <w:b/>
        </w:rPr>
        <w:t xml:space="preserve">IoT </w:t>
      </w:r>
      <w:ins w:id="1289" w:author="tomasrodrigues@ua.pt" w:date="2017-08-30T15:50:00Z">
        <w:r w:rsidR="00BE5E9E">
          <w:rPr>
            <w:b/>
          </w:rPr>
          <w:tab/>
        </w:r>
      </w:ins>
      <w:del w:id="1290" w:author="tomasrodrigues@ua.pt" w:date="2017-08-30T15:50:00Z">
        <w:r w:rsidRPr="00D32FC4" w:rsidDel="00BE5E9E">
          <w:rPr>
            <w:b/>
          </w:rPr>
          <w:delText xml:space="preserve">– </w:delText>
        </w:r>
      </w:del>
      <w:r w:rsidRPr="00D32FC4">
        <w:t>Internet of Things</w:t>
      </w:r>
    </w:p>
    <w:p w14:paraId="7D9FBF73" w14:textId="59C7F114" w:rsidR="00615245" w:rsidRPr="00D32FC4" w:rsidRDefault="00615245">
      <w:pPr>
        <w:tabs>
          <w:tab w:val="left" w:pos="993"/>
        </w:tabs>
        <w:spacing w:after="0" w:line="240" w:lineRule="auto"/>
        <w:pPrChange w:id="1291" w:author="tomasrodrigues@ua.pt" w:date="2017-08-30T15:45:00Z">
          <w:pPr>
            <w:tabs>
              <w:tab w:val="left" w:pos="993"/>
              <w:tab w:val="left" w:pos="1276"/>
              <w:tab w:val="left" w:pos="1418"/>
            </w:tabs>
            <w:spacing w:after="0" w:line="240" w:lineRule="auto"/>
          </w:pPr>
        </w:pPrChange>
      </w:pPr>
      <w:r>
        <w:rPr>
          <w:b/>
        </w:rPr>
        <w:t>IPX</w:t>
      </w:r>
      <w:r>
        <w:t xml:space="preserve"> </w:t>
      </w:r>
      <w:ins w:id="1292" w:author="tomasrodrigues@ua.pt" w:date="2017-08-30T15:50:00Z">
        <w:r w:rsidR="00BE5E9E">
          <w:tab/>
        </w:r>
      </w:ins>
      <w:del w:id="1293" w:author="tomasrodrigues@ua.pt" w:date="2017-08-30T15:50:00Z">
        <w:r w:rsidRPr="00D32FC4" w:rsidDel="00BE5E9E">
          <w:rPr>
            <w:b/>
          </w:rPr>
          <w:delText>–</w:delText>
        </w:r>
        <w:r w:rsidDel="00BE5E9E">
          <w:delText xml:space="preserve"> </w:delText>
        </w:r>
      </w:del>
      <w:r w:rsidRPr="00D32FC4">
        <w:t>Internet Exchanges</w:t>
      </w:r>
    </w:p>
    <w:p w14:paraId="74809E01" w14:textId="3BE9092A" w:rsidR="00615245" w:rsidRDefault="00615245">
      <w:pPr>
        <w:tabs>
          <w:tab w:val="left" w:pos="993"/>
        </w:tabs>
        <w:spacing w:after="0" w:line="240" w:lineRule="auto"/>
        <w:pPrChange w:id="1294" w:author="tomasrodrigues@ua.pt" w:date="2017-08-30T15:45:00Z">
          <w:pPr>
            <w:tabs>
              <w:tab w:val="left" w:pos="993"/>
              <w:tab w:val="left" w:pos="1276"/>
              <w:tab w:val="left" w:pos="1418"/>
            </w:tabs>
            <w:spacing w:after="0" w:line="240" w:lineRule="auto"/>
          </w:pPr>
        </w:pPrChange>
      </w:pPr>
      <w:r w:rsidRPr="00D32FC4">
        <w:rPr>
          <w:b/>
        </w:rPr>
        <w:t>ISP</w:t>
      </w:r>
      <w:r w:rsidRPr="00D32FC4">
        <w:t xml:space="preserve"> </w:t>
      </w:r>
      <w:ins w:id="1295" w:author="tomasrodrigues@ua.pt" w:date="2017-08-30T15:50:00Z">
        <w:r w:rsidR="00BE5E9E">
          <w:tab/>
        </w:r>
      </w:ins>
      <w:del w:id="1296" w:author="tomasrodrigues@ua.pt" w:date="2017-08-30T15:50:00Z">
        <w:r w:rsidRPr="00D32FC4" w:rsidDel="00BE5E9E">
          <w:rPr>
            <w:b/>
          </w:rPr>
          <w:delText>–</w:delText>
        </w:r>
        <w:r w:rsidRPr="00D32FC4" w:rsidDel="00BE5E9E">
          <w:delText xml:space="preserve"> </w:delText>
        </w:r>
      </w:del>
      <w:r w:rsidRPr="00D32FC4">
        <w:t>Internet Service Provide</w:t>
      </w:r>
    </w:p>
    <w:p w14:paraId="053A76B1" w14:textId="5611C1E5" w:rsidR="00615245" w:rsidRPr="00D32FC4" w:rsidRDefault="00615245">
      <w:pPr>
        <w:tabs>
          <w:tab w:val="left" w:pos="993"/>
        </w:tabs>
        <w:spacing w:after="0" w:line="240" w:lineRule="auto"/>
        <w:pPrChange w:id="1297" w:author="tomasrodrigues@ua.pt" w:date="2017-08-30T15:45:00Z">
          <w:pPr>
            <w:tabs>
              <w:tab w:val="left" w:pos="993"/>
              <w:tab w:val="left" w:pos="1276"/>
              <w:tab w:val="left" w:pos="1418"/>
            </w:tabs>
            <w:spacing w:after="0" w:line="240" w:lineRule="auto"/>
          </w:pPr>
        </w:pPrChange>
      </w:pPr>
      <w:r>
        <w:rPr>
          <w:b/>
        </w:rPr>
        <w:t>ITU</w:t>
      </w:r>
      <w:r w:rsidRPr="00D32FC4">
        <w:t xml:space="preserve"> </w:t>
      </w:r>
      <w:ins w:id="1298" w:author="tomasrodrigues@ua.pt" w:date="2017-08-30T15:50:00Z">
        <w:r w:rsidR="00BE5E9E">
          <w:tab/>
        </w:r>
      </w:ins>
      <w:del w:id="1299" w:author="tomasrodrigues@ua.pt" w:date="2017-08-30T15:50:00Z">
        <w:r w:rsidRPr="00D32FC4" w:rsidDel="00BE5E9E">
          <w:rPr>
            <w:b/>
          </w:rPr>
          <w:delText>–</w:delText>
        </w:r>
        <w:r w:rsidRPr="00D32FC4" w:rsidDel="00BE5E9E">
          <w:delText xml:space="preserve"> </w:delText>
        </w:r>
      </w:del>
      <w:r w:rsidRPr="00233C4F">
        <w:rPr>
          <w:lang w:eastAsia="en-US"/>
        </w:rPr>
        <w:t>International Telecommunications Union</w:t>
      </w:r>
    </w:p>
    <w:p w14:paraId="2EE80E30" w14:textId="5F5C7AB3" w:rsidR="00615245" w:rsidRPr="00D32FC4" w:rsidRDefault="00615245">
      <w:pPr>
        <w:tabs>
          <w:tab w:val="left" w:pos="993"/>
        </w:tabs>
        <w:spacing w:after="0" w:line="240" w:lineRule="auto"/>
        <w:pPrChange w:id="1300" w:author="tomasrodrigues@ua.pt" w:date="2017-08-30T15:45:00Z">
          <w:pPr>
            <w:tabs>
              <w:tab w:val="left" w:pos="993"/>
              <w:tab w:val="left" w:pos="1276"/>
              <w:tab w:val="left" w:pos="1418"/>
            </w:tabs>
            <w:spacing w:after="0" w:line="240" w:lineRule="auto"/>
          </w:pPr>
        </w:pPrChange>
      </w:pPr>
      <w:r w:rsidRPr="00D32FC4">
        <w:rPr>
          <w:b/>
        </w:rPr>
        <w:t>ICM</w:t>
      </w:r>
      <w:ins w:id="1301" w:author="tomasrodrigues@ua.pt" w:date="2017-08-30T15:50:00Z">
        <w:r w:rsidR="00BE5E9E">
          <w:rPr>
            <w:b/>
          </w:rPr>
          <w:t>P</w:t>
        </w:r>
        <w:r w:rsidR="00BE5E9E">
          <w:rPr>
            <w:b/>
          </w:rPr>
          <w:tab/>
        </w:r>
      </w:ins>
      <w:del w:id="1302" w:author="tomasrodrigues@ua.pt" w:date="2017-08-30T15:50:00Z">
        <w:r w:rsidRPr="00D32FC4" w:rsidDel="00BE5E9E">
          <w:rPr>
            <w:b/>
          </w:rPr>
          <w:delText>P</w:delText>
        </w:r>
        <w:r w:rsidRPr="00D32FC4" w:rsidDel="00BE5E9E">
          <w:delText xml:space="preserve"> </w:delText>
        </w:r>
        <w:r w:rsidRPr="00D32FC4" w:rsidDel="00BE5E9E">
          <w:rPr>
            <w:b/>
          </w:rPr>
          <w:delText>–</w:delText>
        </w:r>
        <w:r w:rsidRPr="00D32FC4" w:rsidDel="00BE5E9E">
          <w:delText xml:space="preserve"> </w:delText>
        </w:r>
      </w:del>
      <w:r w:rsidRPr="00D32FC4">
        <w:t>Internet Control Message Protocol</w:t>
      </w:r>
    </w:p>
    <w:p w14:paraId="17750F85" w14:textId="57BA5786" w:rsidR="00615245" w:rsidRPr="00D32FC4" w:rsidRDefault="00615245">
      <w:pPr>
        <w:tabs>
          <w:tab w:val="left" w:pos="993"/>
        </w:tabs>
        <w:spacing w:after="0" w:line="240" w:lineRule="auto"/>
        <w:ind w:left="0"/>
        <w:pPrChange w:id="1303" w:author="tomasrodrigues@ua.pt" w:date="2017-08-30T15:45:00Z">
          <w:pPr>
            <w:tabs>
              <w:tab w:val="left" w:pos="993"/>
              <w:tab w:val="left" w:pos="1276"/>
              <w:tab w:val="left" w:pos="1418"/>
            </w:tabs>
            <w:spacing w:after="0" w:line="240" w:lineRule="auto"/>
            <w:ind w:left="0"/>
          </w:pPr>
        </w:pPrChange>
      </w:pPr>
      <w:r w:rsidRPr="00D32FC4">
        <w:rPr>
          <w:b/>
        </w:rPr>
        <w:t>IEEE</w:t>
      </w:r>
      <w:ins w:id="1304" w:author="tomasrodrigues@ua.pt" w:date="2017-08-30T15:50:00Z">
        <w:r w:rsidR="00BE5E9E">
          <w:rPr>
            <w:b/>
          </w:rPr>
          <w:tab/>
        </w:r>
      </w:ins>
      <w:del w:id="1305" w:author="tomasrodrigues@ua.pt" w:date="2017-08-30T15:50:00Z">
        <w:r w:rsidRPr="00D32FC4" w:rsidDel="00BE5E9E">
          <w:rPr>
            <w:b/>
          </w:rPr>
          <w:delText xml:space="preserve"> – </w:delText>
        </w:r>
      </w:del>
      <w:r w:rsidRPr="00D32FC4">
        <w:t>Institute of Electrical and Electronics Engineers</w:t>
      </w:r>
    </w:p>
    <w:p w14:paraId="00E1311F" w14:textId="7DF1FE01" w:rsidR="00615245" w:rsidRPr="00D32FC4" w:rsidRDefault="00615245">
      <w:pPr>
        <w:tabs>
          <w:tab w:val="left" w:pos="993"/>
        </w:tabs>
        <w:spacing w:after="0" w:line="240" w:lineRule="auto"/>
        <w:ind w:left="0"/>
        <w:rPr>
          <w:rFonts w:eastAsiaTheme="minorHAnsi"/>
        </w:rPr>
        <w:pPrChange w:id="1306" w:author="tomasrodrigues@ua.pt" w:date="2017-08-30T15:45:00Z">
          <w:pPr>
            <w:tabs>
              <w:tab w:val="left" w:pos="993"/>
              <w:tab w:val="left" w:pos="1276"/>
              <w:tab w:val="left" w:pos="1418"/>
            </w:tabs>
            <w:spacing w:after="0" w:line="240" w:lineRule="auto"/>
            <w:ind w:left="0"/>
          </w:pPr>
        </w:pPrChange>
      </w:pPr>
      <w:r w:rsidRPr="00D32FC4">
        <w:rPr>
          <w:b/>
        </w:rPr>
        <w:t>IMEI</w:t>
      </w:r>
      <w:ins w:id="1307" w:author="tomasrodrigues@ua.pt" w:date="2017-08-30T15:50:00Z">
        <w:r w:rsidR="00BE5E9E">
          <w:rPr>
            <w:b/>
          </w:rPr>
          <w:tab/>
        </w:r>
      </w:ins>
      <w:del w:id="1308" w:author="tomasrodrigues@ua.pt" w:date="2017-08-30T15:50:00Z">
        <w:r w:rsidRPr="00D32FC4" w:rsidDel="00BE5E9E">
          <w:rPr>
            <w:b/>
          </w:rPr>
          <w:delText xml:space="preserve"> –</w:delText>
        </w:r>
        <w:r w:rsidRPr="00D32FC4" w:rsidDel="00BE5E9E">
          <w:rPr>
            <w:rFonts w:eastAsiaTheme="minorHAnsi"/>
          </w:rPr>
          <w:delText xml:space="preserve"> </w:delText>
        </w:r>
      </w:del>
      <w:r w:rsidRPr="00D32FC4">
        <w:rPr>
          <w:rFonts w:eastAsiaTheme="minorHAnsi"/>
        </w:rPr>
        <w:t>International Mobile Equipment Identity</w:t>
      </w:r>
    </w:p>
    <w:p w14:paraId="5A261088" w14:textId="3CD03C3D" w:rsidR="00615245" w:rsidRPr="00D32FC4" w:rsidRDefault="00615245">
      <w:pPr>
        <w:tabs>
          <w:tab w:val="left" w:pos="993"/>
        </w:tabs>
        <w:spacing w:after="0" w:line="240" w:lineRule="auto"/>
        <w:ind w:left="0"/>
        <w:rPr>
          <w:b/>
        </w:rPr>
        <w:pPrChange w:id="1309" w:author="tomasrodrigues@ua.pt" w:date="2017-08-30T15:45:00Z">
          <w:pPr>
            <w:tabs>
              <w:tab w:val="left" w:pos="993"/>
              <w:tab w:val="left" w:pos="1276"/>
              <w:tab w:val="left" w:pos="1418"/>
            </w:tabs>
            <w:spacing w:after="0" w:line="240" w:lineRule="auto"/>
            <w:ind w:left="0"/>
          </w:pPr>
        </w:pPrChange>
      </w:pPr>
      <w:r w:rsidRPr="00D32FC4">
        <w:rPr>
          <w:b/>
        </w:rPr>
        <w:t>IMSI</w:t>
      </w:r>
      <w:del w:id="1310" w:author="tomasrodrigues@ua.pt" w:date="2017-08-30T15:50:00Z">
        <w:r w:rsidRPr="00D32FC4" w:rsidDel="00BE5E9E">
          <w:rPr>
            <w:b/>
          </w:rPr>
          <w:delText xml:space="preserve"> –</w:delText>
        </w:r>
      </w:del>
      <w:ins w:id="1311" w:author="tomasrodrigues@ua.pt" w:date="2017-08-30T15:50:00Z">
        <w:r w:rsidR="00BE5E9E">
          <w:rPr>
            <w:rFonts w:eastAsiaTheme="minorHAnsi"/>
          </w:rPr>
          <w:tab/>
        </w:r>
      </w:ins>
      <w:del w:id="1312" w:author="tomasrodrigues@ua.pt" w:date="2017-08-30T15:50:00Z">
        <w:r w:rsidRPr="00D32FC4" w:rsidDel="00BE5E9E">
          <w:rPr>
            <w:rFonts w:eastAsiaTheme="minorHAnsi"/>
          </w:rPr>
          <w:delText xml:space="preserve"> </w:delText>
        </w:r>
      </w:del>
      <w:r w:rsidRPr="00D32FC4">
        <w:rPr>
          <w:rFonts w:eastAsiaTheme="minorHAnsi"/>
        </w:rPr>
        <w:t>International Mobile Subscriber Identity</w:t>
      </w:r>
    </w:p>
    <w:p w14:paraId="015519F0" w14:textId="0E744E5E" w:rsidR="00615245" w:rsidRDefault="00615245">
      <w:pPr>
        <w:tabs>
          <w:tab w:val="left" w:pos="993"/>
        </w:tabs>
        <w:spacing w:after="0" w:line="240" w:lineRule="auto"/>
        <w:pPrChange w:id="1313" w:author="tomasrodrigues@ua.pt" w:date="2017-08-30T15:45:00Z">
          <w:pPr>
            <w:tabs>
              <w:tab w:val="left" w:pos="993"/>
              <w:tab w:val="left" w:pos="1276"/>
              <w:tab w:val="left" w:pos="1418"/>
            </w:tabs>
            <w:spacing w:after="0" w:line="240" w:lineRule="auto"/>
          </w:pPr>
        </w:pPrChange>
      </w:pPr>
      <w:r w:rsidRPr="00D32FC4">
        <w:rPr>
          <w:b/>
        </w:rPr>
        <w:t>IPv4</w:t>
      </w:r>
      <w:ins w:id="1314" w:author="tomasrodrigues@ua.pt" w:date="2017-08-30T15:50:00Z">
        <w:r w:rsidR="00BE5E9E">
          <w:rPr>
            <w:b/>
          </w:rPr>
          <w:tab/>
        </w:r>
      </w:ins>
      <w:del w:id="1315" w:author="tomasrodrigues@ua.pt" w:date="2017-08-30T15:50:00Z">
        <w:r w:rsidRPr="00D32FC4" w:rsidDel="00BE5E9E">
          <w:delText xml:space="preserve"> </w:delText>
        </w:r>
        <w:r w:rsidRPr="00D32FC4" w:rsidDel="00BE5E9E">
          <w:rPr>
            <w:b/>
          </w:rPr>
          <w:delText>–</w:delText>
        </w:r>
        <w:r w:rsidRPr="00D32FC4" w:rsidDel="00BE5E9E">
          <w:delText xml:space="preserve"> </w:delText>
        </w:r>
      </w:del>
      <w:r w:rsidRPr="00D32FC4">
        <w:t>Internet Protocol version 4</w:t>
      </w:r>
    </w:p>
    <w:p w14:paraId="38D0B3AD" w14:textId="07531292" w:rsidR="005128FB" w:rsidRDefault="005128FB">
      <w:pPr>
        <w:tabs>
          <w:tab w:val="left" w:pos="993"/>
        </w:tabs>
        <w:spacing w:after="0" w:line="240" w:lineRule="auto"/>
        <w:pPrChange w:id="1316" w:author="tomasrodrigues@ua.pt" w:date="2017-08-30T15:45:00Z">
          <w:pPr>
            <w:tabs>
              <w:tab w:val="left" w:pos="993"/>
              <w:tab w:val="left" w:pos="1276"/>
              <w:tab w:val="left" w:pos="1418"/>
            </w:tabs>
            <w:spacing w:after="0" w:line="240" w:lineRule="auto"/>
          </w:pPr>
        </w:pPrChange>
      </w:pPr>
      <w:r>
        <w:rPr>
          <w:b/>
        </w:rPr>
        <w:t>ISDN</w:t>
      </w:r>
      <w:r w:rsidRPr="00D32FC4">
        <w:t xml:space="preserve"> </w:t>
      </w:r>
      <w:ins w:id="1317" w:author="tomasrodrigues@ua.pt" w:date="2017-08-30T15:50:00Z">
        <w:r w:rsidR="00BE5E9E">
          <w:tab/>
        </w:r>
      </w:ins>
      <w:del w:id="1318" w:author="tomasrodrigues@ua.pt" w:date="2017-08-30T15:50:00Z">
        <w:r w:rsidRPr="00D32FC4" w:rsidDel="00BE5E9E">
          <w:rPr>
            <w:b/>
          </w:rPr>
          <w:delText>–</w:delText>
        </w:r>
        <w:r w:rsidRPr="00D32FC4" w:rsidDel="00BE5E9E">
          <w:delText xml:space="preserve"> </w:delText>
        </w:r>
      </w:del>
      <w:r w:rsidRPr="0033656F">
        <w:t>Integ</w:t>
      </w:r>
      <w:r>
        <w:t>rated Services Digital Network</w:t>
      </w:r>
    </w:p>
    <w:p w14:paraId="3989C320" w14:textId="4FF86FDF" w:rsidR="003B1601" w:rsidRPr="00D32FC4" w:rsidRDefault="003B1601">
      <w:pPr>
        <w:tabs>
          <w:tab w:val="left" w:pos="993"/>
        </w:tabs>
        <w:spacing w:after="0" w:line="240" w:lineRule="auto"/>
        <w:pPrChange w:id="1319" w:author="tomasrodrigues@ua.pt" w:date="2017-08-30T15:45:00Z">
          <w:pPr>
            <w:tabs>
              <w:tab w:val="left" w:pos="993"/>
              <w:tab w:val="left" w:pos="1276"/>
              <w:tab w:val="left" w:pos="1418"/>
            </w:tabs>
            <w:spacing w:after="0" w:line="240" w:lineRule="auto"/>
          </w:pPr>
        </w:pPrChange>
      </w:pPr>
      <w:r>
        <w:rPr>
          <w:b/>
        </w:rPr>
        <w:t xml:space="preserve">ICCID </w:t>
      </w:r>
      <w:ins w:id="1320" w:author="tomasrodrigues@ua.pt" w:date="2017-08-30T15:51:00Z">
        <w:r w:rsidR="00BE5E9E">
          <w:tab/>
        </w:r>
      </w:ins>
      <w:del w:id="1321" w:author="tomasrodrigues@ua.pt" w:date="2017-08-30T15:51:00Z">
        <w:r w:rsidRPr="00D32FC4" w:rsidDel="00BE5E9E">
          <w:rPr>
            <w:b/>
          </w:rPr>
          <w:delText>–</w:delText>
        </w:r>
        <w:r w:rsidRPr="00D32FC4" w:rsidDel="00BE5E9E">
          <w:delText xml:space="preserve"> </w:delText>
        </w:r>
      </w:del>
      <w:r w:rsidRPr="00F102CB">
        <w:t>Inte</w:t>
      </w:r>
      <w:r>
        <w:t>grated Circuit Card Identifier</w:t>
      </w:r>
    </w:p>
    <w:p w14:paraId="750F684E" w14:textId="1BD332C5" w:rsidR="00615245" w:rsidRPr="00D32FC4" w:rsidRDefault="00615245">
      <w:pPr>
        <w:tabs>
          <w:tab w:val="left" w:pos="993"/>
        </w:tabs>
        <w:spacing w:after="0" w:line="240" w:lineRule="auto"/>
        <w:pPrChange w:id="1322" w:author="tomasrodrigues@ua.pt" w:date="2017-08-30T15:45:00Z">
          <w:pPr>
            <w:tabs>
              <w:tab w:val="left" w:pos="993"/>
              <w:tab w:val="left" w:pos="1276"/>
              <w:tab w:val="left" w:pos="1418"/>
            </w:tabs>
            <w:spacing w:after="0" w:line="240" w:lineRule="auto"/>
          </w:pPr>
        </w:pPrChange>
      </w:pPr>
      <w:r w:rsidRPr="00D32FC4">
        <w:rPr>
          <w:b/>
          <w:color w:val="000000"/>
        </w:rPr>
        <w:t xml:space="preserve">IMAP4 </w:t>
      </w:r>
      <w:ins w:id="1323" w:author="tomasrodrigues@ua.pt" w:date="2017-08-30T15:51:00Z">
        <w:r w:rsidR="00BE5E9E">
          <w:rPr>
            <w:rStyle w:val="apple-converted-space"/>
            <w:rFonts w:cs="Arial"/>
            <w:color w:val="222222"/>
            <w:sz w:val="23"/>
            <w:szCs w:val="23"/>
            <w:shd w:val="clear" w:color="auto" w:fill="FFFFFF"/>
          </w:rPr>
          <w:tab/>
        </w:r>
      </w:ins>
      <w:del w:id="1324" w:author="tomasrodrigues@ua.pt" w:date="2017-08-30T15:51:00Z">
        <w:r w:rsidRPr="00D32FC4" w:rsidDel="00BE5E9E">
          <w:rPr>
            <w:b/>
          </w:rPr>
          <w:delText>–</w:delText>
        </w:r>
        <w:r w:rsidRPr="00D32FC4" w:rsidDel="00BE5E9E">
          <w:rPr>
            <w:rStyle w:val="apple-converted-space"/>
            <w:rFonts w:cs="Arial"/>
            <w:color w:val="222222"/>
            <w:sz w:val="23"/>
            <w:szCs w:val="23"/>
            <w:shd w:val="clear" w:color="auto" w:fill="FFFFFF"/>
          </w:rPr>
          <w:delText> </w:delText>
        </w:r>
      </w:del>
      <w:r w:rsidRPr="00D32FC4">
        <w:t>Internet Message Access Protocol</w:t>
      </w:r>
    </w:p>
    <w:p w14:paraId="6B2175B0" w14:textId="77777777" w:rsidR="00615245" w:rsidRPr="00A612FF" w:rsidRDefault="00615245">
      <w:pPr>
        <w:tabs>
          <w:tab w:val="left" w:pos="993"/>
        </w:tabs>
        <w:spacing w:after="0" w:line="240" w:lineRule="auto"/>
        <w:rPr>
          <w:sz w:val="8"/>
          <w:szCs w:val="8"/>
        </w:rPr>
        <w:pPrChange w:id="1325" w:author="tomasrodrigues@ua.pt" w:date="2017-08-30T15:45:00Z">
          <w:pPr>
            <w:tabs>
              <w:tab w:val="left" w:pos="993"/>
              <w:tab w:val="left" w:pos="1276"/>
              <w:tab w:val="left" w:pos="1418"/>
            </w:tabs>
            <w:spacing w:after="0" w:line="240" w:lineRule="auto"/>
          </w:pPr>
        </w:pPrChange>
      </w:pPr>
    </w:p>
    <w:p w14:paraId="7DACDCCA" w14:textId="668A961F" w:rsidR="00C31C46" w:rsidRDefault="00C31C46">
      <w:pPr>
        <w:tabs>
          <w:tab w:val="left" w:pos="993"/>
        </w:tabs>
        <w:spacing w:after="0" w:line="240" w:lineRule="auto"/>
        <w:rPr>
          <w:b/>
        </w:rPr>
        <w:pPrChange w:id="1326" w:author="tomasrodrigues@ua.pt" w:date="2017-08-30T15:45:00Z">
          <w:pPr>
            <w:tabs>
              <w:tab w:val="left" w:pos="993"/>
              <w:tab w:val="left" w:pos="1276"/>
              <w:tab w:val="left" w:pos="1418"/>
            </w:tabs>
            <w:spacing w:after="0" w:line="240" w:lineRule="auto"/>
          </w:pPr>
        </w:pPrChange>
      </w:pPr>
      <w:r>
        <w:rPr>
          <w:b/>
        </w:rPr>
        <w:t>JPA</w:t>
      </w:r>
      <w:r w:rsidRPr="00D32FC4">
        <w:rPr>
          <w:b/>
        </w:rPr>
        <w:t xml:space="preserve"> </w:t>
      </w:r>
      <w:del w:id="1327" w:author="tomasrodrigues@ua.pt" w:date="2017-08-30T15:51:00Z">
        <w:r w:rsidRPr="00D32FC4" w:rsidDel="00BE5E9E">
          <w:rPr>
            <w:b/>
          </w:rPr>
          <w:delText>–</w:delText>
        </w:r>
        <w:r w:rsidDel="00BE5E9E">
          <w:rPr>
            <w:b/>
          </w:rPr>
          <w:delText xml:space="preserve"> </w:delText>
        </w:r>
      </w:del>
      <w:ins w:id="1328" w:author="tomasrodrigues@ua.pt" w:date="2017-08-30T15:51:00Z">
        <w:r w:rsidR="00BE5E9E">
          <w:rPr>
            <w:b/>
          </w:rPr>
          <w:tab/>
        </w:r>
      </w:ins>
      <w:r w:rsidR="00786814">
        <w:fldChar w:fldCharType="begin"/>
      </w:r>
      <w:r w:rsidR="00786814">
        <w:instrText xml:space="preserve"> HYPERLINK "http://encyclopedia.thefreedictionary.com/Java+Persistence+API" </w:instrText>
      </w:r>
      <w:r w:rsidR="00786814">
        <w:fldChar w:fldCharType="separate"/>
      </w:r>
      <w:r>
        <w:rPr>
          <w:rStyle w:val="Hiperligao"/>
          <w:rFonts w:ascii="Helvetica" w:hAnsi="Helvetica" w:cs="Helvetica"/>
          <w:color w:val="3256A0"/>
          <w:sz w:val="21"/>
          <w:szCs w:val="21"/>
        </w:rPr>
        <w:t>J</w:t>
      </w:r>
      <w:r w:rsidRPr="00C31C46">
        <w:t>ava Persistence API</w:t>
      </w:r>
      <w:r w:rsidR="00786814">
        <w:fldChar w:fldCharType="end"/>
      </w:r>
    </w:p>
    <w:p w14:paraId="6B9F3B53" w14:textId="306F54E4" w:rsidR="00615245" w:rsidRPr="00D32FC4" w:rsidRDefault="00615245">
      <w:pPr>
        <w:tabs>
          <w:tab w:val="left" w:pos="993"/>
        </w:tabs>
        <w:spacing w:after="0" w:line="240" w:lineRule="auto"/>
        <w:rPr>
          <w:b/>
        </w:rPr>
        <w:pPrChange w:id="1329" w:author="tomasrodrigues@ua.pt" w:date="2017-08-30T15:45:00Z">
          <w:pPr>
            <w:tabs>
              <w:tab w:val="left" w:pos="993"/>
              <w:tab w:val="left" w:pos="1276"/>
              <w:tab w:val="left" w:pos="1418"/>
            </w:tabs>
            <w:spacing w:after="0" w:line="240" w:lineRule="auto"/>
          </w:pPr>
        </w:pPrChange>
      </w:pPr>
      <w:r w:rsidRPr="00D32FC4">
        <w:rPr>
          <w:b/>
        </w:rPr>
        <w:t xml:space="preserve">JSON </w:t>
      </w:r>
      <w:ins w:id="1330" w:author="tomasrodrigues@ua.pt" w:date="2017-08-30T15:51:00Z">
        <w:r w:rsidR="00BE5E9E">
          <w:rPr>
            <w:b/>
          </w:rPr>
          <w:tab/>
        </w:r>
      </w:ins>
      <w:del w:id="1331" w:author="tomasrodrigues@ua.pt" w:date="2017-08-30T15:51:00Z">
        <w:r w:rsidRPr="00D32FC4" w:rsidDel="00BE5E9E">
          <w:rPr>
            <w:b/>
          </w:rPr>
          <w:delText xml:space="preserve">– </w:delText>
        </w:r>
      </w:del>
      <w:r w:rsidRPr="00D32FC4">
        <w:t>JavaScript Object Notatio</w:t>
      </w:r>
      <w:r>
        <w:t>n</w:t>
      </w:r>
      <w:r w:rsidR="00C31C46">
        <w:t xml:space="preserve">   </w:t>
      </w:r>
    </w:p>
    <w:p w14:paraId="56B3C86D" w14:textId="77777777" w:rsidR="00615245" w:rsidRPr="00A612FF" w:rsidRDefault="00615245">
      <w:pPr>
        <w:tabs>
          <w:tab w:val="left" w:pos="993"/>
        </w:tabs>
        <w:spacing w:after="0" w:line="240" w:lineRule="auto"/>
        <w:rPr>
          <w:sz w:val="8"/>
          <w:szCs w:val="8"/>
        </w:rPr>
        <w:pPrChange w:id="1332" w:author="tomasrodrigues@ua.pt" w:date="2017-08-30T15:45:00Z">
          <w:pPr>
            <w:tabs>
              <w:tab w:val="left" w:pos="993"/>
              <w:tab w:val="left" w:pos="1276"/>
              <w:tab w:val="left" w:pos="1418"/>
            </w:tabs>
            <w:spacing w:after="0" w:line="240" w:lineRule="auto"/>
          </w:pPr>
        </w:pPrChange>
      </w:pPr>
    </w:p>
    <w:p w14:paraId="4A1CDF61" w14:textId="2734FAF8" w:rsidR="00615245" w:rsidRDefault="00615245">
      <w:pPr>
        <w:tabs>
          <w:tab w:val="left" w:pos="993"/>
        </w:tabs>
        <w:spacing w:after="0" w:line="240" w:lineRule="auto"/>
        <w:pPrChange w:id="1333" w:author="tomasrodrigues@ua.pt" w:date="2017-08-30T15:45:00Z">
          <w:pPr>
            <w:tabs>
              <w:tab w:val="left" w:pos="993"/>
              <w:tab w:val="left" w:pos="1276"/>
              <w:tab w:val="left" w:pos="1418"/>
            </w:tabs>
            <w:spacing w:after="0" w:line="240" w:lineRule="auto"/>
          </w:pPr>
        </w:pPrChange>
      </w:pPr>
      <w:r>
        <w:rPr>
          <w:b/>
        </w:rPr>
        <w:t>KPI</w:t>
      </w:r>
      <w:r w:rsidRPr="00D32FC4">
        <w:rPr>
          <w:b/>
        </w:rPr>
        <w:t xml:space="preserve"> </w:t>
      </w:r>
      <w:del w:id="1334" w:author="tomasrodrigues@ua.pt" w:date="2017-08-30T15:51:00Z">
        <w:r w:rsidRPr="00D32FC4" w:rsidDel="00BE5E9E">
          <w:rPr>
            <w:b/>
          </w:rPr>
          <w:delText xml:space="preserve">– </w:delText>
        </w:r>
      </w:del>
      <w:ins w:id="1335" w:author="tomasrodrigues@ua.pt" w:date="2017-08-30T15:51:00Z">
        <w:r w:rsidR="00BE5E9E">
          <w:rPr>
            <w:b/>
          </w:rPr>
          <w:tab/>
        </w:r>
      </w:ins>
      <w:r>
        <w:t>Key Performance Indicator</w:t>
      </w:r>
    </w:p>
    <w:p w14:paraId="50B267A6" w14:textId="228DB03A" w:rsidR="00615245" w:rsidRPr="009C2A77" w:rsidRDefault="00615245">
      <w:pPr>
        <w:tabs>
          <w:tab w:val="left" w:pos="993"/>
        </w:tabs>
        <w:spacing w:after="0" w:line="240" w:lineRule="auto"/>
        <w:pPrChange w:id="1336" w:author="tomasrodrigues@ua.pt" w:date="2017-08-30T15:45:00Z">
          <w:pPr>
            <w:tabs>
              <w:tab w:val="left" w:pos="993"/>
              <w:tab w:val="left" w:pos="1276"/>
              <w:tab w:val="left" w:pos="1418"/>
            </w:tabs>
            <w:spacing w:after="0" w:line="240" w:lineRule="auto"/>
          </w:pPr>
        </w:pPrChange>
      </w:pPr>
      <w:r>
        <w:rPr>
          <w:b/>
        </w:rPr>
        <w:t xml:space="preserve">KQI </w:t>
      </w:r>
      <w:del w:id="1337" w:author="tomasrodrigues@ua.pt" w:date="2017-08-30T15:51:00Z">
        <w:r w:rsidRPr="00D32FC4" w:rsidDel="00BE5E9E">
          <w:rPr>
            <w:b/>
          </w:rPr>
          <w:delText>–</w:delText>
        </w:r>
        <w:r w:rsidDel="00BE5E9E">
          <w:rPr>
            <w:b/>
          </w:rPr>
          <w:delText xml:space="preserve"> </w:delText>
        </w:r>
      </w:del>
      <w:ins w:id="1338" w:author="tomasrodrigues@ua.pt" w:date="2017-08-30T15:51:00Z">
        <w:r w:rsidR="00BE5E9E">
          <w:rPr>
            <w:b/>
          </w:rPr>
          <w:tab/>
        </w:r>
      </w:ins>
      <w:r>
        <w:t>Key Quality Indicator</w:t>
      </w:r>
    </w:p>
    <w:p w14:paraId="673F3C38" w14:textId="77777777" w:rsidR="00615245" w:rsidRPr="00A612FF" w:rsidRDefault="00615245">
      <w:pPr>
        <w:tabs>
          <w:tab w:val="left" w:pos="993"/>
        </w:tabs>
        <w:spacing w:after="0" w:line="240" w:lineRule="auto"/>
        <w:rPr>
          <w:sz w:val="8"/>
          <w:szCs w:val="8"/>
        </w:rPr>
        <w:pPrChange w:id="1339" w:author="tomasrodrigues@ua.pt" w:date="2017-08-30T15:45:00Z">
          <w:pPr>
            <w:tabs>
              <w:tab w:val="left" w:pos="993"/>
              <w:tab w:val="left" w:pos="1276"/>
              <w:tab w:val="left" w:pos="1418"/>
            </w:tabs>
            <w:spacing w:after="0" w:line="240" w:lineRule="auto"/>
          </w:pPr>
        </w:pPrChange>
      </w:pPr>
    </w:p>
    <w:p w14:paraId="7FF62647" w14:textId="7F836E82" w:rsidR="00902DC0" w:rsidRPr="00D32FC4" w:rsidRDefault="00902DC0">
      <w:pPr>
        <w:tabs>
          <w:tab w:val="left" w:pos="993"/>
        </w:tabs>
        <w:spacing w:after="0" w:line="240" w:lineRule="auto"/>
        <w:pPrChange w:id="1340" w:author="tomasrodrigues@ua.pt" w:date="2017-08-30T15:45:00Z">
          <w:pPr>
            <w:tabs>
              <w:tab w:val="left" w:pos="993"/>
              <w:tab w:val="left" w:pos="1276"/>
              <w:tab w:val="left" w:pos="1418"/>
            </w:tabs>
            <w:spacing w:after="0" w:line="240" w:lineRule="auto"/>
          </w:pPr>
        </w:pPrChange>
      </w:pPr>
      <w:r>
        <w:rPr>
          <w:b/>
        </w:rPr>
        <w:t xml:space="preserve">L2 </w:t>
      </w:r>
      <w:del w:id="1341" w:author="tomasrodrigues@ua.pt" w:date="2017-08-30T15:51:00Z">
        <w:r w:rsidRPr="00D32FC4" w:rsidDel="00BE5E9E">
          <w:rPr>
            <w:b/>
          </w:rPr>
          <w:delText>–</w:delText>
        </w:r>
        <w:r w:rsidDel="00BE5E9E">
          <w:rPr>
            <w:b/>
          </w:rPr>
          <w:delText xml:space="preserve"> </w:delText>
        </w:r>
      </w:del>
      <w:ins w:id="1342" w:author="tomasrodrigues@ua.pt" w:date="2017-08-30T15:51:00Z">
        <w:r w:rsidR="00BE5E9E">
          <w:rPr>
            <w:b/>
          </w:rPr>
          <w:tab/>
        </w:r>
      </w:ins>
      <w:r>
        <w:t>Layer 2</w:t>
      </w:r>
    </w:p>
    <w:p w14:paraId="21276E40" w14:textId="28FDC154" w:rsidR="00902DC0" w:rsidRDefault="00902DC0">
      <w:pPr>
        <w:tabs>
          <w:tab w:val="left" w:pos="993"/>
        </w:tabs>
        <w:spacing w:after="0" w:line="240" w:lineRule="auto"/>
        <w:pPrChange w:id="1343" w:author="tomasrodrigues@ua.pt" w:date="2017-08-30T15:45:00Z">
          <w:pPr>
            <w:tabs>
              <w:tab w:val="left" w:pos="993"/>
              <w:tab w:val="left" w:pos="1276"/>
              <w:tab w:val="left" w:pos="1418"/>
            </w:tabs>
            <w:spacing w:after="0" w:line="240" w:lineRule="auto"/>
          </w:pPr>
        </w:pPrChange>
      </w:pPr>
      <w:r>
        <w:rPr>
          <w:b/>
        </w:rPr>
        <w:t xml:space="preserve">L3 </w:t>
      </w:r>
      <w:del w:id="1344" w:author="tomasrodrigues@ua.pt" w:date="2017-08-30T15:51:00Z">
        <w:r w:rsidRPr="00D32FC4" w:rsidDel="00BE5E9E">
          <w:rPr>
            <w:b/>
          </w:rPr>
          <w:delText>–</w:delText>
        </w:r>
        <w:r w:rsidDel="00BE5E9E">
          <w:rPr>
            <w:b/>
          </w:rPr>
          <w:delText xml:space="preserve"> </w:delText>
        </w:r>
      </w:del>
      <w:ins w:id="1345" w:author="tomasrodrigues@ua.pt" w:date="2017-08-30T15:51:00Z">
        <w:r w:rsidR="00BE5E9E">
          <w:rPr>
            <w:b/>
          </w:rPr>
          <w:tab/>
        </w:r>
      </w:ins>
      <w:r>
        <w:t>Layer 3</w:t>
      </w:r>
    </w:p>
    <w:p w14:paraId="00BD5BDB" w14:textId="64C2AF5F" w:rsidR="001B3CC0" w:rsidRPr="00D32FC4" w:rsidRDefault="001B3CC0">
      <w:pPr>
        <w:tabs>
          <w:tab w:val="left" w:pos="993"/>
        </w:tabs>
        <w:spacing w:after="0" w:line="240" w:lineRule="auto"/>
        <w:pPrChange w:id="1346" w:author="tomasrodrigues@ua.pt" w:date="2017-08-30T15:45:00Z">
          <w:pPr>
            <w:tabs>
              <w:tab w:val="left" w:pos="993"/>
              <w:tab w:val="left" w:pos="1276"/>
              <w:tab w:val="left" w:pos="1418"/>
            </w:tabs>
            <w:spacing w:after="0" w:line="240" w:lineRule="auto"/>
          </w:pPr>
        </w:pPrChange>
      </w:pPr>
      <w:r>
        <w:rPr>
          <w:b/>
        </w:rPr>
        <w:t xml:space="preserve">LAC </w:t>
      </w:r>
      <w:del w:id="1347" w:author="tomasrodrigues@ua.pt" w:date="2017-08-30T15:51:00Z">
        <w:r w:rsidRPr="00D32FC4" w:rsidDel="00BE5E9E">
          <w:rPr>
            <w:b/>
          </w:rPr>
          <w:delText>–</w:delText>
        </w:r>
        <w:r w:rsidDel="00BE5E9E">
          <w:rPr>
            <w:b/>
          </w:rPr>
          <w:delText xml:space="preserve"> </w:delText>
        </w:r>
      </w:del>
      <w:ins w:id="1348" w:author="tomasrodrigues@ua.pt" w:date="2017-08-30T15:51:00Z">
        <w:r w:rsidR="00BE5E9E">
          <w:rPr>
            <w:b/>
          </w:rPr>
          <w:tab/>
        </w:r>
      </w:ins>
      <w:r>
        <w:t>Location Area Code</w:t>
      </w:r>
    </w:p>
    <w:p w14:paraId="7B79826C" w14:textId="7FEC95BA" w:rsidR="00615245" w:rsidRPr="00D32FC4" w:rsidRDefault="00615245">
      <w:pPr>
        <w:tabs>
          <w:tab w:val="left" w:pos="993"/>
        </w:tabs>
        <w:spacing w:after="0" w:line="240" w:lineRule="auto"/>
        <w:pPrChange w:id="1349" w:author="tomasrodrigues@ua.pt" w:date="2017-08-30T15:45:00Z">
          <w:pPr>
            <w:tabs>
              <w:tab w:val="left" w:pos="993"/>
              <w:tab w:val="left" w:pos="1276"/>
              <w:tab w:val="left" w:pos="1418"/>
            </w:tabs>
            <w:spacing w:after="0" w:line="240" w:lineRule="auto"/>
          </w:pPr>
        </w:pPrChange>
      </w:pPr>
      <w:r>
        <w:rPr>
          <w:b/>
        </w:rPr>
        <w:t xml:space="preserve">LAN </w:t>
      </w:r>
      <w:del w:id="1350" w:author="tomasrodrigues@ua.pt" w:date="2017-08-30T15:51:00Z">
        <w:r w:rsidRPr="00D32FC4" w:rsidDel="00BE5E9E">
          <w:rPr>
            <w:b/>
          </w:rPr>
          <w:delText>–</w:delText>
        </w:r>
        <w:r w:rsidDel="00BE5E9E">
          <w:rPr>
            <w:b/>
          </w:rPr>
          <w:delText xml:space="preserve"> </w:delText>
        </w:r>
      </w:del>
      <w:ins w:id="1351" w:author="tomasrodrigues@ua.pt" w:date="2017-08-30T15:51:00Z">
        <w:r w:rsidR="00BE5E9E">
          <w:rPr>
            <w:b/>
          </w:rPr>
          <w:tab/>
        </w:r>
      </w:ins>
      <w:r>
        <w:t>Local Area Network</w:t>
      </w:r>
    </w:p>
    <w:p w14:paraId="7F8D6D55" w14:textId="210C0F21" w:rsidR="00615245" w:rsidRPr="00D32FC4" w:rsidRDefault="00615245">
      <w:pPr>
        <w:tabs>
          <w:tab w:val="left" w:pos="993"/>
        </w:tabs>
        <w:spacing w:after="0" w:line="240" w:lineRule="auto"/>
        <w:rPr>
          <w:b/>
        </w:rPr>
        <w:pPrChange w:id="1352" w:author="tomasrodrigues@ua.pt" w:date="2017-08-30T15:45:00Z">
          <w:pPr>
            <w:tabs>
              <w:tab w:val="left" w:pos="993"/>
              <w:tab w:val="left" w:pos="1276"/>
              <w:tab w:val="left" w:pos="1418"/>
            </w:tabs>
            <w:spacing w:after="0" w:line="240" w:lineRule="auto"/>
          </w:pPr>
        </w:pPrChange>
      </w:pPr>
      <w:r w:rsidRPr="00D32FC4">
        <w:rPr>
          <w:b/>
        </w:rPr>
        <w:t xml:space="preserve">LTE </w:t>
      </w:r>
      <w:del w:id="1353" w:author="tomasrodrigues@ua.pt" w:date="2017-08-30T15:51:00Z">
        <w:r w:rsidRPr="00D32FC4" w:rsidDel="00BE5E9E">
          <w:rPr>
            <w:b/>
          </w:rPr>
          <w:delText xml:space="preserve">– </w:delText>
        </w:r>
      </w:del>
      <w:ins w:id="1354" w:author="tomasrodrigues@ua.pt" w:date="2017-08-30T15:51:00Z">
        <w:r w:rsidR="00BE5E9E">
          <w:rPr>
            <w:b/>
          </w:rPr>
          <w:tab/>
        </w:r>
      </w:ins>
      <w:r w:rsidRPr="00D32FC4">
        <w:t>Long Term Evolution</w:t>
      </w:r>
    </w:p>
    <w:p w14:paraId="6FA8443F" w14:textId="77777777" w:rsidR="00615245" w:rsidRPr="00A612FF" w:rsidRDefault="00615245">
      <w:pPr>
        <w:tabs>
          <w:tab w:val="left" w:pos="993"/>
        </w:tabs>
        <w:spacing w:after="0" w:line="240" w:lineRule="auto"/>
        <w:rPr>
          <w:sz w:val="8"/>
          <w:szCs w:val="8"/>
        </w:rPr>
        <w:pPrChange w:id="1355" w:author="tomasrodrigues@ua.pt" w:date="2017-08-30T15:45:00Z">
          <w:pPr>
            <w:tabs>
              <w:tab w:val="left" w:pos="993"/>
              <w:tab w:val="left" w:pos="1276"/>
              <w:tab w:val="left" w:pos="1418"/>
            </w:tabs>
            <w:spacing w:after="0" w:line="240" w:lineRule="auto"/>
          </w:pPr>
        </w:pPrChange>
      </w:pPr>
    </w:p>
    <w:p w14:paraId="254F1428" w14:textId="178B51BA" w:rsidR="00615245" w:rsidRPr="00D32FC4" w:rsidRDefault="00615245">
      <w:pPr>
        <w:tabs>
          <w:tab w:val="left" w:pos="993"/>
        </w:tabs>
        <w:spacing w:after="0" w:line="240" w:lineRule="auto"/>
        <w:rPr>
          <w:b/>
        </w:rPr>
        <w:pPrChange w:id="1356" w:author="tomasrodrigues@ua.pt" w:date="2017-08-30T15:45:00Z">
          <w:pPr>
            <w:tabs>
              <w:tab w:val="left" w:pos="993"/>
              <w:tab w:val="left" w:pos="1276"/>
              <w:tab w:val="left" w:pos="1418"/>
            </w:tabs>
            <w:spacing w:after="0" w:line="240" w:lineRule="auto"/>
          </w:pPr>
        </w:pPrChange>
      </w:pPr>
      <w:r w:rsidRPr="00D32FC4">
        <w:rPr>
          <w:b/>
        </w:rPr>
        <w:t xml:space="preserve">ME </w:t>
      </w:r>
      <w:del w:id="1357" w:author="tomasrodrigues@ua.pt" w:date="2017-08-30T15:51:00Z">
        <w:r w:rsidRPr="00D32FC4" w:rsidDel="00BE5E9E">
          <w:rPr>
            <w:b/>
          </w:rPr>
          <w:delText xml:space="preserve">– </w:delText>
        </w:r>
      </w:del>
      <w:ins w:id="1358" w:author="tomasrodrigues@ua.pt" w:date="2017-08-30T15:51:00Z">
        <w:r w:rsidR="00BE5E9E">
          <w:rPr>
            <w:b/>
          </w:rPr>
          <w:tab/>
        </w:r>
      </w:ins>
      <w:r w:rsidRPr="00D32FC4">
        <w:rPr>
          <w:rFonts w:eastAsiaTheme="minorHAnsi"/>
        </w:rPr>
        <w:t>Mobile Equipment</w:t>
      </w:r>
    </w:p>
    <w:p w14:paraId="65C51254" w14:textId="5C840ED4" w:rsidR="00615245" w:rsidRDefault="00615245">
      <w:pPr>
        <w:tabs>
          <w:tab w:val="left" w:pos="993"/>
        </w:tabs>
        <w:spacing w:after="0" w:line="240" w:lineRule="auto"/>
        <w:rPr>
          <w:rFonts w:eastAsiaTheme="minorHAnsi"/>
        </w:rPr>
        <w:pPrChange w:id="1359" w:author="tomasrodrigues@ua.pt" w:date="2017-08-30T15:45:00Z">
          <w:pPr>
            <w:tabs>
              <w:tab w:val="left" w:pos="993"/>
              <w:tab w:val="left" w:pos="1276"/>
              <w:tab w:val="left" w:pos="1418"/>
            </w:tabs>
            <w:spacing w:after="0" w:line="240" w:lineRule="auto"/>
          </w:pPr>
        </w:pPrChange>
      </w:pPr>
      <w:r w:rsidRPr="00D32FC4">
        <w:rPr>
          <w:b/>
        </w:rPr>
        <w:t>MS</w:t>
      </w:r>
      <w:del w:id="1360" w:author="tomasrodrigues@ua.pt" w:date="2017-08-30T15:51:00Z">
        <w:r w:rsidRPr="00D32FC4" w:rsidDel="00BE5E9E">
          <w:rPr>
            <w:b/>
          </w:rPr>
          <w:delText xml:space="preserve"> –</w:delText>
        </w:r>
      </w:del>
      <w:ins w:id="1361" w:author="tomasrodrigues@ua.pt" w:date="2017-08-30T15:51:00Z">
        <w:r w:rsidR="00BE5E9E">
          <w:rPr>
            <w:b/>
          </w:rPr>
          <w:tab/>
        </w:r>
      </w:ins>
      <w:del w:id="1362" w:author="tomasrodrigues@ua.pt" w:date="2017-08-30T15:51:00Z">
        <w:r w:rsidRPr="00D32FC4" w:rsidDel="00BE5E9E">
          <w:rPr>
            <w:b/>
          </w:rPr>
          <w:delText xml:space="preserve"> </w:delText>
        </w:r>
      </w:del>
      <w:r w:rsidRPr="00D32FC4">
        <w:rPr>
          <w:rFonts w:eastAsiaTheme="minorHAnsi"/>
        </w:rPr>
        <w:t>Mobile Station</w:t>
      </w:r>
    </w:p>
    <w:p w14:paraId="545D0B83" w14:textId="11CF0380" w:rsidR="00615245" w:rsidRPr="00D32FC4" w:rsidRDefault="00615245">
      <w:pPr>
        <w:tabs>
          <w:tab w:val="left" w:pos="993"/>
        </w:tabs>
        <w:spacing w:after="0" w:line="240" w:lineRule="auto"/>
        <w:rPr>
          <w:rFonts w:eastAsiaTheme="minorHAnsi"/>
        </w:rPr>
        <w:pPrChange w:id="1363" w:author="tomasrodrigues@ua.pt" w:date="2017-08-30T15:45:00Z">
          <w:pPr>
            <w:tabs>
              <w:tab w:val="left" w:pos="993"/>
              <w:tab w:val="left" w:pos="1276"/>
              <w:tab w:val="left" w:pos="1418"/>
            </w:tabs>
            <w:spacing w:after="0" w:line="240" w:lineRule="auto"/>
          </w:pPr>
        </w:pPrChange>
      </w:pPr>
      <w:r>
        <w:rPr>
          <w:b/>
        </w:rPr>
        <w:t>M2M</w:t>
      </w:r>
      <w:del w:id="1364" w:author="tomasrodrigues@ua.pt" w:date="2017-08-30T15:51:00Z">
        <w:r w:rsidDel="00BE5E9E">
          <w:rPr>
            <w:b/>
          </w:rPr>
          <w:delText xml:space="preserve"> </w:delText>
        </w:r>
        <w:r w:rsidRPr="00D32FC4" w:rsidDel="00BE5E9E">
          <w:rPr>
            <w:b/>
          </w:rPr>
          <w:delText>–</w:delText>
        </w:r>
      </w:del>
      <w:ins w:id="1365" w:author="tomasrodrigues@ua.pt" w:date="2017-08-30T15:51:00Z">
        <w:r w:rsidR="00BE5E9E">
          <w:rPr>
            <w:b/>
          </w:rPr>
          <w:tab/>
        </w:r>
      </w:ins>
      <w:del w:id="1366" w:author="tomasrodrigues@ua.pt" w:date="2017-08-30T15:51:00Z">
        <w:r w:rsidDel="00BE5E9E">
          <w:rPr>
            <w:b/>
          </w:rPr>
          <w:delText xml:space="preserve"> </w:delText>
        </w:r>
      </w:del>
      <w:r w:rsidRPr="002A1B1F">
        <w:t>M</w:t>
      </w:r>
      <w:r>
        <w:t>achine to M</w:t>
      </w:r>
      <w:r w:rsidRPr="002A1B1F">
        <w:t>achine</w:t>
      </w:r>
    </w:p>
    <w:p w14:paraId="108F891E" w14:textId="348F6CC5" w:rsidR="00615245" w:rsidRPr="00D32FC4" w:rsidRDefault="00615245">
      <w:pPr>
        <w:tabs>
          <w:tab w:val="left" w:pos="993"/>
        </w:tabs>
        <w:spacing w:after="0" w:line="240" w:lineRule="auto"/>
        <w:pPrChange w:id="1367" w:author="tomasrodrigues@ua.pt" w:date="2017-08-30T15:45:00Z">
          <w:pPr>
            <w:tabs>
              <w:tab w:val="left" w:pos="993"/>
              <w:tab w:val="left" w:pos="1276"/>
              <w:tab w:val="left" w:pos="1418"/>
            </w:tabs>
            <w:spacing w:after="0" w:line="240" w:lineRule="auto"/>
          </w:pPr>
        </w:pPrChange>
      </w:pPr>
      <w:r w:rsidRPr="00D32FC4">
        <w:rPr>
          <w:b/>
        </w:rPr>
        <w:t xml:space="preserve">MAC </w:t>
      </w:r>
      <w:ins w:id="1368" w:author="tomasrodrigues@ua.pt" w:date="2017-08-30T15:51:00Z">
        <w:r w:rsidR="00BE5E9E">
          <w:rPr>
            <w:b/>
          </w:rPr>
          <w:tab/>
        </w:r>
      </w:ins>
      <w:del w:id="1369" w:author="tomasrodrigues@ua.pt" w:date="2017-08-30T15:51:00Z">
        <w:r w:rsidRPr="00D32FC4" w:rsidDel="00BE5E9E">
          <w:rPr>
            <w:b/>
          </w:rPr>
          <w:delText xml:space="preserve">– </w:delText>
        </w:r>
      </w:del>
      <w:r w:rsidRPr="00D32FC4">
        <w:t>Media Access Control</w:t>
      </w:r>
    </w:p>
    <w:p w14:paraId="6D8C0648" w14:textId="360D1C7E" w:rsidR="00615245" w:rsidRPr="00D32FC4" w:rsidRDefault="00615245">
      <w:pPr>
        <w:tabs>
          <w:tab w:val="left" w:pos="993"/>
        </w:tabs>
        <w:spacing w:after="0" w:line="240" w:lineRule="auto"/>
        <w:pPrChange w:id="1370" w:author="tomasrodrigues@ua.pt" w:date="2017-08-30T15:45:00Z">
          <w:pPr>
            <w:tabs>
              <w:tab w:val="left" w:pos="993"/>
              <w:tab w:val="left" w:pos="1276"/>
              <w:tab w:val="left" w:pos="1418"/>
            </w:tabs>
            <w:spacing w:after="0" w:line="240" w:lineRule="auto"/>
          </w:pPr>
        </w:pPrChange>
      </w:pPr>
      <w:r w:rsidRPr="00D32FC4">
        <w:rPr>
          <w:b/>
        </w:rPr>
        <w:t xml:space="preserve">MCC </w:t>
      </w:r>
      <w:ins w:id="1371" w:author="tomasrodrigues@ua.pt" w:date="2017-08-30T15:51:00Z">
        <w:r w:rsidR="00BE5E9E">
          <w:rPr>
            <w:b/>
          </w:rPr>
          <w:tab/>
        </w:r>
      </w:ins>
      <w:del w:id="1372" w:author="tomasrodrigues@ua.pt" w:date="2017-08-30T15:51:00Z">
        <w:r w:rsidRPr="00D32FC4" w:rsidDel="00BE5E9E">
          <w:rPr>
            <w:b/>
          </w:rPr>
          <w:delText xml:space="preserve">– </w:delText>
        </w:r>
      </w:del>
      <w:r w:rsidRPr="00D32FC4">
        <w:t>Mobile Country Code</w:t>
      </w:r>
    </w:p>
    <w:p w14:paraId="2FD9F5D0" w14:textId="16B4A6A3" w:rsidR="00615245" w:rsidRPr="00D32FC4" w:rsidRDefault="00615245">
      <w:pPr>
        <w:tabs>
          <w:tab w:val="left" w:pos="993"/>
        </w:tabs>
        <w:spacing w:after="0" w:line="240" w:lineRule="auto"/>
        <w:pPrChange w:id="1373" w:author="tomasrodrigues@ua.pt" w:date="2017-08-30T15:45:00Z">
          <w:pPr>
            <w:tabs>
              <w:tab w:val="left" w:pos="993"/>
              <w:tab w:val="left" w:pos="1276"/>
              <w:tab w:val="left" w:pos="1418"/>
            </w:tabs>
            <w:spacing w:after="0" w:line="240" w:lineRule="auto"/>
          </w:pPr>
        </w:pPrChange>
      </w:pPr>
      <w:r w:rsidRPr="00D32FC4">
        <w:rPr>
          <w:b/>
        </w:rPr>
        <w:t xml:space="preserve">MNC </w:t>
      </w:r>
      <w:ins w:id="1374" w:author="tomasrodrigues@ua.pt" w:date="2017-08-30T15:51:00Z">
        <w:r w:rsidR="00BE5E9E">
          <w:rPr>
            <w:b/>
          </w:rPr>
          <w:tab/>
        </w:r>
      </w:ins>
      <w:del w:id="1375" w:author="tomasrodrigues@ua.pt" w:date="2017-08-30T15:51:00Z">
        <w:r w:rsidRPr="00D32FC4" w:rsidDel="00BE5E9E">
          <w:rPr>
            <w:b/>
          </w:rPr>
          <w:delText xml:space="preserve">– </w:delText>
        </w:r>
      </w:del>
      <w:r w:rsidRPr="00D32FC4">
        <w:t>Mobile Network Code</w:t>
      </w:r>
    </w:p>
    <w:p w14:paraId="57B7F791" w14:textId="7C2B601C" w:rsidR="00615245" w:rsidRPr="00D32FC4" w:rsidRDefault="00615245">
      <w:pPr>
        <w:tabs>
          <w:tab w:val="left" w:pos="993"/>
        </w:tabs>
        <w:spacing w:after="0" w:line="240" w:lineRule="auto"/>
        <w:pPrChange w:id="1376" w:author="tomasrodrigues@ua.pt" w:date="2017-08-30T15:45:00Z">
          <w:pPr>
            <w:tabs>
              <w:tab w:val="left" w:pos="993"/>
              <w:tab w:val="left" w:pos="1276"/>
              <w:tab w:val="left" w:pos="1418"/>
            </w:tabs>
            <w:spacing w:after="0" w:line="240" w:lineRule="auto"/>
          </w:pPr>
        </w:pPrChange>
      </w:pPr>
      <w:r w:rsidRPr="00D32FC4">
        <w:rPr>
          <w:b/>
        </w:rPr>
        <w:t xml:space="preserve">MMS </w:t>
      </w:r>
      <w:ins w:id="1377" w:author="tomasrodrigues@ua.pt" w:date="2017-08-30T15:51:00Z">
        <w:r w:rsidR="00BE5E9E">
          <w:rPr>
            <w:b/>
          </w:rPr>
          <w:tab/>
        </w:r>
      </w:ins>
      <w:del w:id="1378" w:author="tomasrodrigues@ua.pt" w:date="2017-08-30T15:51:00Z">
        <w:r w:rsidRPr="00D32FC4" w:rsidDel="00BE5E9E">
          <w:rPr>
            <w:b/>
          </w:rPr>
          <w:delText xml:space="preserve">– </w:delText>
        </w:r>
      </w:del>
      <w:r w:rsidRPr="00D32FC4">
        <w:t>Multimedia Messaging Service</w:t>
      </w:r>
    </w:p>
    <w:p w14:paraId="47A148B2" w14:textId="446A0431" w:rsidR="00615245" w:rsidRPr="00D32FC4" w:rsidRDefault="00615245">
      <w:pPr>
        <w:tabs>
          <w:tab w:val="left" w:pos="993"/>
        </w:tabs>
        <w:spacing w:after="0" w:line="240" w:lineRule="auto"/>
        <w:pPrChange w:id="1379" w:author="tomasrodrigues@ua.pt" w:date="2017-08-30T15:45:00Z">
          <w:pPr>
            <w:tabs>
              <w:tab w:val="left" w:pos="993"/>
              <w:tab w:val="left" w:pos="1276"/>
              <w:tab w:val="left" w:pos="1418"/>
            </w:tabs>
            <w:spacing w:after="0" w:line="240" w:lineRule="auto"/>
          </w:pPr>
        </w:pPrChange>
      </w:pPr>
      <w:r w:rsidRPr="00D32FC4">
        <w:rPr>
          <w:b/>
        </w:rPr>
        <w:t xml:space="preserve">MOS </w:t>
      </w:r>
      <w:ins w:id="1380" w:author="tomasrodrigues@ua.pt" w:date="2017-08-30T15:51:00Z">
        <w:r w:rsidR="00BE5E9E">
          <w:rPr>
            <w:b/>
          </w:rPr>
          <w:tab/>
        </w:r>
      </w:ins>
      <w:del w:id="1381" w:author="tomasrodrigues@ua.pt" w:date="2017-08-30T15:51:00Z">
        <w:r w:rsidRPr="00D32FC4" w:rsidDel="00BE5E9E">
          <w:rPr>
            <w:b/>
          </w:rPr>
          <w:delText xml:space="preserve">– </w:delText>
        </w:r>
      </w:del>
      <w:r w:rsidRPr="00D32FC4">
        <w:t>Mean Opinion Score</w:t>
      </w:r>
    </w:p>
    <w:p w14:paraId="116EB866" w14:textId="288E0859" w:rsidR="00615245" w:rsidRPr="00D32FC4" w:rsidRDefault="00615245">
      <w:pPr>
        <w:tabs>
          <w:tab w:val="left" w:pos="993"/>
        </w:tabs>
        <w:spacing w:after="0" w:line="240" w:lineRule="auto"/>
        <w:rPr>
          <w:rFonts w:eastAsiaTheme="minorHAnsi"/>
        </w:rPr>
        <w:pPrChange w:id="1382" w:author="tomasrodrigues@ua.pt" w:date="2017-08-30T15:45:00Z">
          <w:pPr>
            <w:tabs>
              <w:tab w:val="left" w:pos="993"/>
              <w:tab w:val="left" w:pos="1276"/>
              <w:tab w:val="left" w:pos="1418"/>
            </w:tabs>
            <w:spacing w:after="0" w:line="240" w:lineRule="auto"/>
          </w:pPr>
        </w:pPrChange>
      </w:pPr>
      <w:r w:rsidRPr="00D32FC4">
        <w:rPr>
          <w:b/>
        </w:rPr>
        <w:t xml:space="preserve">MSC </w:t>
      </w:r>
      <w:ins w:id="1383" w:author="tomasrodrigues@ua.pt" w:date="2017-08-30T15:51:00Z">
        <w:r w:rsidR="00BE5E9E">
          <w:rPr>
            <w:b/>
          </w:rPr>
          <w:tab/>
        </w:r>
      </w:ins>
      <w:del w:id="1384" w:author="tomasrodrigues@ua.pt" w:date="2017-08-30T15:51:00Z">
        <w:r w:rsidRPr="00D32FC4" w:rsidDel="00BE5E9E">
          <w:rPr>
            <w:b/>
          </w:rPr>
          <w:delText xml:space="preserve">– </w:delText>
        </w:r>
      </w:del>
      <w:r w:rsidRPr="00D32FC4">
        <w:rPr>
          <w:rFonts w:eastAsiaTheme="minorHAnsi"/>
        </w:rPr>
        <w:t>Mobile Switching Center</w:t>
      </w:r>
    </w:p>
    <w:p w14:paraId="5FA4CB76" w14:textId="354AA440" w:rsidR="00615245" w:rsidRDefault="00615245">
      <w:pPr>
        <w:tabs>
          <w:tab w:val="left" w:pos="993"/>
        </w:tabs>
        <w:spacing w:after="0" w:line="240" w:lineRule="auto"/>
        <w:pPrChange w:id="1385" w:author="tomasrodrigues@ua.pt" w:date="2017-08-30T15:45:00Z">
          <w:pPr>
            <w:tabs>
              <w:tab w:val="left" w:pos="993"/>
              <w:tab w:val="left" w:pos="1276"/>
              <w:tab w:val="left" w:pos="1418"/>
            </w:tabs>
            <w:spacing w:after="0" w:line="240" w:lineRule="auto"/>
          </w:pPr>
        </w:pPrChange>
      </w:pPr>
      <w:r w:rsidRPr="00D32FC4">
        <w:rPr>
          <w:b/>
        </w:rPr>
        <w:t xml:space="preserve">Mbps </w:t>
      </w:r>
      <w:ins w:id="1386" w:author="tomasrodrigues@ua.pt" w:date="2017-08-30T15:51:00Z">
        <w:r w:rsidR="00BE5E9E">
          <w:rPr>
            <w:b/>
          </w:rPr>
          <w:tab/>
        </w:r>
      </w:ins>
      <w:del w:id="1387" w:author="tomasrodrigues@ua.pt" w:date="2017-08-30T15:51:00Z">
        <w:r w:rsidRPr="00D32FC4" w:rsidDel="00BE5E9E">
          <w:rPr>
            <w:b/>
          </w:rPr>
          <w:delText xml:space="preserve">– </w:delText>
        </w:r>
      </w:del>
      <w:r w:rsidRPr="00D32FC4">
        <w:t>Megabits per second</w:t>
      </w:r>
    </w:p>
    <w:p w14:paraId="501E66BA" w14:textId="47A7FA5F" w:rsidR="00615245" w:rsidRPr="00D32FC4" w:rsidRDefault="00615245">
      <w:pPr>
        <w:tabs>
          <w:tab w:val="left" w:pos="993"/>
        </w:tabs>
        <w:spacing w:after="0" w:line="240" w:lineRule="auto"/>
        <w:pPrChange w:id="1388" w:author="tomasrodrigues@ua.pt" w:date="2017-08-30T15:45:00Z">
          <w:pPr>
            <w:tabs>
              <w:tab w:val="left" w:pos="993"/>
              <w:tab w:val="left" w:pos="1276"/>
              <w:tab w:val="left" w:pos="1418"/>
            </w:tabs>
            <w:spacing w:after="0" w:line="240" w:lineRule="auto"/>
          </w:pPr>
        </w:pPrChange>
      </w:pPr>
      <w:r>
        <w:rPr>
          <w:b/>
        </w:rPr>
        <w:t>MGCP</w:t>
      </w:r>
      <w:r w:rsidRPr="00D32FC4">
        <w:rPr>
          <w:b/>
        </w:rPr>
        <w:t xml:space="preserve"> </w:t>
      </w:r>
      <w:ins w:id="1389" w:author="tomasrodrigues@ua.pt" w:date="2017-08-30T15:51:00Z">
        <w:r w:rsidR="00BE5E9E">
          <w:rPr>
            <w:lang w:eastAsia="en-US"/>
          </w:rPr>
          <w:tab/>
        </w:r>
      </w:ins>
      <w:del w:id="1390" w:author="tomasrodrigues@ua.pt" w:date="2017-08-30T15:51:00Z">
        <w:r w:rsidRPr="00D32FC4" w:rsidDel="00BE5E9E">
          <w:rPr>
            <w:b/>
          </w:rPr>
          <w:delText>–</w:delText>
        </w:r>
        <w:r w:rsidRPr="00316D02" w:rsidDel="00BE5E9E">
          <w:rPr>
            <w:lang w:eastAsia="en-US"/>
          </w:rPr>
          <w:delText xml:space="preserve"> </w:delText>
        </w:r>
      </w:del>
      <w:r>
        <w:rPr>
          <w:lang w:eastAsia="en-US"/>
        </w:rPr>
        <w:t>Media Gateway Control Protocol</w:t>
      </w:r>
    </w:p>
    <w:p w14:paraId="3957C6E3" w14:textId="6672587B" w:rsidR="00615245" w:rsidRDefault="00615245">
      <w:pPr>
        <w:tabs>
          <w:tab w:val="left" w:pos="993"/>
        </w:tabs>
        <w:spacing w:after="0" w:line="240" w:lineRule="auto"/>
        <w:pPrChange w:id="1391" w:author="tomasrodrigues@ua.pt" w:date="2017-08-30T15:45:00Z">
          <w:pPr>
            <w:tabs>
              <w:tab w:val="left" w:pos="993"/>
              <w:tab w:val="left" w:pos="1276"/>
              <w:tab w:val="left" w:pos="1418"/>
            </w:tabs>
            <w:spacing w:after="0" w:line="240" w:lineRule="auto"/>
          </w:pPr>
        </w:pPrChange>
      </w:pPr>
      <w:r w:rsidRPr="00D32FC4">
        <w:rPr>
          <w:b/>
        </w:rPr>
        <w:t xml:space="preserve">MIMO </w:t>
      </w:r>
      <w:ins w:id="1392" w:author="tomasrodrigues@ua.pt" w:date="2017-08-30T15:51:00Z">
        <w:r w:rsidR="00BE5E9E">
          <w:rPr>
            <w:b/>
          </w:rPr>
          <w:tab/>
        </w:r>
      </w:ins>
      <w:del w:id="1393" w:author="tomasrodrigues@ua.pt" w:date="2017-08-30T15:51:00Z">
        <w:r w:rsidRPr="00D32FC4" w:rsidDel="00BE5E9E">
          <w:rPr>
            <w:b/>
          </w:rPr>
          <w:delText xml:space="preserve">– </w:delText>
        </w:r>
      </w:del>
      <w:r w:rsidRPr="00D32FC4">
        <w:t>Multiple Input Multiple Output</w:t>
      </w:r>
    </w:p>
    <w:p w14:paraId="7775B9B8" w14:textId="7EEBA7DA" w:rsidR="00615245" w:rsidRDefault="00615245">
      <w:pPr>
        <w:tabs>
          <w:tab w:val="left" w:pos="993"/>
        </w:tabs>
        <w:spacing w:after="0" w:line="240" w:lineRule="auto"/>
        <w:pPrChange w:id="1394" w:author="tomasrodrigues@ua.pt" w:date="2017-08-30T15:45:00Z">
          <w:pPr>
            <w:tabs>
              <w:tab w:val="left" w:pos="993"/>
              <w:tab w:val="left" w:pos="1276"/>
              <w:tab w:val="left" w:pos="1418"/>
            </w:tabs>
            <w:spacing w:after="0" w:line="240" w:lineRule="auto"/>
          </w:pPr>
        </w:pPrChange>
      </w:pPr>
      <w:r>
        <w:rPr>
          <w:b/>
        </w:rPr>
        <w:t>MMSC</w:t>
      </w:r>
      <w:r w:rsidRPr="00D32FC4">
        <w:rPr>
          <w:b/>
        </w:rPr>
        <w:t xml:space="preserve"> </w:t>
      </w:r>
      <w:ins w:id="1395" w:author="tomasrodrigues@ua.pt" w:date="2017-08-30T15:51:00Z">
        <w:r w:rsidR="00BE5E9E">
          <w:rPr>
            <w:b/>
          </w:rPr>
          <w:tab/>
        </w:r>
      </w:ins>
      <w:del w:id="1396" w:author="tomasrodrigues@ua.pt" w:date="2017-08-30T15:51:00Z">
        <w:r w:rsidRPr="00D32FC4" w:rsidDel="00BE5E9E">
          <w:rPr>
            <w:b/>
          </w:rPr>
          <w:delText>–</w:delText>
        </w:r>
        <w:r w:rsidDel="00BE5E9E">
          <w:rPr>
            <w:b/>
          </w:rPr>
          <w:delText xml:space="preserve"> </w:delText>
        </w:r>
      </w:del>
      <w:r w:rsidRPr="00720363">
        <w:t>Multimedia Messaging Service Center</w:t>
      </w:r>
    </w:p>
    <w:p w14:paraId="7A62BE14" w14:textId="77777777" w:rsidR="00615245" w:rsidRPr="00A612FF" w:rsidRDefault="00615245">
      <w:pPr>
        <w:tabs>
          <w:tab w:val="left" w:pos="993"/>
        </w:tabs>
        <w:spacing w:after="0" w:line="240" w:lineRule="auto"/>
        <w:ind w:left="0"/>
        <w:rPr>
          <w:sz w:val="8"/>
          <w:szCs w:val="8"/>
        </w:rPr>
        <w:pPrChange w:id="1397" w:author="tomasrodrigues@ua.pt" w:date="2017-08-30T15:45:00Z">
          <w:pPr>
            <w:tabs>
              <w:tab w:val="left" w:pos="993"/>
              <w:tab w:val="left" w:pos="1276"/>
              <w:tab w:val="left" w:pos="1418"/>
            </w:tabs>
            <w:spacing w:after="0" w:line="240" w:lineRule="auto"/>
            <w:ind w:left="0"/>
          </w:pPr>
        </w:pPrChange>
      </w:pPr>
    </w:p>
    <w:p w14:paraId="3922F762" w14:textId="7CB2122B" w:rsidR="00457B79" w:rsidRDefault="00457B79">
      <w:pPr>
        <w:tabs>
          <w:tab w:val="left" w:pos="993"/>
        </w:tabs>
        <w:spacing w:after="0" w:line="240" w:lineRule="auto"/>
        <w:rPr>
          <w:b/>
        </w:rPr>
        <w:pPrChange w:id="1398" w:author="tomasrodrigues@ua.pt" w:date="2017-08-30T15:45:00Z">
          <w:pPr>
            <w:tabs>
              <w:tab w:val="left" w:pos="993"/>
              <w:tab w:val="left" w:pos="1276"/>
              <w:tab w:val="left" w:pos="1418"/>
            </w:tabs>
            <w:spacing w:after="0" w:line="240" w:lineRule="auto"/>
          </w:pPr>
        </w:pPrChange>
      </w:pPr>
      <w:r>
        <w:rPr>
          <w:b/>
        </w:rPr>
        <w:t>NAT</w:t>
      </w:r>
      <w:r w:rsidRPr="00D32FC4">
        <w:rPr>
          <w:b/>
        </w:rPr>
        <w:t xml:space="preserve"> </w:t>
      </w:r>
      <w:ins w:id="1399" w:author="tomasrodrigues@ua.pt" w:date="2017-08-30T15:52:00Z">
        <w:r w:rsidR="00BE5E9E">
          <w:tab/>
        </w:r>
      </w:ins>
      <w:del w:id="1400" w:author="tomasrodrigues@ua.pt" w:date="2017-08-30T15:52:00Z">
        <w:r w:rsidRPr="00D32FC4" w:rsidDel="00BE5E9E">
          <w:rPr>
            <w:b/>
          </w:rPr>
          <w:delText>–</w:delText>
        </w:r>
        <w:r w:rsidRPr="00457B79" w:rsidDel="00BE5E9E">
          <w:delText xml:space="preserve"> </w:delText>
        </w:r>
      </w:del>
      <w:r>
        <w:t>Network Address Translation</w:t>
      </w:r>
    </w:p>
    <w:p w14:paraId="0D7936A8" w14:textId="4905C90E" w:rsidR="00615245" w:rsidRPr="00D32FC4" w:rsidRDefault="00615245">
      <w:pPr>
        <w:tabs>
          <w:tab w:val="left" w:pos="993"/>
        </w:tabs>
        <w:spacing w:after="0" w:line="240" w:lineRule="auto"/>
        <w:pPrChange w:id="1401" w:author="tomasrodrigues@ua.pt" w:date="2017-08-30T15:45:00Z">
          <w:pPr>
            <w:tabs>
              <w:tab w:val="left" w:pos="993"/>
              <w:tab w:val="left" w:pos="1276"/>
              <w:tab w:val="left" w:pos="1418"/>
            </w:tabs>
            <w:spacing w:after="0" w:line="240" w:lineRule="auto"/>
          </w:pPr>
        </w:pPrChange>
      </w:pPr>
      <w:r w:rsidRPr="00D32FC4">
        <w:rPr>
          <w:b/>
        </w:rPr>
        <w:t xml:space="preserve">NFC </w:t>
      </w:r>
      <w:ins w:id="1402" w:author="tomasrodrigues@ua.pt" w:date="2017-08-30T15:52:00Z">
        <w:r w:rsidR="00BE5E9E">
          <w:rPr>
            <w:b/>
          </w:rPr>
          <w:tab/>
        </w:r>
      </w:ins>
      <w:del w:id="1403" w:author="tomasrodrigues@ua.pt" w:date="2017-08-30T15:52:00Z">
        <w:r w:rsidRPr="00D32FC4" w:rsidDel="00BE5E9E">
          <w:rPr>
            <w:b/>
          </w:rPr>
          <w:delText xml:space="preserve">– </w:delText>
        </w:r>
      </w:del>
      <w:r w:rsidRPr="00D32FC4">
        <w:t>Near Field Communication</w:t>
      </w:r>
      <w:r w:rsidR="00457B79">
        <w:t xml:space="preserve">   </w:t>
      </w:r>
    </w:p>
    <w:p w14:paraId="7E328C84" w14:textId="3CF61138" w:rsidR="00615245" w:rsidRPr="00D32FC4" w:rsidRDefault="00615245">
      <w:pPr>
        <w:tabs>
          <w:tab w:val="left" w:pos="993"/>
        </w:tabs>
        <w:spacing w:after="0" w:line="240" w:lineRule="auto"/>
        <w:pPrChange w:id="1404" w:author="tomasrodrigues@ua.pt" w:date="2017-08-30T15:45:00Z">
          <w:pPr>
            <w:tabs>
              <w:tab w:val="left" w:pos="993"/>
              <w:tab w:val="left" w:pos="1276"/>
              <w:tab w:val="left" w:pos="1418"/>
            </w:tabs>
            <w:spacing w:after="0" w:line="240" w:lineRule="auto"/>
          </w:pPr>
        </w:pPrChange>
      </w:pPr>
      <w:r w:rsidRPr="00D32FC4">
        <w:rPr>
          <w:b/>
        </w:rPr>
        <w:lastRenderedPageBreak/>
        <w:t xml:space="preserve">NMT </w:t>
      </w:r>
      <w:ins w:id="1405" w:author="tomasrodrigues@ua.pt" w:date="2017-08-30T15:52:00Z">
        <w:r w:rsidR="00BE5E9E">
          <w:rPr>
            <w:b/>
          </w:rPr>
          <w:tab/>
        </w:r>
      </w:ins>
      <w:del w:id="1406" w:author="tomasrodrigues@ua.pt" w:date="2017-08-30T15:52:00Z">
        <w:r w:rsidRPr="00D32FC4" w:rsidDel="00BE5E9E">
          <w:rPr>
            <w:b/>
          </w:rPr>
          <w:delText xml:space="preserve">– </w:delText>
        </w:r>
      </w:del>
      <w:r w:rsidRPr="00D32FC4">
        <w:t>Nordic Mobile Telephone</w:t>
      </w:r>
    </w:p>
    <w:p w14:paraId="74459AB6" w14:textId="2BE92B74" w:rsidR="00615245" w:rsidRPr="00D32FC4" w:rsidRDefault="00615245">
      <w:pPr>
        <w:tabs>
          <w:tab w:val="left" w:pos="993"/>
        </w:tabs>
        <w:spacing w:after="0" w:line="240" w:lineRule="auto"/>
        <w:rPr>
          <w:b/>
        </w:rPr>
        <w:pPrChange w:id="1407" w:author="tomasrodrigues@ua.pt" w:date="2017-08-30T15:45:00Z">
          <w:pPr>
            <w:tabs>
              <w:tab w:val="left" w:pos="993"/>
              <w:tab w:val="left" w:pos="1276"/>
              <w:tab w:val="left" w:pos="1418"/>
            </w:tabs>
            <w:spacing w:after="0" w:line="240" w:lineRule="auto"/>
          </w:pPr>
        </w:pPrChange>
      </w:pPr>
      <w:r w:rsidRPr="00D32FC4">
        <w:rPr>
          <w:b/>
        </w:rPr>
        <w:t xml:space="preserve">NSS </w:t>
      </w:r>
      <w:ins w:id="1408" w:author="tomasrodrigues@ua.pt" w:date="2017-08-30T15:52:00Z">
        <w:r w:rsidR="00BE5E9E">
          <w:rPr>
            <w:b/>
          </w:rPr>
          <w:tab/>
        </w:r>
      </w:ins>
      <w:del w:id="1409" w:author="tomasrodrigues@ua.pt" w:date="2017-08-30T15:52:00Z">
        <w:r w:rsidRPr="00D32FC4" w:rsidDel="00BE5E9E">
          <w:rPr>
            <w:b/>
          </w:rPr>
          <w:delText xml:space="preserve">– </w:delText>
        </w:r>
      </w:del>
      <w:r w:rsidRPr="00D32FC4">
        <w:rPr>
          <w:rFonts w:eastAsiaTheme="minorHAnsi"/>
        </w:rPr>
        <w:t>Network Switching Subsystem</w:t>
      </w:r>
    </w:p>
    <w:p w14:paraId="2D4D3493" w14:textId="77777777" w:rsidR="00615245" w:rsidRPr="00A612FF" w:rsidRDefault="00615245">
      <w:pPr>
        <w:tabs>
          <w:tab w:val="left" w:pos="993"/>
        </w:tabs>
        <w:spacing w:after="0" w:line="240" w:lineRule="auto"/>
        <w:rPr>
          <w:sz w:val="8"/>
          <w:szCs w:val="8"/>
        </w:rPr>
        <w:pPrChange w:id="1410" w:author="tomasrodrigues@ua.pt" w:date="2017-08-30T15:45:00Z">
          <w:pPr>
            <w:tabs>
              <w:tab w:val="left" w:pos="993"/>
              <w:tab w:val="left" w:pos="1276"/>
              <w:tab w:val="left" w:pos="1418"/>
            </w:tabs>
            <w:spacing w:after="0" w:line="240" w:lineRule="auto"/>
          </w:pPr>
        </w:pPrChange>
      </w:pPr>
    </w:p>
    <w:p w14:paraId="05E6BA02" w14:textId="150222F3" w:rsidR="00615245" w:rsidRPr="00D32FC4" w:rsidRDefault="00615245">
      <w:pPr>
        <w:tabs>
          <w:tab w:val="left" w:pos="993"/>
        </w:tabs>
        <w:spacing w:after="0" w:line="240" w:lineRule="auto"/>
        <w:pPrChange w:id="1411" w:author="tomasrodrigues@ua.pt" w:date="2017-08-30T15:45:00Z">
          <w:pPr>
            <w:tabs>
              <w:tab w:val="left" w:pos="993"/>
              <w:tab w:val="left" w:pos="1276"/>
              <w:tab w:val="left" w:pos="1418"/>
            </w:tabs>
            <w:spacing w:after="0" w:line="240" w:lineRule="auto"/>
          </w:pPr>
        </w:pPrChange>
      </w:pPr>
      <w:r w:rsidRPr="00D32FC4">
        <w:rPr>
          <w:b/>
        </w:rPr>
        <w:t xml:space="preserve">OS </w:t>
      </w:r>
      <w:ins w:id="1412" w:author="tomasrodrigues@ua.pt" w:date="2017-08-30T15:52:00Z">
        <w:r w:rsidR="00BE5E9E">
          <w:rPr>
            <w:b/>
          </w:rPr>
          <w:tab/>
        </w:r>
      </w:ins>
      <w:del w:id="1413" w:author="tomasrodrigues@ua.pt" w:date="2017-08-30T15:52:00Z">
        <w:r w:rsidRPr="00D32FC4" w:rsidDel="00BE5E9E">
          <w:rPr>
            <w:b/>
          </w:rPr>
          <w:delText xml:space="preserve">– </w:delText>
        </w:r>
      </w:del>
      <w:r w:rsidRPr="00D32FC4">
        <w:t>Operating System</w:t>
      </w:r>
    </w:p>
    <w:p w14:paraId="7F7A8097" w14:textId="2ACD55AF" w:rsidR="00615245" w:rsidRDefault="00615245">
      <w:pPr>
        <w:tabs>
          <w:tab w:val="left" w:pos="993"/>
        </w:tabs>
        <w:spacing w:after="0" w:line="240" w:lineRule="auto"/>
        <w:pPrChange w:id="1414" w:author="tomasrodrigues@ua.pt" w:date="2017-08-30T15:45:00Z">
          <w:pPr>
            <w:tabs>
              <w:tab w:val="left" w:pos="993"/>
              <w:tab w:val="left" w:pos="1276"/>
              <w:tab w:val="left" w:pos="1418"/>
            </w:tabs>
            <w:spacing w:after="0" w:line="240" w:lineRule="auto"/>
          </w:pPr>
        </w:pPrChange>
      </w:pPr>
      <w:r w:rsidRPr="00D32FC4">
        <w:rPr>
          <w:b/>
        </w:rPr>
        <w:t xml:space="preserve">OEM </w:t>
      </w:r>
      <w:ins w:id="1415" w:author="tomasrodrigues@ua.pt" w:date="2017-08-30T15:52:00Z">
        <w:r w:rsidR="00BE5E9E">
          <w:rPr>
            <w:b/>
          </w:rPr>
          <w:tab/>
        </w:r>
      </w:ins>
      <w:del w:id="1416" w:author="tomasrodrigues@ua.pt" w:date="2017-08-30T15:52:00Z">
        <w:r w:rsidRPr="00D32FC4" w:rsidDel="00BE5E9E">
          <w:rPr>
            <w:b/>
          </w:rPr>
          <w:delText xml:space="preserve">– </w:delText>
        </w:r>
      </w:del>
      <w:r w:rsidRPr="00D32FC4">
        <w:t>Original Equipment Manufacturers</w:t>
      </w:r>
    </w:p>
    <w:p w14:paraId="19A424F5" w14:textId="77777777" w:rsidR="00615245" w:rsidRPr="00D32FC4" w:rsidDel="00EF570A" w:rsidRDefault="00615245">
      <w:pPr>
        <w:tabs>
          <w:tab w:val="left" w:pos="993"/>
        </w:tabs>
        <w:spacing w:after="0" w:line="240" w:lineRule="auto"/>
        <w:pPrChange w:id="1417" w:author="tomasrodrigues@ua.pt" w:date="2017-08-30T15:45:00Z">
          <w:pPr>
            <w:tabs>
              <w:tab w:val="left" w:pos="993"/>
              <w:tab w:val="left" w:pos="1276"/>
              <w:tab w:val="left" w:pos="1418"/>
            </w:tabs>
            <w:spacing w:after="0" w:line="240" w:lineRule="auto"/>
          </w:pPr>
        </w:pPrChange>
      </w:pPr>
      <w:moveFromRangeStart w:id="1418" w:author="Tomás Rodrigues" w:date="2017-07-28T15:55:00Z" w:name="move489020672"/>
      <w:moveFrom w:id="1419" w:author="Tomás Rodrigues" w:date="2017-07-28T15:55:00Z">
        <w:r w:rsidRPr="00D32FC4" w:rsidDel="00EF570A">
          <w:rPr>
            <w:b/>
          </w:rPr>
          <w:t xml:space="preserve">OPEX – </w:t>
        </w:r>
        <w:r w:rsidRPr="00D32FC4" w:rsidDel="00EF570A">
          <w:rPr>
            <w:rFonts w:eastAsiaTheme="minorHAnsi"/>
          </w:rPr>
          <w:t>Operational Expenditure</w:t>
        </w:r>
      </w:moveFrom>
    </w:p>
    <w:moveFromRangeEnd w:id="1418"/>
    <w:p w14:paraId="492A8779" w14:textId="5D0C1B16" w:rsidR="00615245" w:rsidRPr="00D32FC4" w:rsidRDefault="00615245">
      <w:pPr>
        <w:tabs>
          <w:tab w:val="left" w:pos="993"/>
        </w:tabs>
        <w:spacing w:after="0" w:line="240" w:lineRule="auto"/>
        <w:rPr>
          <w:rFonts w:eastAsiaTheme="minorHAnsi"/>
        </w:rPr>
        <w:pPrChange w:id="1420" w:author="tomasrodrigues@ua.pt" w:date="2017-08-30T15:45:00Z">
          <w:pPr>
            <w:tabs>
              <w:tab w:val="left" w:pos="993"/>
              <w:tab w:val="left" w:pos="1276"/>
              <w:tab w:val="left" w:pos="1418"/>
            </w:tabs>
            <w:spacing w:after="0" w:line="240" w:lineRule="auto"/>
          </w:pPr>
        </w:pPrChange>
      </w:pPr>
      <w:r w:rsidRPr="00D32FC4">
        <w:rPr>
          <w:b/>
        </w:rPr>
        <w:t xml:space="preserve">OTA </w:t>
      </w:r>
      <w:ins w:id="1421" w:author="tomasrodrigues@ua.pt" w:date="2017-08-30T15:52:00Z">
        <w:r w:rsidR="00BE5E9E">
          <w:rPr>
            <w:b/>
          </w:rPr>
          <w:tab/>
        </w:r>
      </w:ins>
      <w:del w:id="1422" w:author="tomasrodrigues@ua.pt" w:date="2017-08-30T15:52:00Z">
        <w:r w:rsidRPr="00D32FC4" w:rsidDel="00BE5E9E">
          <w:rPr>
            <w:b/>
          </w:rPr>
          <w:delText xml:space="preserve">– </w:delText>
        </w:r>
      </w:del>
      <w:r w:rsidRPr="00D32FC4">
        <w:rPr>
          <w:rFonts w:eastAsiaTheme="minorHAnsi"/>
        </w:rPr>
        <w:t>Over the Air</w:t>
      </w:r>
    </w:p>
    <w:p w14:paraId="7F9BF6D5" w14:textId="47114BC9" w:rsidR="00615245" w:rsidRDefault="00615245">
      <w:pPr>
        <w:tabs>
          <w:tab w:val="left" w:pos="993"/>
        </w:tabs>
        <w:spacing w:after="0" w:line="240" w:lineRule="auto"/>
        <w:rPr>
          <w:ins w:id="1423" w:author="Tomás Rodrigues" w:date="2017-07-28T15:55:00Z"/>
        </w:rPr>
        <w:pPrChange w:id="1424" w:author="tomasrodrigues@ua.pt" w:date="2017-08-30T15:45:00Z">
          <w:pPr>
            <w:tabs>
              <w:tab w:val="left" w:pos="993"/>
              <w:tab w:val="left" w:pos="1276"/>
              <w:tab w:val="left" w:pos="1418"/>
            </w:tabs>
            <w:spacing w:after="0" w:line="240" w:lineRule="auto"/>
          </w:pPr>
        </w:pPrChange>
      </w:pPr>
      <w:r w:rsidRPr="00D32FC4">
        <w:rPr>
          <w:b/>
        </w:rPr>
        <w:t xml:space="preserve">OTT </w:t>
      </w:r>
      <w:ins w:id="1425" w:author="tomasrodrigues@ua.pt" w:date="2017-08-30T15:52:00Z">
        <w:r w:rsidR="00BE5E9E">
          <w:rPr>
            <w:b/>
          </w:rPr>
          <w:tab/>
        </w:r>
      </w:ins>
      <w:del w:id="1426" w:author="tomasrodrigues@ua.pt" w:date="2017-08-30T15:52:00Z">
        <w:r w:rsidRPr="00D32FC4" w:rsidDel="00BE5E9E">
          <w:rPr>
            <w:b/>
          </w:rPr>
          <w:delText xml:space="preserve">– </w:delText>
        </w:r>
      </w:del>
      <w:r w:rsidRPr="00D32FC4">
        <w:t>Over the Top</w:t>
      </w:r>
    </w:p>
    <w:p w14:paraId="1D594D54" w14:textId="7B124472" w:rsidR="00EF570A" w:rsidRPr="00D32FC4" w:rsidRDefault="00EF570A">
      <w:pPr>
        <w:tabs>
          <w:tab w:val="left" w:pos="993"/>
        </w:tabs>
        <w:spacing w:after="0" w:line="240" w:lineRule="auto"/>
        <w:pPrChange w:id="1427" w:author="tomasrodrigues@ua.pt" w:date="2017-08-30T15:45:00Z">
          <w:pPr>
            <w:tabs>
              <w:tab w:val="left" w:pos="993"/>
              <w:tab w:val="left" w:pos="1276"/>
              <w:tab w:val="left" w:pos="1418"/>
            </w:tabs>
            <w:spacing w:after="0" w:line="240" w:lineRule="auto"/>
          </w:pPr>
        </w:pPrChange>
      </w:pPr>
      <w:moveToRangeStart w:id="1428" w:author="Tomás Rodrigues" w:date="2017-07-28T15:55:00Z" w:name="move489020672"/>
      <w:moveTo w:id="1429" w:author="Tomás Rodrigues" w:date="2017-07-28T15:55:00Z">
        <w:r w:rsidRPr="00D32FC4">
          <w:rPr>
            <w:b/>
          </w:rPr>
          <w:t xml:space="preserve">OPEX </w:t>
        </w:r>
      </w:moveTo>
      <w:ins w:id="1430" w:author="tomasrodrigues@ua.pt" w:date="2017-08-30T15:52:00Z">
        <w:r w:rsidR="00BE5E9E">
          <w:rPr>
            <w:b/>
          </w:rPr>
          <w:tab/>
        </w:r>
      </w:ins>
      <w:moveTo w:id="1431" w:author="Tomás Rodrigues" w:date="2017-07-28T15:55:00Z">
        <w:del w:id="1432" w:author="tomasrodrigues@ua.pt" w:date="2017-08-30T15:52:00Z">
          <w:r w:rsidRPr="00D32FC4" w:rsidDel="00BE5E9E">
            <w:rPr>
              <w:b/>
            </w:rPr>
            <w:delText xml:space="preserve">– </w:delText>
          </w:r>
        </w:del>
        <w:r w:rsidRPr="00D32FC4">
          <w:rPr>
            <w:rFonts w:eastAsiaTheme="minorHAnsi"/>
          </w:rPr>
          <w:t>Operational Expenditure</w:t>
        </w:r>
      </w:moveTo>
    </w:p>
    <w:moveToRangeEnd w:id="1428"/>
    <w:p w14:paraId="05F8646A" w14:textId="77777777" w:rsidR="00EF570A" w:rsidRPr="00D32FC4" w:rsidRDefault="00EF570A">
      <w:pPr>
        <w:tabs>
          <w:tab w:val="left" w:pos="993"/>
        </w:tabs>
        <w:spacing w:after="0" w:line="240" w:lineRule="auto"/>
        <w:pPrChange w:id="1433" w:author="tomasrodrigues@ua.pt" w:date="2017-08-30T15:45:00Z">
          <w:pPr>
            <w:tabs>
              <w:tab w:val="left" w:pos="993"/>
              <w:tab w:val="left" w:pos="1276"/>
              <w:tab w:val="left" w:pos="1418"/>
            </w:tabs>
            <w:spacing w:after="0" w:line="240" w:lineRule="auto"/>
          </w:pPr>
        </w:pPrChange>
      </w:pPr>
    </w:p>
    <w:p w14:paraId="2530E245" w14:textId="77777777" w:rsidR="00615245" w:rsidRPr="00A612FF" w:rsidRDefault="00615245">
      <w:pPr>
        <w:tabs>
          <w:tab w:val="left" w:pos="993"/>
        </w:tabs>
        <w:spacing w:after="0" w:line="240" w:lineRule="auto"/>
        <w:rPr>
          <w:sz w:val="8"/>
          <w:szCs w:val="8"/>
        </w:rPr>
        <w:pPrChange w:id="1434" w:author="tomasrodrigues@ua.pt" w:date="2017-08-30T15:45:00Z">
          <w:pPr>
            <w:tabs>
              <w:tab w:val="left" w:pos="993"/>
              <w:tab w:val="left" w:pos="1276"/>
              <w:tab w:val="left" w:pos="1418"/>
            </w:tabs>
            <w:spacing w:after="0" w:line="240" w:lineRule="auto"/>
          </w:pPr>
        </w:pPrChange>
      </w:pPr>
    </w:p>
    <w:p w14:paraId="5F65278A" w14:textId="3607BD55" w:rsidR="00615245" w:rsidRPr="00D32FC4" w:rsidRDefault="00615245">
      <w:pPr>
        <w:tabs>
          <w:tab w:val="left" w:pos="993"/>
        </w:tabs>
        <w:spacing w:after="0" w:line="240" w:lineRule="auto"/>
        <w:pPrChange w:id="1435" w:author="tomasrodrigues@ua.pt" w:date="2017-08-30T15:45:00Z">
          <w:pPr>
            <w:tabs>
              <w:tab w:val="left" w:pos="993"/>
              <w:tab w:val="left" w:pos="1276"/>
              <w:tab w:val="left" w:pos="1418"/>
            </w:tabs>
            <w:spacing w:after="0" w:line="240" w:lineRule="auto"/>
          </w:pPr>
        </w:pPrChange>
      </w:pPr>
      <w:r w:rsidRPr="00D32FC4">
        <w:rPr>
          <w:b/>
        </w:rPr>
        <w:t xml:space="preserve">P2P </w:t>
      </w:r>
      <w:ins w:id="1436" w:author="tomasrodrigues@ua.pt" w:date="2017-08-30T15:52:00Z">
        <w:r w:rsidR="00BE5E9E">
          <w:rPr>
            <w:b/>
          </w:rPr>
          <w:tab/>
        </w:r>
      </w:ins>
      <w:del w:id="1437" w:author="tomasrodrigues@ua.pt" w:date="2017-08-30T15:52:00Z">
        <w:r w:rsidRPr="00D32FC4" w:rsidDel="00BE5E9E">
          <w:rPr>
            <w:b/>
          </w:rPr>
          <w:delText xml:space="preserve">– </w:delText>
        </w:r>
      </w:del>
      <w:r w:rsidRPr="00D32FC4">
        <w:t>Peer-to-Peer</w:t>
      </w:r>
    </w:p>
    <w:p w14:paraId="46AAB4FF" w14:textId="068619DA" w:rsidR="00615245" w:rsidRPr="00D32FC4" w:rsidRDefault="00615245">
      <w:pPr>
        <w:tabs>
          <w:tab w:val="left" w:pos="993"/>
        </w:tabs>
        <w:spacing w:after="0" w:line="240" w:lineRule="auto"/>
        <w:rPr>
          <w:b/>
        </w:rPr>
        <w:pPrChange w:id="1438" w:author="tomasrodrigues@ua.pt" w:date="2017-08-30T15:45:00Z">
          <w:pPr>
            <w:tabs>
              <w:tab w:val="left" w:pos="993"/>
              <w:tab w:val="left" w:pos="1276"/>
              <w:tab w:val="left" w:pos="1418"/>
            </w:tabs>
            <w:spacing w:after="0" w:line="240" w:lineRule="auto"/>
          </w:pPr>
        </w:pPrChange>
      </w:pPr>
      <w:r w:rsidRPr="00D32FC4">
        <w:rPr>
          <w:b/>
        </w:rPr>
        <w:t xml:space="preserve">PCU </w:t>
      </w:r>
      <w:ins w:id="1439" w:author="tomasrodrigues@ua.pt" w:date="2017-08-30T15:52:00Z">
        <w:r w:rsidR="00BE5E9E">
          <w:rPr>
            <w:b/>
          </w:rPr>
          <w:tab/>
        </w:r>
      </w:ins>
      <w:del w:id="1440" w:author="tomasrodrigues@ua.pt" w:date="2017-08-30T15:52:00Z">
        <w:r w:rsidRPr="00D32FC4" w:rsidDel="00BE5E9E">
          <w:rPr>
            <w:b/>
          </w:rPr>
          <w:delText xml:space="preserve">– </w:delText>
        </w:r>
      </w:del>
      <w:r w:rsidRPr="00D32FC4">
        <w:t>Packet Controller Unit</w:t>
      </w:r>
      <w:r w:rsidRPr="00D32FC4">
        <w:rPr>
          <w:b/>
        </w:rPr>
        <w:t xml:space="preserve"> </w:t>
      </w:r>
    </w:p>
    <w:p w14:paraId="1DEE68A4" w14:textId="4EFAC7FA" w:rsidR="00615245" w:rsidRPr="00D32FC4" w:rsidRDefault="00615245">
      <w:pPr>
        <w:tabs>
          <w:tab w:val="left" w:pos="993"/>
        </w:tabs>
        <w:spacing w:after="0" w:line="240" w:lineRule="auto"/>
        <w:rPr>
          <w:rFonts w:eastAsiaTheme="minorHAnsi"/>
        </w:rPr>
        <w:pPrChange w:id="1441" w:author="tomasrodrigues@ua.pt" w:date="2017-08-30T15:45:00Z">
          <w:pPr>
            <w:tabs>
              <w:tab w:val="left" w:pos="993"/>
              <w:tab w:val="left" w:pos="1276"/>
              <w:tab w:val="left" w:pos="1418"/>
            </w:tabs>
            <w:spacing w:after="0" w:line="240" w:lineRule="auto"/>
          </w:pPr>
        </w:pPrChange>
      </w:pPr>
      <w:r w:rsidRPr="00D32FC4">
        <w:rPr>
          <w:b/>
        </w:rPr>
        <w:t xml:space="preserve">PIN </w:t>
      </w:r>
      <w:ins w:id="1442" w:author="tomasrodrigues@ua.pt" w:date="2017-08-30T15:52:00Z">
        <w:r w:rsidR="00BE5E9E">
          <w:rPr>
            <w:b/>
          </w:rPr>
          <w:tab/>
        </w:r>
      </w:ins>
      <w:del w:id="1443" w:author="tomasrodrigues@ua.pt" w:date="2017-08-30T15:52:00Z">
        <w:r w:rsidRPr="00D32FC4" w:rsidDel="00BE5E9E">
          <w:rPr>
            <w:b/>
          </w:rPr>
          <w:delText xml:space="preserve">– </w:delText>
        </w:r>
      </w:del>
      <w:r w:rsidRPr="00D32FC4">
        <w:rPr>
          <w:rFonts w:eastAsiaTheme="minorHAnsi"/>
        </w:rPr>
        <w:t>Personal Identification Number</w:t>
      </w:r>
    </w:p>
    <w:p w14:paraId="3D6B1985" w14:textId="46C14E52" w:rsidR="00FA448D" w:rsidRDefault="00615245">
      <w:pPr>
        <w:tabs>
          <w:tab w:val="left" w:pos="993"/>
        </w:tabs>
        <w:spacing w:after="0" w:line="240" w:lineRule="auto"/>
        <w:rPr>
          <w:ins w:id="1444" w:author="tomasrodrigues@ua.pt" w:date="2017-08-05T20:12:00Z"/>
          <w:rFonts w:eastAsiaTheme="minorHAnsi"/>
        </w:rPr>
        <w:pPrChange w:id="1445" w:author="tomasrodrigues@ua.pt" w:date="2017-08-30T15:45:00Z">
          <w:pPr>
            <w:tabs>
              <w:tab w:val="left" w:pos="993"/>
              <w:tab w:val="left" w:pos="1276"/>
              <w:tab w:val="left" w:pos="1418"/>
            </w:tabs>
            <w:spacing w:after="0" w:line="240" w:lineRule="auto"/>
          </w:pPr>
        </w:pPrChange>
      </w:pPr>
      <w:r w:rsidRPr="00D32FC4">
        <w:rPr>
          <w:b/>
        </w:rPr>
        <w:t>PESQ</w:t>
      </w:r>
      <w:ins w:id="1446" w:author="tomasrodrigues@ua.pt" w:date="2017-08-30T15:52:00Z">
        <w:r w:rsidR="00BE5E9E">
          <w:rPr>
            <w:b/>
          </w:rPr>
          <w:t xml:space="preserve"> </w:t>
        </w:r>
        <w:r w:rsidR="00BE5E9E">
          <w:rPr>
            <w:b/>
          </w:rPr>
          <w:tab/>
        </w:r>
      </w:ins>
      <w:del w:id="1447" w:author="tomasrodrigues@ua.pt" w:date="2017-08-30T15:52:00Z">
        <w:r w:rsidRPr="00D32FC4" w:rsidDel="00BE5E9E">
          <w:rPr>
            <w:b/>
          </w:rPr>
          <w:delText xml:space="preserve"> – </w:delText>
        </w:r>
      </w:del>
      <w:r w:rsidRPr="00D32FC4">
        <w:rPr>
          <w:rFonts w:eastAsiaTheme="minorHAnsi"/>
        </w:rPr>
        <w:t xml:space="preserve">Perceptual Evaluation of Speech Quality </w:t>
      </w:r>
    </w:p>
    <w:p w14:paraId="5E31126D" w14:textId="3FA765D8" w:rsidR="00615245" w:rsidRPr="00D32FC4" w:rsidRDefault="00FA448D">
      <w:pPr>
        <w:tabs>
          <w:tab w:val="left" w:pos="993"/>
        </w:tabs>
        <w:spacing w:after="0" w:line="240" w:lineRule="auto"/>
        <w:rPr>
          <w:rFonts w:eastAsiaTheme="minorHAnsi"/>
        </w:rPr>
        <w:pPrChange w:id="1448" w:author="tomasrodrigues@ua.pt" w:date="2017-08-30T15:45:00Z">
          <w:pPr>
            <w:tabs>
              <w:tab w:val="left" w:pos="993"/>
              <w:tab w:val="left" w:pos="1276"/>
              <w:tab w:val="left" w:pos="1418"/>
            </w:tabs>
            <w:spacing w:after="0" w:line="240" w:lineRule="auto"/>
          </w:pPr>
        </w:pPrChange>
      </w:pPr>
      <w:ins w:id="1449" w:author="tomasrodrigues@ua.pt" w:date="2017-08-05T20:12:00Z">
        <w:r>
          <w:rPr>
            <w:b/>
          </w:rPr>
          <w:t>PING</w:t>
        </w:r>
        <w:r w:rsidR="00BE5E9E">
          <w:rPr>
            <w:b/>
          </w:rPr>
          <w:t xml:space="preserve"> </w:t>
        </w:r>
        <w:r w:rsidR="00BE5E9E">
          <w:rPr>
            <w:b/>
          </w:rPr>
          <w:tab/>
        </w:r>
        <w:r w:rsidRPr="00FA448D">
          <w:rPr>
            <w:rPrChange w:id="1450" w:author="tomasrodrigues@ua.pt" w:date="2017-08-05T20:12:00Z">
              <w:rPr>
                <w:rFonts w:ascii="Roboto" w:hAnsi="Roboto"/>
                <w:color w:val="333333"/>
                <w:sz w:val="20"/>
                <w:shd w:val="clear" w:color="auto" w:fill="FFFFFF"/>
              </w:rPr>
            </w:rPrChange>
          </w:rPr>
          <w:t>Packet Internet Groper</w:t>
        </w:r>
      </w:ins>
      <w:r w:rsidR="00615245" w:rsidRPr="00D32FC4">
        <w:rPr>
          <w:rFonts w:eastAsiaTheme="minorHAnsi"/>
        </w:rPr>
        <w:t xml:space="preserve"> </w:t>
      </w:r>
    </w:p>
    <w:p w14:paraId="1B9CB7F1" w14:textId="057B03CA" w:rsidR="00615245" w:rsidRPr="00D32FC4" w:rsidRDefault="00615245">
      <w:pPr>
        <w:tabs>
          <w:tab w:val="left" w:pos="993"/>
        </w:tabs>
        <w:spacing w:after="0" w:line="240" w:lineRule="auto"/>
        <w:pPrChange w:id="1451" w:author="tomasrodrigues@ua.pt" w:date="2017-08-30T15:45:00Z">
          <w:pPr>
            <w:tabs>
              <w:tab w:val="left" w:pos="993"/>
              <w:tab w:val="left" w:pos="1276"/>
              <w:tab w:val="left" w:pos="1418"/>
            </w:tabs>
            <w:spacing w:after="0" w:line="240" w:lineRule="auto"/>
          </w:pPr>
        </w:pPrChange>
      </w:pPr>
      <w:r w:rsidRPr="00D32FC4">
        <w:rPr>
          <w:b/>
          <w:color w:val="000000"/>
        </w:rPr>
        <w:t xml:space="preserve">POP3 </w:t>
      </w:r>
      <w:ins w:id="1452" w:author="tomasrodrigues@ua.pt" w:date="2017-08-30T15:52:00Z">
        <w:r w:rsidR="00BE5E9E">
          <w:rPr>
            <w:b/>
          </w:rPr>
          <w:tab/>
        </w:r>
      </w:ins>
      <w:del w:id="1453" w:author="tomasrodrigues@ua.pt" w:date="2017-08-30T15:52:00Z">
        <w:r w:rsidRPr="00D32FC4" w:rsidDel="00BE5E9E">
          <w:rPr>
            <w:b/>
          </w:rPr>
          <w:delText xml:space="preserve">– </w:delText>
        </w:r>
      </w:del>
      <w:r w:rsidRPr="00D32FC4">
        <w:t>Post Office Protocol</w:t>
      </w:r>
    </w:p>
    <w:p w14:paraId="664951F2" w14:textId="02626D44" w:rsidR="00615245" w:rsidRPr="00D32FC4" w:rsidRDefault="00615245">
      <w:pPr>
        <w:tabs>
          <w:tab w:val="left" w:pos="993"/>
        </w:tabs>
        <w:spacing w:after="0" w:line="240" w:lineRule="auto"/>
        <w:pPrChange w:id="1454" w:author="tomasrodrigues@ua.pt" w:date="2017-08-30T15:45:00Z">
          <w:pPr>
            <w:tabs>
              <w:tab w:val="left" w:pos="993"/>
              <w:tab w:val="left" w:pos="1276"/>
              <w:tab w:val="left" w:pos="1418"/>
            </w:tabs>
            <w:spacing w:after="0" w:line="240" w:lineRule="auto"/>
          </w:pPr>
        </w:pPrChange>
      </w:pPr>
      <w:r w:rsidRPr="00D32FC4">
        <w:rPr>
          <w:b/>
          <w:color w:val="000000"/>
        </w:rPr>
        <w:t xml:space="preserve">PLMN </w:t>
      </w:r>
      <w:ins w:id="1455" w:author="tomasrodrigues@ua.pt" w:date="2017-08-30T15:52:00Z">
        <w:r w:rsidR="00BE5E9E">
          <w:rPr>
            <w:b/>
          </w:rPr>
          <w:tab/>
        </w:r>
      </w:ins>
      <w:del w:id="1456" w:author="tomasrodrigues@ua.pt" w:date="2017-08-30T15:52:00Z">
        <w:r w:rsidRPr="00D32FC4" w:rsidDel="00BE5E9E">
          <w:rPr>
            <w:b/>
          </w:rPr>
          <w:delText xml:space="preserve">– </w:delText>
        </w:r>
      </w:del>
      <w:r w:rsidRPr="00D32FC4">
        <w:t>Public Land Mobile Network</w:t>
      </w:r>
    </w:p>
    <w:p w14:paraId="25D99000" w14:textId="58D88217" w:rsidR="00615245" w:rsidRPr="00D32FC4" w:rsidRDefault="00615245">
      <w:pPr>
        <w:tabs>
          <w:tab w:val="left" w:pos="993"/>
        </w:tabs>
        <w:spacing w:after="0" w:line="240" w:lineRule="auto"/>
        <w:rPr>
          <w:rFonts w:eastAsiaTheme="minorHAnsi"/>
        </w:rPr>
        <w:pPrChange w:id="1457" w:author="tomasrodrigues@ua.pt" w:date="2017-08-30T15:45:00Z">
          <w:pPr>
            <w:tabs>
              <w:tab w:val="left" w:pos="993"/>
              <w:tab w:val="left" w:pos="1276"/>
              <w:tab w:val="left" w:pos="1418"/>
            </w:tabs>
            <w:spacing w:after="0" w:line="240" w:lineRule="auto"/>
          </w:pPr>
        </w:pPrChange>
      </w:pPr>
      <w:r w:rsidRPr="00D32FC4">
        <w:rPr>
          <w:b/>
        </w:rPr>
        <w:t xml:space="preserve">PSTN </w:t>
      </w:r>
      <w:ins w:id="1458" w:author="tomasrodrigues@ua.pt" w:date="2017-08-30T15:52:00Z">
        <w:r w:rsidR="00BE5E9E">
          <w:rPr>
            <w:rStyle w:val="apple-converted-space"/>
            <w:rFonts w:cs="Arial"/>
            <w:color w:val="545454"/>
            <w:shd w:val="clear" w:color="auto" w:fill="FFFFFF"/>
          </w:rPr>
          <w:tab/>
        </w:r>
      </w:ins>
      <w:del w:id="1459" w:author="tomasrodrigues@ua.pt" w:date="2017-08-30T15:52:00Z">
        <w:r w:rsidRPr="00D32FC4" w:rsidDel="00BE5E9E">
          <w:rPr>
            <w:b/>
          </w:rPr>
          <w:delText>–</w:delText>
        </w:r>
        <w:r w:rsidRPr="00D32FC4" w:rsidDel="00BE5E9E">
          <w:rPr>
            <w:rStyle w:val="apple-converted-space"/>
            <w:rFonts w:cs="Arial"/>
            <w:color w:val="545454"/>
            <w:shd w:val="clear" w:color="auto" w:fill="FFFFFF"/>
          </w:rPr>
          <w:delText> </w:delText>
        </w:r>
      </w:del>
      <w:r w:rsidRPr="00D32FC4">
        <w:rPr>
          <w:rFonts w:eastAsiaTheme="minorHAnsi"/>
        </w:rPr>
        <w:t>Public Switched Telephone Network</w:t>
      </w:r>
    </w:p>
    <w:p w14:paraId="267616BC" w14:textId="476D0358" w:rsidR="00615245" w:rsidRPr="00D32FC4" w:rsidRDefault="00615245">
      <w:pPr>
        <w:tabs>
          <w:tab w:val="left" w:pos="993"/>
        </w:tabs>
        <w:spacing w:after="0" w:line="240" w:lineRule="auto"/>
        <w:rPr>
          <w:rFonts w:eastAsiaTheme="minorHAnsi"/>
        </w:rPr>
        <w:pPrChange w:id="1460" w:author="tomasrodrigues@ua.pt" w:date="2017-08-30T15:45:00Z">
          <w:pPr>
            <w:tabs>
              <w:tab w:val="left" w:pos="993"/>
              <w:tab w:val="left" w:pos="1276"/>
              <w:tab w:val="left" w:pos="1418"/>
            </w:tabs>
            <w:spacing w:after="0" w:line="240" w:lineRule="auto"/>
          </w:pPr>
        </w:pPrChange>
      </w:pPr>
      <w:r w:rsidRPr="00D32FC4">
        <w:rPr>
          <w:b/>
        </w:rPr>
        <w:t>POLQA</w:t>
      </w:r>
      <w:ins w:id="1461" w:author="tomasrodrigues@ua.pt" w:date="2017-08-30T15:52:00Z">
        <w:r w:rsidR="00BE5E9E">
          <w:rPr>
            <w:b/>
          </w:rPr>
          <w:tab/>
        </w:r>
      </w:ins>
      <w:del w:id="1462" w:author="tomasrodrigues@ua.pt" w:date="2017-08-30T15:52:00Z">
        <w:r w:rsidRPr="00D32FC4" w:rsidDel="00BE5E9E">
          <w:rPr>
            <w:b/>
          </w:rPr>
          <w:delText xml:space="preserve"> –</w:delText>
        </w:r>
      </w:del>
      <w:del w:id="1463" w:author="tomasrodrigues@ua.pt" w:date="2017-08-30T15:54:00Z">
        <w:r w:rsidRPr="00D32FC4" w:rsidDel="00BE5E9E">
          <w:rPr>
            <w:b/>
          </w:rPr>
          <w:delText xml:space="preserve"> </w:delText>
        </w:r>
      </w:del>
      <w:r w:rsidRPr="00D32FC4">
        <w:rPr>
          <w:rFonts w:eastAsiaTheme="minorHAnsi"/>
        </w:rPr>
        <w:t>Perceptual Objective Listening Quality Assessment</w:t>
      </w:r>
    </w:p>
    <w:p w14:paraId="1B52EFC2" w14:textId="77777777" w:rsidR="00615245" w:rsidRPr="00A612FF" w:rsidRDefault="00615245">
      <w:pPr>
        <w:tabs>
          <w:tab w:val="left" w:pos="993"/>
        </w:tabs>
        <w:spacing w:after="0" w:line="240" w:lineRule="auto"/>
        <w:rPr>
          <w:b/>
          <w:sz w:val="8"/>
          <w:szCs w:val="8"/>
        </w:rPr>
        <w:pPrChange w:id="1464" w:author="tomasrodrigues@ua.pt" w:date="2017-08-30T15:45:00Z">
          <w:pPr>
            <w:tabs>
              <w:tab w:val="left" w:pos="993"/>
              <w:tab w:val="left" w:pos="1276"/>
              <w:tab w:val="left" w:pos="1418"/>
            </w:tabs>
            <w:spacing w:after="0" w:line="240" w:lineRule="auto"/>
          </w:pPr>
        </w:pPrChange>
      </w:pPr>
    </w:p>
    <w:p w14:paraId="57C4A790" w14:textId="053207A0" w:rsidR="00615245" w:rsidRPr="00D32FC4" w:rsidRDefault="00615245">
      <w:pPr>
        <w:tabs>
          <w:tab w:val="left" w:pos="993"/>
        </w:tabs>
        <w:spacing w:after="0" w:line="240" w:lineRule="auto"/>
        <w:rPr>
          <w:b/>
        </w:rPr>
        <w:pPrChange w:id="1465" w:author="tomasrodrigues@ua.pt" w:date="2017-08-30T15:45:00Z">
          <w:pPr>
            <w:tabs>
              <w:tab w:val="left" w:pos="993"/>
              <w:tab w:val="left" w:pos="1276"/>
              <w:tab w:val="left" w:pos="1418"/>
            </w:tabs>
            <w:spacing w:after="0" w:line="240" w:lineRule="auto"/>
          </w:pPr>
        </w:pPrChange>
      </w:pPr>
      <w:r w:rsidRPr="00D32FC4">
        <w:rPr>
          <w:b/>
        </w:rPr>
        <w:t>QoE</w:t>
      </w:r>
      <w:ins w:id="1466" w:author="tomasrodrigues@ua.pt" w:date="2017-08-30T15:52:00Z">
        <w:r w:rsidR="00BE5E9E">
          <w:rPr>
            <w:b/>
          </w:rPr>
          <w:tab/>
        </w:r>
      </w:ins>
      <w:del w:id="1467" w:author="tomasrodrigues@ua.pt" w:date="2017-08-30T15:52:00Z">
        <w:r w:rsidRPr="00D32FC4" w:rsidDel="00BE5E9E">
          <w:rPr>
            <w:b/>
          </w:rPr>
          <w:delText xml:space="preserve"> –</w:delText>
        </w:r>
      </w:del>
      <w:del w:id="1468" w:author="tomasrodrigues@ua.pt" w:date="2017-08-30T15:54:00Z">
        <w:r w:rsidRPr="00D32FC4" w:rsidDel="00BE5E9E">
          <w:rPr>
            <w:b/>
          </w:rPr>
          <w:delText xml:space="preserve"> </w:delText>
        </w:r>
      </w:del>
      <w:r>
        <w:t>Quality of E</w:t>
      </w:r>
      <w:r w:rsidRPr="00D32FC4">
        <w:t>xperience</w:t>
      </w:r>
    </w:p>
    <w:p w14:paraId="2E5D2118" w14:textId="665D5B6B" w:rsidR="00615245" w:rsidRPr="004C4099" w:rsidRDefault="00615245">
      <w:pPr>
        <w:tabs>
          <w:tab w:val="left" w:pos="993"/>
        </w:tabs>
        <w:spacing w:after="0" w:line="240" w:lineRule="auto"/>
        <w:pPrChange w:id="1469" w:author="tomasrodrigues@ua.pt" w:date="2017-08-30T15:45:00Z">
          <w:pPr>
            <w:tabs>
              <w:tab w:val="left" w:pos="993"/>
              <w:tab w:val="left" w:pos="1276"/>
              <w:tab w:val="left" w:pos="1418"/>
            </w:tabs>
            <w:spacing w:after="0" w:line="240" w:lineRule="auto"/>
          </w:pPr>
        </w:pPrChange>
      </w:pPr>
      <w:r w:rsidRPr="00D32FC4">
        <w:rPr>
          <w:b/>
        </w:rPr>
        <w:t>QoS</w:t>
      </w:r>
      <w:ins w:id="1470" w:author="tomasrodrigues@ua.pt" w:date="2017-08-30T15:52:00Z">
        <w:r w:rsidR="00BE5E9E">
          <w:rPr>
            <w:b/>
          </w:rPr>
          <w:tab/>
        </w:r>
      </w:ins>
      <w:del w:id="1471" w:author="tomasrodrigues@ua.pt" w:date="2017-08-30T15:52:00Z">
        <w:r w:rsidRPr="00D32FC4" w:rsidDel="00BE5E9E">
          <w:rPr>
            <w:b/>
          </w:rPr>
          <w:delText xml:space="preserve"> –</w:delText>
        </w:r>
      </w:del>
      <w:del w:id="1472" w:author="tomasrodrigues@ua.pt" w:date="2017-08-30T15:54:00Z">
        <w:r w:rsidRPr="00D32FC4" w:rsidDel="00BE5E9E">
          <w:rPr>
            <w:b/>
          </w:rPr>
          <w:delText xml:space="preserve"> </w:delText>
        </w:r>
      </w:del>
      <w:r>
        <w:t>Quality of S</w:t>
      </w:r>
      <w:r w:rsidRPr="00D32FC4">
        <w:t>ervice</w:t>
      </w:r>
    </w:p>
    <w:p w14:paraId="45CB7122" w14:textId="5612F661" w:rsidR="00615245" w:rsidRDefault="00615245">
      <w:pPr>
        <w:tabs>
          <w:tab w:val="left" w:pos="993"/>
        </w:tabs>
        <w:spacing w:after="0" w:line="240" w:lineRule="auto"/>
        <w:rPr>
          <w:b/>
        </w:rPr>
        <w:pPrChange w:id="1473" w:author="tomasrodrigues@ua.pt" w:date="2017-08-30T15:45:00Z">
          <w:pPr>
            <w:tabs>
              <w:tab w:val="left" w:pos="993"/>
              <w:tab w:val="left" w:pos="1276"/>
              <w:tab w:val="left" w:pos="1418"/>
            </w:tabs>
            <w:spacing w:after="0" w:line="240" w:lineRule="auto"/>
          </w:pPr>
        </w:pPrChange>
      </w:pPr>
      <w:r>
        <w:rPr>
          <w:b/>
        </w:rPr>
        <w:t>QME</w:t>
      </w:r>
      <w:ins w:id="1474" w:author="tomasrodrigues@ua.pt" w:date="2017-08-30T15:52:00Z">
        <w:r w:rsidR="00BE5E9E">
          <w:rPr>
            <w:b/>
          </w:rPr>
          <w:tab/>
        </w:r>
      </w:ins>
      <w:del w:id="1475" w:author="tomasrodrigues@ua.pt" w:date="2017-08-30T15:52:00Z">
        <w:r w:rsidDel="00BE5E9E">
          <w:delText xml:space="preserve"> </w:delText>
        </w:r>
        <w:r w:rsidRPr="00D32FC4" w:rsidDel="00BE5E9E">
          <w:rPr>
            <w:b/>
          </w:rPr>
          <w:delText>–</w:delText>
        </w:r>
      </w:del>
      <w:del w:id="1476" w:author="tomasrodrigues@ua.pt" w:date="2017-08-30T15:54:00Z">
        <w:r w:rsidDel="00BE5E9E">
          <w:rPr>
            <w:b/>
          </w:rPr>
          <w:delText xml:space="preserve"> </w:delText>
        </w:r>
      </w:del>
      <w:r>
        <w:t xml:space="preserve">Quality Management Element </w:t>
      </w:r>
    </w:p>
    <w:p w14:paraId="28BFEFE8" w14:textId="77777777" w:rsidR="00615245" w:rsidRPr="00A612FF" w:rsidRDefault="00615245">
      <w:pPr>
        <w:tabs>
          <w:tab w:val="left" w:pos="993"/>
        </w:tabs>
        <w:spacing w:after="0" w:line="240" w:lineRule="auto"/>
        <w:ind w:left="0"/>
        <w:rPr>
          <w:sz w:val="8"/>
          <w:szCs w:val="8"/>
        </w:rPr>
        <w:pPrChange w:id="1477" w:author="tomasrodrigues@ua.pt" w:date="2017-08-30T15:45:00Z">
          <w:pPr>
            <w:tabs>
              <w:tab w:val="left" w:pos="993"/>
              <w:tab w:val="left" w:pos="1276"/>
              <w:tab w:val="left" w:pos="1418"/>
            </w:tabs>
            <w:spacing w:after="0" w:line="240" w:lineRule="auto"/>
            <w:ind w:left="0"/>
          </w:pPr>
        </w:pPrChange>
      </w:pPr>
    </w:p>
    <w:p w14:paraId="666366DA" w14:textId="67D513ED" w:rsidR="00615245" w:rsidRPr="00D32FC4" w:rsidRDefault="00615245">
      <w:pPr>
        <w:tabs>
          <w:tab w:val="left" w:pos="993"/>
        </w:tabs>
        <w:spacing w:after="0" w:line="240" w:lineRule="auto"/>
        <w:rPr>
          <w:rFonts w:eastAsiaTheme="minorHAnsi"/>
        </w:rPr>
        <w:pPrChange w:id="1478" w:author="tomasrodrigues@ua.pt" w:date="2017-08-30T15:45:00Z">
          <w:pPr>
            <w:tabs>
              <w:tab w:val="left" w:pos="993"/>
              <w:tab w:val="left" w:pos="1276"/>
              <w:tab w:val="left" w:pos="1418"/>
            </w:tabs>
            <w:spacing w:after="0" w:line="240" w:lineRule="auto"/>
          </w:pPr>
        </w:pPrChange>
      </w:pPr>
      <w:r w:rsidRPr="00D32FC4">
        <w:rPr>
          <w:rFonts w:eastAsiaTheme="minorHAnsi"/>
          <w:b/>
        </w:rPr>
        <w:t>RF</w:t>
      </w:r>
      <w:r w:rsidRPr="00D32FC4">
        <w:rPr>
          <w:b/>
        </w:rPr>
        <w:t xml:space="preserve"> </w:t>
      </w:r>
      <w:ins w:id="1479" w:author="tomasrodrigues@ua.pt" w:date="2017-08-30T15:52:00Z">
        <w:r w:rsidR="00BE5E9E">
          <w:rPr>
            <w:rFonts w:eastAsiaTheme="minorHAnsi"/>
            <w:b/>
          </w:rPr>
          <w:tab/>
        </w:r>
      </w:ins>
      <w:del w:id="1480" w:author="tomasrodrigues@ua.pt" w:date="2017-08-30T15:52:00Z">
        <w:r w:rsidRPr="00D32FC4" w:rsidDel="00BE5E9E">
          <w:rPr>
            <w:b/>
          </w:rPr>
          <w:delText>–</w:delText>
        </w:r>
        <w:r w:rsidRPr="00D32FC4" w:rsidDel="00BE5E9E">
          <w:rPr>
            <w:rFonts w:eastAsiaTheme="minorHAnsi"/>
            <w:b/>
          </w:rPr>
          <w:delText xml:space="preserve"> </w:delText>
        </w:r>
      </w:del>
      <w:r w:rsidRPr="00D32FC4">
        <w:rPr>
          <w:rFonts w:eastAsiaTheme="minorHAnsi"/>
        </w:rPr>
        <w:t>Radio frequency</w:t>
      </w:r>
    </w:p>
    <w:p w14:paraId="0E6DB5A8" w14:textId="48806BFF" w:rsidR="00615245" w:rsidRPr="00D32FC4" w:rsidRDefault="00615245">
      <w:pPr>
        <w:tabs>
          <w:tab w:val="left" w:pos="993"/>
        </w:tabs>
        <w:spacing w:after="0" w:line="240" w:lineRule="auto"/>
        <w:rPr>
          <w:rFonts w:eastAsiaTheme="minorHAnsi"/>
        </w:rPr>
        <w:pPrChange w:id="1481" w:author="tomasrodrigues@ua.pt" w:date="2017-08-30T15:45:00Z">
          <w:pPr>
            <w:tabs>
              <w:tab w:val="left" w:pos="993"/>
              <w:tab w:val="left" w:pos="1276"/>
              <w:tab w:val="left" w:pos="1418"/>
            </w:tabs>
            <w:spacing w:after="0" w:line="240" w:lineRule="auto"/>
          </w:pPr>
        </w:pPrChange>
      </w:pPr>
      <w:r>
        <w:rPr>
          <w:b/>
        </w:rPr>
        <w:t>RATs</w:t>
      </w:r>
      <w:r w:rsidRPr="00D32FC4">
        <w:rPr>
          <w:b/>
        </w:rPr>
        <w:t xml:space="preserve"> </w:t>
      </w:r>
      <w:ins w:id="1482" w:author="tomasrodrigues@ua.pt" w:date="2017-08-30T15:52:00Z">
        <w:r w:rsidR="00BE5E9E">
          <w:rPr>
            <w:b/>
          </w:rPr>
          <w:tab/>
        </w:r>
      </w:ins>
      <w:del w:id="1483" w:author="tomasrodrigues@ua.pt" w:date="2017-08-30T15:52:00Z">
        <w:r w:rsidRPr="00D32FC4" w:rsidDel="00BE5E9E">
          <w:rPr>
            <w:b/>
          </w:rPr>
          <w:delText xml:space="preserve">– </w:delText>
        </w:r>
      </w:del>
      <w:r w:rsidRPr="0004539F">
        <w:rPr>
          <w:rFonts w:eastAsiaTheme="minorHAnsi"/>
        </w:rPr>
        <w:t>Radio Access Technologies</w:t>
      </w:r>
    </w:p>
    <w:p w14:paraId="21DE9632" w14:textId="45ABDD85" w:rsidR="00615245" w:rsidRPr="00D32FC4" w:rsidRDefault="00615245">
      <w:pPr>
        <w:tabs>
          <w:tab w:val="left" w:pos="993"/>
        </w:tabs>
        <w:spacing w:after="0" w:line="240" w:lineRule="auto"/>
        <w:rPr>
          <w:rFonts w:eastAsiaTheme="minorHAnsi"/>
        </w:rPr>
        <w:pPrChange w:id="1484" w:author="tomasrodrigues@ua.pt" w:date="2017-08-30T15:45:00Z">
          <w:pPr>
            <w:tabs>
              <w:tab w:val="left" w:pos="993"/>
              <w:tab w:val="left" w:pos="1276"/>
              <w:tab w:val="left" w:pos="1418"/>
            </w:tabs>
            <w:spacing w:after="0" w:line="240" w:lineRule="auto"/>
          </w:pPr>
        </w:pPrChange>
      </w:pPr>
      <w:r w:rsidRPr="00D32FC4">
        <w:rPr>
          <w:b/>
        </w:rPr>
        <w:t xml:space="preserve">RNC </w:t>
      </w:r>
      <w:ins w:id="1485" w:author="tomasrodrigues@ua.pt" w:date="2017-08-30T15:52:00Z">
        <w:r w:rsidR="00BE5E9E">
          <w:rPr>
            <w:b/>
          </w:rPr>
          <w:tab/>
        </w:r>
      </w:ins>
      <w:del w:id="1486" w:author="tomasrodrigues@ua.pt" w:date="2017-08-30T15:52:00Z">
        <w:r w:rsidRPr="00D32FC4" w:rsidDel="00BE5E9E">
          <w:rPr>
            <w:b/>
          </w:rPr>
          <w:delText xml:space="preserve">– </w:delText>
        </w:r>
      </w:del>
      <w:r w:rsidRPr="00D32FC4">
        <w:rPr>
          <w:rFonts w:eastAsiaTheme="minorHAnsi"/>
        </w:rPr>
        <w:t>Radio Network Controller</w:t>
      </w:r>
    </w:p>
    <w:p w14:paraId="7334BD6C" w14:textId="2E23A2C7" w:rsidR="00615245" w:rsidRPr="00D32FC4" w:rsidRDefault="00615245">
      <w:pPr>
        <w:tabs>
          <w:tab w:val="left" w:pos="993"/>
        </w:tabs>
        <w:spacing w:after="0" w:line="240" w:lineRule="auto"/>
        <w:rPr>
          <w:rFonts w:eastAsiaTheme="minorHAnsi"/>
        </w:rPr>
        <w:pPrChange w:id="1487" w:author="tomasrodrigues@ua.pt" w:date="2017-08-30T15:45:00Z">
          <w:pPr>
            <w:tabs>
              <w:tab w:val="left" w:pos="993"/>
              <w:tab w:val="left" w:pos="1276"/>
              <w:tab w:val="left" w:pos="1418"/>
            </w:tabs>
            <w:spacing w:after="0" w:line="240" w:lineRule="auto"/>
          </w:pPr>
        </w:pPrChange>
      </w:pPr>
      <w:r w:rsidRPr="00D32FC4">
        <w:rPr>
          <w:b/>
        </w:rPr>
        <w:t xml:space="preserve">RNS </w:t>
      </w:r>
      <w:ins w:id="1488" w:author="tomasrodrigues@ua.pt" w:date="2017-08-30T15:52:00Z">
        <w:r w:rsidR="00BE5E9E">
          <w:rPr>
            <w:rFonts w:eastAsiaTheme="minorHAnsi"/>
          </w:rPr>
          <w:tab/>
        </w:r>
      </w:ins>
      <w:del w:id="1489" w:author="tomasrodrigues@ua.pt" w:date="2017-08-30T15:52:00Z">
        <w:r w:rsidRPr="00D32FC4" w:rsidDel="00BE5E9E">
          <w:rPr>
            <w:b/>
          </w:rPr>
          <w:delText>–</w:delText>
        </w:r>
        <w:r w:rsidRPr="00D32FC4" w:rsidDel="00BE5E9E">
          <w:rPr>
            <w:rFonts w:eastAsiaTheme="minorHAnsi"/>
          </w:rPr>
          <w:delText xml:space="preserve"> </w:delText>
        </w:r>
      </w:del>
      <w:r w:rsidRPr="00D32FC4">
        <w:rPr>
          <w:rFonts w:eastAsiaTheme="minorHAnsi"/>
        </w:rPr>
        <w:t>Radio Network Subsystem</w:t>
      </w:r>
    </w:p>
    <w:p w14:paraId="4953E074" w14:textId="44249D11" w:rsidR="00615245" w:rsidRDefault="00615245">
      <w:pPr>
        <w:tabs>
          <w:tab w:val="left" w:pos="993"/>
        </w:tabs>
        <w:spacing w:after="0" w:line="240" w:lineRule="auto"/>
        <w:pPrChange w:id="1490" w:author="tomasrodrigues@ua.pt" w:date="2017-08-30T15:45:00Z">
          <w:pPr>
            <w:tabs>
              <w:tab w:val="left" w:pos="993"/>
              <w:tab w:val="left" w:pos="1276"/>
              <w:tab w:val="left" w:pos="1418"/>
            </w:tabs>
            <w:spacing w:after="0" w:line="240" w:lineRule="auto"/>
          </w:pPr>
        </w:pPrChange>
      </w:pPr>
      <w:r w:rsidRPr="00D32FC4">
        <w:rPr>
          <w:b/>
        </w:rPr>
        <w:t xml:space="preserve">ROM </w:t>
      </w:r>
      <w:ins w:id="1491" w:author="tomasrodrigues@ua.pt" w:date="2017-08-30T15:52:00Z">
        <w:r w:rsidR="00BE5E9E">
          <w:rPr>
            <w:b/>
          </w:rPr>
          <w:tab/>
        </w:r>
      </w:ins>
      <w:del w:id="1492" w:author="tomasrodrigues@ua.pt" w:date="2017-08-30T15:52:00Z">
        <w:r w:rsidRPr="00D32FC4" w:rsidDel="00BE5E9E">
          <w:rPr>
            <w:b/>
          </w:rPr>
          <w:delText xml:space="preserve">– </w:delText>
        </w:r>
      </w:del>
      <w:r w:rsidRPr="00D32FC4">
        <w:t>Read Only Memory</w:t>
      </w:r>
    </w:p>
    <w:p w14:paraId="31D6A4AC" w14:textId="578A10AF" w:rsidR="00615245" w:rsidRDefault="00615245">
      <w:pPr>
        <w:tabs>
          <w:tab w:val="left" w:pos="993"/>
        </w:tabs>
        <w:spacing w:after="0" w:line="240" w:lineRule="auto"/>
        <w:rPr>
          <w:lang w:eastAsia="en-US"/>
        </w:rPr>
        <w:pPrChange w:id="1493" w:author="tomasrodrigues@ua.pt" w:date="2017-08-30T15:45:00Z">
          <w:pPr>
            <w:tabs>
              <w:tab w:val="left" w:pos="993"/>
              <w:tab w:val="left" w:pos="1276"/>
              <w:tab w:val="left" w:pos="1418"/>
            </w:tabs>
            <w:spacing w:after="0" w:line="240" w:lineRule="auto"/>
          </w:pPr>
        </w:pPrChange>
      </w:pPr>
      <w:r>
        <w:rPr>
          <w:b/>
        </w:rPr>
        <w:t>RTP</w:t>
      </w:r>
      <w:ins w:id="1494" w:author="tomasrodrigues@ua.pt" w:date="2017-08-30T15:52:00Z">
        <w:r w:rsidR="00BE5E9E">
          <w:rPr>
            <w:b/>
          </w:rPr>
          <w:tab/>
        </w:r>
      </w:ins>
      <w:del w:id="1495" w:author="tomasrodrigues@ua.pt" w:date="2017-08-30T15:52:00Z">
        <w:r w:rsidDel="00BE5E9E">
          <w:rPr>
            <w:b/>
          </w:rPr>
          <w:delText xml:space="preserve"> </w:delText>
        </w:r>
        <w:r w:rsidRPr="00D32FC4" w:rsidDel="00BE5E9E">
          <w:rPr>
            <w:b/>
          </w:rPr>
          <w:delText>–</w:delText>
        </w:r>
      </w:del>
      <w:del w:id="1496" w:author="tomasrodrigues@ua.pt" w:date="2017-08-30T15:53:00Z">
        <w:r w:rsidDel="00BE5E9E">
          <w:rPr>
            <w:b/>
          </w:rPr>
          <w:delText xml:space="preserve"> </w:delText>
        </w:r>
      </w:del>
      <w:r w:rsidRPr="00CC6ACE">
        <w:rPr>
          <w:lang w:eastAsia="en-US"/>
        </w:rPr>
        <w:t>Real Time Transport Protocol</w:t>
      </w:r>
    </w:p>
    <w:p w14:paraId="12782EDB" w14:textId="23AB983F" w:rsidR="00CD59D1" w:rsidRPr="00D32FC4" w:rsidRDefault="00CD59D1">
      <w:pPr>
        <w:tabs>
          <w:tab w:val="left" w:pos="993"/>
        </w:tabs>
        <w:spacing w:after="0" w:line="240" w:lineRule="auto"/>
        <w:pPrChange w:id="1497" w:author="tomasrodrigues@ua.pt" w:date="2017-08-30T15:45:00Z">
          <w:pPr>
            <w:tabs>
              <w:tab w:val="left" w:pos="993"/>
              <w:tab w:val="left" w:pos="1276"/>
              <w:tab w:val="left" w:pos="1418"/>
            </w:tabs>
            <w:spacing w:after="0" w:line="240" w:lineRule="auto"/>
          </w:pPr>
        </w:pPrChange>
      </w:pPr>
      <w:r>
        <w:rPr>
          <w:b/>
        </w:rPr>
        <w:t xml:space="preserve">RTT </w:t>
      </w:r>
      <w:ins w:id="1498" w:author="tomasrodrigues@ua.pt" w:date="2017-08-30T15:53:00Z">
        <w:r w:rsidR="00BE5E9E">
          <w:rPr>
            <w:b/>
          </w:rPr>
          <w:tab/>
        </w:r>
      </w:ins>
      <w:del w:id="1499" w:author="tomasrodrigues@ua.pt" w:date="2017-08-30T15:52:00Z">
        <w:r w:rsidRPr="00D32FC4" w:rsidDel="00BE5E9E">
          <w:rPr>
            <w:b/>
          </w:rPr>
          <w:delText>–</w:delText>
        </w:r>
        <w:r w:rsidDel="00BE5E9E">
          <w:rPr>
            <w:b/>
          </w:rPr>
          <w:delText xml:space="preserve"> </w:delText>
        </w:r>
      </w:del>
      <w:r>
        <w:rPr>
          <w:lang w:eastAsia="en-US"/>
        </w:rPr>
        <w:t>Round-Trip T</w:t>
      </w:r>
      <w:r w:rsidRPr="0081393F">
        <w:rPr>
          <w:lang w:eastAsia="en-US"/>
        </w:rPr>
        <w:t>ime</w:t>
      </w:r>
    </w:p>
    <w:p w14:paraId="27AA4F44" w14:textId="3142A74D" w:rsidR="00615245" w:rsidRDefault="00615245">
      <w:pPr>
        <w:tabs>
          <w:tab w:val="left" w:pos="993"/>
        </w:tabs>
        <w:spacing w:after="0" w:line="240" w:lineRule="auto"/>
        <w:pPrChange w:id="1500" w:author="tomasrodrigues@ua.pt" w:date="2017-08-30T15:45:00Z">
          <w:pPr>
            <w:tabs>
              <w:tab w:val="left" w:pos="993"/>
              <w:tab w:val="left" w:pos="1276"/>
              <w:tab w:val="left" w:pos="1418"/>
            </w:tabs>
            <w:spacing w:after="0" w:line="240" w:lineRule="auto"/>
          </w:pPr>
        </w:pPrChange>
      </w:pPr>
      <w:r w:rsidRPr="00D32FC4">
        <w:rPr>
          <w:b/>
        </w:rPr>
        <w:t xml:space="preserve">RUU </w:t>
      </w:r>
      <w:ins w:id="1501" w:author="tomasrodrigues@ua.pt" w:date="2017-08-30T15:53:00Z">
        <w:r w:rsidR="00BE5E9E">
          <w:rPr>
            <w:b/>
          </w:rPr>
          <w:tab/>
        </w:r>
      </w:ins>
      <w:del w:id="1502" w:author="tomasrodrigues@ua.pt" w:date="2017-08-30T15:53:00Z">
        <w:r w:rsidRPr="00D32FC4" w:rsidDel="00BE5E9E">
          <w:rPr>
            <w:b/>
          </w:rPr>
          <w:delText xml:space="preserve">– </w:delText>
        </w:r>
      </w:del>
      <w:r w:rsidRPr="00D32FC4">
        <w:t>ROM Update Utility</w:t>
      </w:r>
    </w:p>
    <w:p w14:paraId="4BAFB706" w14:textId="0FE5F5C7" w:rsidR="005128FB" w:rsidRDefault="005128FB">
      <w:pPr>
        <w:tabs>
          <w:tab w:val="left" w:pos="993"/>
        </w:tabs>
        <w:spacing w:after="0" w:line="240" w:lineRule="auto"/>
        <w:pPrChange w:id="1503" w:author="tomasrodrigues@ua.pt" w:date="2017-08-30T15:45:00Z">
          <w:pPr>
            <w:tabs>
              <w:tab w:val="left" w:pos="993"/>
              <w:tab w:val="left" w:pos="1276"/>
              <w:tab w:val="left" w:pos="1418"/>
            </w:tabs>
            <w:spacing w:after="0" w:line="240" w:lineRule="auto"/>
          </w:pPr>
        </w:pPrChange>
      </w:pPr>
      <w:r>
        <w:rPr>
          <w:b/>
        </w:rPr>
        <w:t xml:space="preserve">REST </w:t>
      </w:r>
      <w:del w:id="1504" w:author="tomasrodrigues@ua.pt" w:date="2017-08-30T15:54:00Z">
        <w:r w:rsidRPr="00D32FC4" w:rsidDel="00BE5E9E">
          <w:rPr>
            <w:b/>
          </w:rPr>
          <w:delText xml:space="preserve">– </w:delText>
        </w:r>
      </w:del>
      <w:ins w:id="1505" w:author="tomasrodrigues@ua.pt" w:date="2017-08-30T15:54:00Z">
        <w:r w:rsidR="00BE5E9E">
          <w:rPr>
            <w:b/>
          </w:rPr>
          <w:tab/>
        </w:r>
      </w:ins>
      <w:r w:rsidR="00786814">
        <w:fldChar w:fldCharType="begin"/>
      </w:r>
      <w:r w:rsidR="00786814">
        <w:instrText xml:space="preserve"> HYPERLINK "http://encyclopedia.thefreedictionary.com/Representational+State+Transfer" </w:instrText>
      </w:r>
      <w:r w:rsidR="00786814">
        <w:fldChar w:fldCharType="separate"/>
      </w:r>
      <w:r w:rsidRPr="00522B9A">
        <w:t>Representational State Transfer</w:t>
      </w:r>
      <w:r w:rsidR="00786814">
        <w:fldChar w:fldCharType="end"/>
      </w:r>
    </w:p>
    <w:p w14:paraId="2F0D3A6C" w14:textId="5A4B37BF" w:rsidR="003B1601" w:rsidRDefault="003B1601">
      <w:pPr>
        <w:tabs>
          <w:tab w:val="left" w:pos="993"/>
        </w:tabs>
        <w:spacing w:after="0" w:line="240" w:lineRule="auto"/>
        <w:pPrChange w:id="1506" w:author="tomasrodrigues@ua.pt" w:date="2017-08-30T15:45:00Z">
          <w:pPr>
            <w:tabs>
              <w:tab w:val="left" w:pos="993"/>
              <w:tab w:val="left" w:pos="1276"/>
              <w:tab w:val="left" w:pos="1418"/>
            </w:tabs>
            <w:spacing w:after="0" w:line="240" w:lineRule="auto"/>
          </w:pPr>
        </w:pPrChange>
      </w:pPr>
      <w:r>
        <w:rPr>
          <w:b/>
        </w:rPr>
        <w:t xml:space="preserve">RSCP </w:t>
      </w:r>
      <w:del w:id="1507" w:author="tomasrodrigues@ua.pt" w:date="2017-08-30T15:54:00Z">
        <w:r w:rsidRPr="00D32FC4" w:rsidDel="00BE5E9E">
          <w:rPr>
            <w:b/>
          </w:rPr>
          <w:delText>–</w:delText>
        </w:r>
        <w:r w:rsidDel="00BE5E9E">
          <w:rPr>
            <w:b/>
          </w:rPr>
          <w:delText xml:space="preserve"> </w:delText>
        </w:r>
      </w:del>
      <w:ins w:id="1508" w:author="tomasrodrigues@ua.pt" w:date="2017-08-30T15:54:00Z">
        <w:r w:rsidR="00BE5E9E">
          <w:rPr>
            <w:b/>
          </w:rPr>
          <w:tab/>
        </w:r>
      </w:ins>
      <w:r w:rsidRPr="00572678">
        <w:t>Received Signal Code Power</w:t>
      </w:r>
    </w:p>
    <w:p w14:paraId="29870186" w14:textId="537E90B9" w:rsidR="003B1601" w:rsidRDefault="003B1601">
      <w:pPr>
        <w:tabs>
          <w:tab w:val="left" w:pos="993"/>
        </w:tabs>
        <w:spacing w:after="0" w:line="240" w:lineRule="auto"/>
        <w:pPrChange w:id="1509" w:author="tomasrodrigues@ua.pt" w:date="2017-08-30T15:45:00Z">
          <w:pPr>
            <w:tabs>
              <w:tab w:val="left" w:pos="993"/>
              <w:tab w:val="left" w:pos="1276"/>
              <w:tab w:val="left" w:pos="1418"/>
            </w:tabs>
            <w:spacing w:after="0" w:line="240" w:lineRule="auto"/>
          </w:pPr>
        </w:pPrChange>
      </w:pPr>
      <w:r>
        <w:rPr>
          <w:b/>
        </w:rPr>
        <w:t xml:space="preserve">RSRQ </w:t>
      </w:r>
      <w:del w:id="1510" w:author="tomasrodrigues@ua.pt" w:date="2017-08-30T15:54:00Z">
        <w:r w:rsidRPr="00D32FC4" w:rsidDel="00BE5E9E">
          <w:rPr>
            <w:b/>
          </w:rPr>
          <w:delText>–</w:delText>
        </w:r>
        <w:r w:rsidDel="00BE5E9E">
          <w:rPr>
            <w:b/>
          </w:rPr>
          <w:delText xml:space="preserve"> </w:delText>
        </w:r>
      </w:del>
      <w:ins w:id="1511" w:author="tomasrodrigues@ua.pt" w:date="2017-08-30T15:54:00Z">
        <w:r w:rsidR="00BE5E9E">
          <w:rPr>
            <w:b/>
          </w:rPr>
          <w:tab/>
        </w:r>
      </w:ins>
      <w:r w:rsidRPr="00572678">
        <w:t>Reference Signal Received Quality</w:t>
      </w:r>
    </w:p>
    <w:p w14:paraId="3B5245AD" w14:textId="5B96BB0B" w:rsidR="003B1601" w:rsidRDefault="003B1601">
      <w:pPr>
        <w:tabs>
          <w:tab w:val="left" w:pos="993"/>
        </w:tabs>
        <w:spacing w:after="0" w:line="240" w:lineRule="auto"/>
        <w:pPrChange w:id="1512" w:author="tomasrodrigues@ua.pt" w:date="2017-08-30T15:45:00Z">
          <w:pPr>
            <w:tabs>
              <w:tab w:val="left" w:pos="993"/>
              <w:tab w:val="left" w:pos="1276"/>
              <w:tab w:val="left" w:pos="1418"/>
            </w:tabs>
            <w:spacing w:after="0" w:line="240" w:lineRule="auto"/>
          </w:pPr>
        </w:pPrChange>
      </w:pPr>
      <w:r>
        <w:rPr>
          <w:b/>
        </w:rPr>
        <w:t xml:space="preserve">RSRP </w:t>
      </w:r>
      <w:del w:id="1513" w:author="tomasrodrigues@ua.pt" w:date="2017-08-30T15:54:00Z">
        <w:r w:rsidRPr="00D32FC4" w:rsidDel="00BE5E9E">
          <w:rPr>
            <w:b/>
          </w:rPr>
          <w:delText>–</w:delText>
        </w:r>
        <w:r w:rsidDel="00BE5E9E">
          <w:rPr>
            <w:b/>
          </w:rPr>
          <w:delText xml:space="preserve"> </w:delText>
        </w:r>
      </w:del>
      <w:ins w:id="1514" w:author="tomasrodrigues@ua.pt" w:date="2017-08-30T15:54:00Z">
        <w:r w:rsidR="00BE5E9E">
          <w:rPr>
            <w:b/>
          </w:rPr>
          <w:tab/>
        </w:r>
      </w:ins>
      <w:r w:rsidRPr="00572678">
        <w:t>Reference Signal Received Power</w:t>
      </w:r>
    </w:p>
    <w:p w14:paraId="5E47C913" w14:textId="56C2CD0F" w:rsidR="00615245" w:rsidRDefault="00615245">
      <w:pPr>
        <w:tabs>
          <w:tab w:val="left" w:pos="993"/>
        </w:tabs>
        <w:spacing w:after="0" w:line="240" w:lineRule="auto"/>
        <w:pPrChange w:id="1515" w:author="tomasrodrigues@ua.pt" w:date="2017-08-30T15:45:00Z">
          <w:pPr>
            <w:tabs>
              <w:tab w:val="left" w:pos="993"/>
              <w:tab w:val="left" w:pos="1276"/>
              <w:tab w:val="left" w:pos="1418"/>
            </w:tabs>
            <w:spacing w:after="0" w:line="240" w:lineRule="auto"/>
          </w:pPr>
        </w:pPrChange>
      </w:pPr>
      <w:r>
        <w:rPr>
          <w:b/>
        </w:rPr>
        <w:t xml:space="preserve">RTCP </w:t>
      </w:r>
      <w:del w:id="1516" w:author="tomasrodrigues@ua.pt" w:date="2017-08-30T15:54:00Z">
        <w:r w:rsidRPr="00D32FC4" w:rsidDel="00BE5E9E">
          <w:rPr>
            <w:b/>
          </w:rPr>
          <w:delText>–</w:delText>
        </w:r>
        <w:r w:rsidDel="00BE5E9E">
          <w:delText xml:space="preserve"> </w:delText>
        </w:r>
      </w:del>
      <w:ins w:id="1517" w:author="tomasrodrigues@ua.pt" w:date="2017-08-30T15:54:00Z">
        <w:r w:rsidR="00BE5E9E">
          <w:rPr>
            <w:b/>
          </w:rPr>
          <w:tab/>
        </w:r>
      </w:ins>
      <w:r w:rsidRPr="00CC6ACE">
        <w:rPr>
          <w:lang w:eastAsia="en-US"/>
        </w:rPr>
        <w:t>RTP Control Protocol </w:t>
      </w:r>
    </w:p>
    <w:p w14:paraId="02F9C5D5" w14:textId="77777777" w:rsidR="00615245" w:rsidRPr="00A612FF" w:rsidRDefault="00615245">
      <w:pPr>
        <w:tabs>
          <w:tab w:val="left" w:pos="993"/>
        </w:tabs>
        <w:spacing w:after="0" w:line="240" w:lineRule="auto"/>
        <w:rPr>
          <w:sz w:val="8"/>
          <w:szCs w:val="8"/>
        </w:rPr>
        <w:pPrChange w:id="1518" w:author="tomasrodrigues@ua.pt" w:date="2017-08-30T15:45:00Z">
          <w:pPr>
            <w:tabs>
              <w:tab w:val="left" w:pos="993"/>
              <w:tab w:val="left" w:pos="1276"/>
              <w:tab w:val="left" w:pos="1418"/>
            </w:tabs>
            <w:spacing w:after="0" w:line="240" w:lineRule="auto"/>
          </w:pPr>
        </w:pPrChange>
      </w:pPr>
    </w:p>
    <w:p w14:paraId="43272D62" w14:textId="6FC2C878" w:rsidR="00615245" w:rsidRDefault="00615245">
      <w:pPr>
        <w:tabs>
          <w:tab w:val="left" w:pos="993"/>
        </w:tabs>
        <w:spacing w:after="0" w:line="240" w:lineRule="auto"/>
        <w:pPrChange w:id="1519" w:author="tomasrodrigues@ua.pt" w:date="2017-08-30T15:45:00Z">
          <w:pPr>
            <w:tabs>
              <w:tab w:val="left" w:pos="993"/>
              <w:tab w:val="left" w:pos="1276"/>
              <w:tab w:val="left" w:pos="1418"/>
            </w:tabs>
            <w:spacing w:after="0" w:line="240" w:lineRule="auto"/>
          </w:pPr>
        </w:pPrChange>
      </w:pPr>
      <w:r w:rsidRPr="00D32FC4">
        <w:rPr>
          <w:b/>
        </w:rPr>
        <w:t>SAE</w:t>
      </w:r>
      <w:del w:id="1520" w:author="tomasrodrigues@ua.pt" w:date="2017-08-30T15:53:00Z">
        <w:r w:rsidRPr="00D32FC4" w:rsidDel="00BE5E9E">
          <w:rPr>
            <w:b/>
          </w:rPr>
          <w:delText xml:space="preserve"> –</w:delText>
        </w:r>
      </w:del>
      <w:r w:rsidRPr="00D32FC4">
        <w:rPr>
          <w:b/>
        </w:rPr>
        <w:t xml:space="preserve"> </w:t>
      </w:r>
      <w:ins w:id="1521" w:author="tomasrodrigues@ua.pt" w:date="2017-08-30T15:54:00Z">
        <w:r w:rsidR="00BE5E9E">
          <w:rPr>
            <w:b/>
          </w:rPr>
          <w:tab/>
        </w:r>
      </w:ins>
      <w:r w:rsidRPr="00D32FC4">
        <w:t>System Architecture Evolution</w:t>
      </w:r>
    </w:p>
    <w:p w14:paraId="5104DA80" w14:textId="15585E6C" w:rsidR="00615245" w:rsidRPr="00C21EEA" w:rsidRDefault="00615245">
      <w:pPr>
        <w:tabs>
          <w:tab w:val="left" w:pos="993"/>
        </w:tabs>
        <w:spacing w:after="0" w:line="240" w:lineRule="auto"/>
        <w:pPrChange w:id="1522" w:author="tomasrodrigues@ua.pt" w:date="2017-08-30T15:45:00Z">
          <w:pPr>
            <w:tabs>
              <w:tab w:val="left" w:pos="993"/>
              <w:tab w:val="left" w:pos="1276"/>
              <w:tab w:val="left" w:pos="1418"/>
            </w:tabs>
            <w:spacing w:after="0" w:line="240" w:lineRule="auto"/>
          </w:pPr>
        </w:pPrChange>
      </w:pPr>
      <w:r>
        <w:rPr>
          <w:b/>
        </w:rPr>
        <w:t>SCP</w:t>
      </w:r>
      <w:ins w:id="1523" w:author="tomasrodrigues@ua.pt" w:date="2017-08-30T15:54:00Z">
        <w:r w:rsidR="00BE5E9E">
          <w:rPr>
            <w:b/>
          </w:rPr>
          <w:tab/>
        </w:r>
      </w:ins>
      <w:del w:id="1524" w:author="tomasrodrigues@ua.pt" w:date="2017-08-30T15:53:00Z">
        <w:r w:rsidDel="00BE5E9E">
          <w:rPr>
            <w:b/>
          </w:rPr>
          <w:delText xml:space="preserve"> </w:delText>
        </w:r>
        <w:r w:rsidRPr="00C21EEA" w:rsidDel="00BE5E9E">
          <w:rPr>
            <w:b/>
          </w:rPr>
          <w:delText>–</w:delText>
        </w:r>
      </w:del>
      <w:del w:id="1525" w:author="tomasrodrigues@ua.pt" w:date="2017-08-30T15:54:00Z">
        <w:r w:rsidRPr="00C21EEA" w:rsidDel="00BE5E9E">
          <w:rPr>
            <w:b/>
          </w:rPr>
          <w:delText xml:space="preserve"> </w:delText>
        </w:r>
      </w:del>
      <w:r w:rsidRPr="00C21EEA">
        <w:t>Secure Copy</w:t>
      </w:r>
    </w:p>
    <w:p w14:paraId="423F3F6F" w14:textId="50B76A72" w:rsidR="00615245" w:rsidRPr="00C21EEA" w:rsidRDefault="00615245">
      <w:pPr>
        <w:tabs>
          <w:tab w:val="left" w:pos="993"/>
        </w:tabs>
        <w:spacing w:after="0" w:line="240" w:lineRule="auto"/>
        <w:pPrChange w:id="1526" w:author="tomasrodrigues@ua.pt" w:date="2017-08-30T15:45:00Z">
          <w:pPr>
            <w:tabs>
              <w:tab w:val="left" w:pos="993"/>
              <w:tab w:val="left" w:pos="1276"/>
              <w:tab w:val="left" w:pos="1418"/>
            </w:tabs>
            <w:spacing w:after="0" w:line="240" w:lineRule="auto"/>
          </w:pPr>
        </w:pPrChange>
      </w:pPr>
      <w:r w:rsidRPr="00C21EEA">
        <w:rPr>
          <w:b/>
        </w:rPr>
        <w:t>SS7</w:t>
      </w:r>
      <w:del w:id="1527" w:author="tomasrodrigues@ua.pt" w:date="2017-08-30T15:53:00Z">
        <w:r w:rsidRPr="00C21EEA" w:rsidDel="00BE5E9E">
          <w:rPr>
            <w:b/>
          </w:rPr>
          <w:delText xml:space="preserve"> –</w:delText>
        </w:r>
      </w:del>
      <w:r w:rsidRPr="00C21EEA">
        <w:rPr>
          <w:b/>
        </w:rPr>
        <w:t xml:space="preserve"> </w:t>
      </w:r>
      <w:ins w:id="1528" w:author="tomasrodrigues@ua.pt" w:date="2017-08-30T15:54:00Z">
        <w:r w:rsidR="00BE5E9E">
          <w:rPr>
            <w:b/>
          </w:rPr>
          <w:tab/>
        </w:r>
      </w:ins>
      <w:r w:rsidRPr="00C21EEA">
        <w:t>Signaling System No. 7</w:t>
      </w:r>
    </w:p>
    <w:p w14:paraId="0F71647D" w14:textId="198B227F" w:rsidR="00615245" w:rsidRPr="00C21EEA" w:rsidRDefault="00615245">
      <w:pPr>
        <w:tabs>
          <w:tab w:val="left" w:pos="993"/>
        </w:tabs>
        <w:spacing w:after="0" w:line="240" w:lineRule="auto"/>
        <w:rPr>
          <w:rFonts w:eastAsiaTheme="minorHAnsi"/>
        </w:rPr>
        <w:pPrChange w:id="1529" w:author="tomasrodrigues@ua.pt" w:date="2017-08-30T15:45:00Z">
          <w:pPr>
            <w:tabs>
              <w:tab w:val="left" w:pos="993"/>
              <w:tab w:val="left" w:pos="1276"/>
              <w:tab w:val="left" w:pos="1418"/>
            </w:tabs>
            <w:spacing w:after="0" w:line="240" w:lineRule="auto"/>
          </w:pPr>
        </w:pPrChange>
      </w:pPr>
      <w:r w:rsidRPr="00C21EEA">
        <w:rPr>
          <w:b/>
        </w:rPr>
        <w:t>SIM</w:t>
      </w:r>
      <w:ins w:id="1530" w:author="tomasrodrigues@ua.pt" w:date="2017-08-30T15:54:00Z">
        <w:r w:rsidR="00BE5E9E">
          <w:rPr>
            <w:b/>
          </w:rPr>
          <w:tab/>
        </w:r>
      </w:ins>
      <w:del w:id="1531" w:author="tomasrodrigues@ua.pt" w:date="2017-08-30T15:53:00Z">
        <w:r w:rsidRPr="00C21EEA" w:rsidDel="00BE5E9E">
          <w:rPr>
            <w:b/>
          </w:rPr>
          <w:delText xml:space="preserve"> –</w:delText>
        </w:r>
      </w:del>
      <w:del w:id="1532" w:author="tomasrodrigues@ua.pt" w:date="2017-08-30T15:54:00Z">
        <w:r w:rsidRPr="00C21EEA" w:rsidDel="00BE5E9E">
          <w:rPr>
            <w:b/>
          </w:rPr>
          <w:delText xml:space="preserve"> </w:delText>
        </w:r>
      </w:del>
      <w:r w:rsidRPr="00C21EEA">
        <w:rPr>
          <w:rFonts w:eastAsiaTheme="minorHAnsi"/>
        </w:rPr>
        <w:t>Subscriber Identity Module</w:t>
      </w:r>
    </w:p>
    <w:p w14:paraId="0C28B6C0" w14:textId="5CEC8740" w:rsidR="00615245" w:rsidRPr="00C21EEA" w:rsidRDefault="00615245">
      <w:pPr>
        <w:tabs>
          <w:tab w:val="left" w:pos="993"/>
        </w:tabs>
        <w:spacing w:after="0" w:line="240" w:lineRule="auto"/>
        <w:rPr>
          <w:rFonts w:eastAsiaTheme="minorHAnsi"/>
        </w:rPr>
        <w:pPrChange w:id="1533" w:author="tomasrodrigues@ua.pt" w:date="2017-08-30T15:45:00Z">
          <w:pPr>
            <w:tabs>
              <w:tab w:val="left" w:pos="993"/>
              <w:tab w:val="left" w:pos="1276"/>
              <w:tab w:val="left" w:pos="1418"/>
            </w:tabs>
            <w:spacing w:after="0" w:line="240" w:lineRule="auto"/>
          </w:pPr>
        </w:pPrChange>
      </w:pPr>
      <w:r w:rsidRPr="00C21EEA">
        <w:rPr>
          <w:b/>
        </w:rPr>
        <w:t>SIP</w:t>
      </w:r>
      <w:del w:id="1534" w:author="tomasrodrigues@ua.pt" w:date="2017-08-30T15:53:00Z">
        <w:r w:rsidRPr="00C21EEA" w:rsidDel="00BE5E9E">
          <w:rPr>
            <w:b/>
          </w:rPr>
          <w:delText xml:space="preserve"> –</w:delText>
        </w:r>
      </w:del>
      <w:r w:rsidRPr="00C21EEA">
        <w:rPr>
          <w:b/>
        </w:rPr>
        <w:t xml:space="preserve"> </w:t>
      </w:r>
      <w:ins w:id="1535" w:author="tomasrodrigues@ua.pt" w:date="2017-08-30T15:54:00Z">
        <w:r w:rsidR="00BE5E9E">
          <w:rPr>
            <w:b/>
          </w:rPr>
          <w:tab/>
        </w:r>
      </w:ins>
      <w:r w:rsidRPr="00C21EEA">
        <w:t>S</w:t>
      </w:r>
      <w:r>
        <w:t>ession</w:t>
      </w:r>
      <w:r w:rsidRPr="00C21EEA">
        <w:t xml:space="preserve"> Initiation Protocol</w:t>
      </w:r>
    </w:p>
    <w:p w14:paraId="10F7A517" w14:textId="65C3FBA3" w:rsidR="00615245" w:rsidRPr="00C21EEA" w:rsidRDefault="00615245">
      <w:pPr>
        <w:tabs>
          <w:tab w:val="left" w:pos="993"/>
        </w:tabs>
        <w:spacing w:after="0" w:line="240" w:lineRule="auto"/>
        <w:rPr>
          <w:b/>
        </w:rPr>
        <w:pPrChange w:id="1536" w:author="tomasrodrigues@ua.pt" w:date="2017-08-30T15:45:00Z">
          <w:pPr>
            <w:tabs>
              <w:tab w:val="left" w:pos="993"/>
              <w:tab w:val="left" w:pos="1276"/>
              <w:tab w:val="left" w:pos="1418"/>
            </w:tabs>
            <w:spacing w:after="0" w:line="240" w:lineRule="auto"/>
          </w:pPr>
        </w:pPrChange>
      </w:pPr>
      <w:r w:rsidRPr="00C21EEA">
        <w:rPr>
          <w:b/>
        </w:rPr>
        <w:t>SFTP</w:t>
      </w:r>
      <w:ins w:id="1537" w:author="tomasrodrigues@ua.pt" w:date="2017-08-30T15:54:00Z">
        <w:r w:rsidR="00BE5E9E">
          <w:rPr>
            <w:b/>
          </w:rPr>
          <w:tab/>
        </w:r>
      </w:ins>
      <w:del w:id="1538" w:author="tomasrodrigues@ua.pt" w:date="2017-08-30T15:53:00Z">
        <w:r w:rsidRPr="00C21EEA" w:rsidDel="00BE5E9E">
          <w:rPr>
            <w:b/>
          </w:rPr>
          <w:delText xml:space="preserve"> –</w:delText>
        </w:r>
      </w:del>
      <w:del w:id="1539" w:author="tomasrodrigues@ua.pt" w:date="2017-08-30T15:54:00Z">
        <w:r w:rsidRPr="00C21EEA" w:rsidDel="00BE5E9E">
          <w:rPr>
            <w:b/>
          </w:rPr>
          <w:delText xml:space="preserve"> </w:delText>
        </w:r>
      </w:del>
      <w:r w:rsidRPr="00C21EEA">
        <w:t>SSH File Transfer Protocol</w:t>
      </w:r>
    </w:p>
    <w:p w14:paraId="078525D2" w14:textId="487B29D7" w:rsidR="00615245" w:rsidRPr="00D32FC4" w:rsidRDefault="00615245">
      <w:pPr>
        <w:tabs>
          <w:tab w:val="left" w:pos="993"/>
        </w:tabs>
        <w:spacing w:after="0" w:line="240" w:lineRule="auto"/>
        <w:rPr>
          <w:b/>
        </w:rPr>
        <w:pPrChange w:id="1540" w:author="tomasrodrigues@ua.pt" w:date="2017-08-30T15:45:00Z">
          <w:pPr>
            <w:tabs>
              <w:tab w:val="left" w:pos="993"/>
              <w:tab w:val="left" w:pos="1276"/>
              <w:tab w:val="left" w:pos="1418"/>
            </w:tabs>
            <w:spacing w:after="0" w:line="240" w:lineRule="auto"/>
          </w:pPr>
        </w:pPrChange>
      </w:pPr>
      <w:r w:rsidRPr="00D32FC4">
        <w:rPr>
          <w:b/>
        </w:rPr>
        <w:t>SGSN</w:t>
      </w:r>
      <w:ins w:id="1541" w:author="tomasrodrigues@ua.pt" w:date="2017-08-30T15:54:00Z">
        <w:r w:rsidR="00BE5E9E">
          <w:rPr>
            <w:b/>
          </w:rPr>
          <w:tab/>
        </w:r>
      </w:ins>
      <w:del w:id="1542" w:author="tomasrodrigues@ua.pt" w:date="2017-08-30T15:54:00Z">
        <w:r w:rsidRPr="00D32FC4" w:rsidDel="00BE5E9E">
          <w:rPr>
            <w:b/>
          </w:rPr>
          <w:delText xml:space="preserve"> </w:delText>
        </w:r>
      </w:del>
      <w:del w:id="1543" w:author="tomasrodrigues@ua.pt" w:date="2017-08-30T15:53:00Z">
        <w:r w:rsidRPr="00D32FC4" w:rsidDel="00BE5E9E">
          <w:rPr>
            <w:b/>
          </w:rPr>
          <w:delText xml:space="preserve">– </w:delText>
        </w:r>
      </w:del>
      <w:r w:rsidRPr="00D32FC4">
        <w:t>Serving GPRS Support Node</w:t>
      </w:r>
    </w:p>
    <w:p w14:paraId="1A08A130" w14:textId="0A9DE9ED" w:rsidR="00615245" w:rsidRPr="00D32FC4" w:rsidRDefault="00615245">
      <w:pPr>
        <w:tabs>
          <w:tab w:val="left" w:pos="993"/>
        </w:tabs>
        <w:spacing w:after="0" w:line="240" w:lineRule="auto"/>
        <w:pPrChange w:id="1544" w:author="tomasrodrigues@ua.pt" w:date="2017-08-30T15:45:00Z">
          <w:pPr>
            <w:tabs>
              <w:tab w:val="left" w:pos="993"/>
              <w:tab w:val="left" w:pos="1276"/>
              <w:tab w:val="left" w:pos="1418"/>
            </w:tabs>
            <w:spacing w:after="0" w:line="240" w:lineRule="auto"/>
          </w:pPr>
        </w:pPrChange>
      </w:pPr>
      <w:r w:rsidRPr="00D32FC4">
        <w:rPr>
          <w:b/>
          <w:color w:val="000000"/>
        </w:rPr>
        <w:t>SMTP</w:t>
      </w:r>
      <w:ins w:id="1545" w:author="tomasrodrigues@ua.pt" w:date="2017-08-30T15:54:00Z">
        <w:r w:rsidR="00BE5E9E">
          <w:rPr>
            <w:b/>
            <w:color w:val="000000"/>
          </w:rPr>
          <w:tab/>
        </w:r>
      </w:ins>
      <w:del w:id="1546" w:author="tomasrodrigues@ua.pt" w:date="2017-08-30T15:54:00Z">
        <w:r w:rsidRPr="00D32FC4" w:rsidDel="00BE5E9E">
          <w:rPr>
            <w:rFonts w:cs="Arial"/>
            <w:color w:val="000000"/>
            <w:sz w:val="21"/>
            <w:szCs w:val="21"/>
            <w:shd w:val="clear" w:color="auto" w:fill="F8F9FA"/>
          </w:rPr>
          <w:delText xml:space="preserve"> </w:delText>
        </w:r>
      </w:del>
      <w:del w:id="1547" w:author="tomasrodrigues@ua.pt" w:date="2017-08-30T15:53:00Z">
        <w:r w:rsidRPr="00D32FC4" w:rsidDel="00BE5E9E">
          <w:rPr>
            <w:b/>
          </w:rPr>
          <w:delText xml:space="preserve">– </w:delText>
        </w:r>
      </w:del>
      <w:r w:rsidRPr="00D32FC4">
        <w:t>Simple Mail Transfer Protocol</w:t>
      </w:r>
    </w:p>
    <w:p w14:paraId="581C753E" w14:textId="0C6C222F" w:rsidR="00615245" w:rsidRDefault="00615245">
      <w:pPr>
        <w:tabs>
          <w:tab w:val="left" w:pos="993"/>
        </w:tabs>
        <w:spacing w:after="0" w:line="240" w:lineRule="auto"/>
        <w:pPrChange w:id="1548" w:author="tomasrodrigues@ua.pt" w:date="2017-08-30T15:45:00Z">
          <w:pPr>
            <w:tabs>
              <w:tab w:val="left" w:pos="993"/>
              <w:tab w:val="left" w:pos="1276"/>
              <w:tab w:val="left" w:pos="1418"/>
            </w:tabs>
            <w:spacing w:after="0" w:line="240" w:lineRule="auto"/>
          </w:pPr>
        </w:pPrChange>
      </w:pPr>
      <w:r w:rsidRPr="00D32FC4">
        <w:rPr>
          <w:b/>
        </w:rPr>
        <w:t xml:space="preserve">SSID </w:t>
      </w:r>
      <w:ins w:id="1549" w:author="tomasrodrigues@ua.pt" w:date="2017-08-30T15:54:00Z">
        <w:r w:rsidR="00BE5E9E">
          <w:rPr>
            <w:b/>
          </w:rPr>
          <w:tab/>
        </w:r>
      </w:ins>
      <w:del w:id="1550" w:author="tomasrodrigues@ua.pt" w:date="2017-08-30T15:53:00Z">
        <w:r w:rsidRPr="00D32FC4" w:rsidDel="00BE5E9E">
          <w:rPr>
            <w:b/>
          </w:rPr>
          <w:delText xml:space="preserve">– </w:delText>
        </w:r>
      </w:del>
      <w:r w:rsidRPr="00D32FC4">
        <w:t>Service Set Identifier</w:t>
      </w:r>
    </w:p>
    <w:p w14:paraId="56CABE50" w14:textId="6A2C5FEA" w:rsidR="00615245" w:rsidRPr="00B24293" w:rsidRDefault="00615245">
      <w:pPr>
        <w:tabs>
          <w:tab w:val="left" w:pos="993"/>
        </w:tabs>
        <w:spacing w:after="0" w:line="240" w:lineRule="auto"/>
        <w:rPr>
          <w:b/>
        </w:rPr>
        <w:pPrChange w:id="1551" w:author="tomasrodrigues@ua.pt" w:date="2017-08-30T15:45:00Z">
          <w:pPr>
            <w:tabs>
              <w:tab w:val="left" w:pos="993"/>
              <w:tab w:val="left" w:pos="1276"/>
              <w:tab w:val="left" w:pos="1418"/>
            </w:tabs>
            <w:spacing w:after="0" w:line="240" w:lineRule="auto"/>
          </w:pPr>
        </w:pPrChange>
      </w:pPr>
      <w:r w:rsidRPr="00B24293">
        <w:rPr>
          <w:b/>
        </w:rPr>
        <w:t>SC-FDMA</w:t>
      </w:r>
      <w:r>
        <w:rPr>
          <w:b/>
        </w:rPr>
        <w:t xml:space="preserve"> </w:t>
      </w:r>
      <w:del w:id="1552" w:author="tomasrodrigues@ua.pt" w:date="2017-08-30T15:54:00Z">
        <w:r w:rsidRPr="00D32FC4" w:rsidDel="00BE5E9E">
          <w:rPr>
            <w:b/>
          </w:rPr>
          <w:delText>–</w:delText>
        </w:r>
        <w:r w:rsidDel="00BE5E9E">
          <w:rPr>
            <w:b/>
          </w:rPr>
          <w:delText xml:space="preserve"> </w:delText>
        </w:r>
      </w:del>
      <w:ins w:id="1553" w:author="tomasrodrigues@ua.pt" w:date="2017-08-30T15:54:00Z">
        <w:r w:rsidR="00BE5E9E">
          <w:rPr>
            <w:b/>
          </w:rPr>
          <w:tab/>
        </w:r>
      </w:ins>
      <w:r>
        <w:t>Single-c</w:t>
      </w:r>
      <w:r w:rsidRPr="00B24293">
        <w:t>arrier FDMA</w:t>
      </w:r>
      <w:r w:rsidRPr="00B24293">
        <w:rPr>
          <w:b/>
        </w:rPr>
        <w:t> </w:t>
      </w:r>
    </w:p>
    <w:p w14:paraId="3AF3E764" w14:textId="77777777" w:rsidR="00615245" w:rsidRPr="00A612FF" w:rsidRDefault="00615245">
      <w:pPr>
        <w:tabs>
          <w:tab w:val="left" w:pos="993"/>
        </w:tabs>
        <w:spacing w:after="0" w:line="240" w:lineRule="auto"/>
        <w:rPr>
          <w:sz w:val="8"/>
          <w:szCs w:val="8"/>
        </w:rPr>
        <w:pPrChange w:id="1554" w:author="tomasrodrigues@ua.pt" w:date="2017-08-30T15:45:00Z">
          <w:pPr>
            <w:tabs>
              <w:tab w:val="left" w:pos="993"/>
              <w:tab w:val="left" w:pos="1276"/>
              <w:tab w:val="left" w:pos="1418"/>
            </w:tabs>
            <w:spacing w:after="0" w:line="240" w:lineRule="auto"/>
          </w:pPr>
        </w:pPrChange>
      </w:pPr>
    </w:p>
    <w:p w14:paraId="3A00C97C" w14:textId="7C4C5CC0" w:rsidR="00457B79" w:rsidRPr="00457B79" w:rsidRDefault="00457B79">
      <w:pPr>
        <w:tabs>
          <w:tab w:val="left" w:pos="993"/>
        </w:tabs>
        <w:spacing w:after="0" w:line="240" w:lineRule="auto"/>
        <w:pPrChange w:id="1555" w:author="tomasrodrigues@ua.pt" w:date="2017-08-30T15:45:00Z">
          <w:pPr>
            <w:tabs>
              <w:tab w:val="left" w:pos="993"/>
              <w:tab w:val="left" w:pos="1276"/>
              <w:tab w:val="left" w:pos="1418"/>
            </w:tabs>
            <w:spacing w:after="0" w:line="240" w:lineRule="auto"/>
          </w:pPr>
        </w:pPrChange>
      </w:pPr>
      <w:r>
        <w:rPr>
          <w:b/>
        </w:rPr>
        <w:t xml:space="preserve">TAC </w:t>
      </w:r>
      <w:ins w:id="1556" w:author="tomasrodrigues@ua.pt" w:date="2017-08-30T15:54:00Z">
        <w:r w:rsidR="00BE5E9E">
          <w:rPr>
            <w:b/>
          </w:rPr>
          <w:tab/>
        </w:r>
      </w:ins>
      <w:del w:id="1557" w:author="tomasrodrigues@ua.pt" w:date="2017-08-30T15:53:00Z">
        <w:r w:rsidRPr="00D32FC4" w:rsidDel="00BE5E9E">
          <w:rPr>
            <w:b/>
          </w:rPr>
          <w:delText>–</w:delText>
        </w:r>
        <w:r w:rsidDel="00BE5E9E">
          <w:rPr>
            <w:b/>
          </w:rPr>
          <w:delText xml:space="preserve"> </w:delText>
        </w:r>
      </w:del>
      <w:r>
        <w:t>Tracking Area Code</w:t>
      </w:r>
    </w:p>
    <w:p w14:paraId="4B3E71F0" w14:textId="1EB8FD71" w:rsidR="00615245" w:rsidRPr="00DA48C0" w:rsidRDefault="00615245">
      <w:pPr>
        <w:tabs>
          <w:tab w:val="left" w:pos="993"/>
        </w:tabs>
        <w:spacing w:after="0" w:line="240" w:lineRule="auto"/>
        <w:pPrChange w:id="1558" w:author="tomasrodrigues@ua.pt" w:date="2017-08-30T15:45:00Z">
          <w:pPr>
            <w:tabs>
              <w:tab w:val="left" w:pos="993"/>
              <w:tab w:val="left" w:pos="1276"/>
              <w:tab w:val="left" w:pos="1418"/>
            </w:tabs>
            <w:spacing w:after="0" w:line="240" w:lineRule="auto"/>
          </w:pPr>
        </w:pPrChange>
      </w:pPr>
      <w:r>
        <w:rPr>
          <w:b/>
        </w:rPr>
        <w:t xml:space="preserve">TCP </w:t>
      </w:r>
      <w:ins w:id="1559" w:author="tomasrodrigues@ua.pt" w:date="2017-08-30T15:54:00Z">
        <w:r w:rsidR="00BE5E9E">
          <w:rPr>
            <w:b/>
          </w:rPr>
          <w:tab/>
        </w:r>
      </w:ins>
      <w:del w:id="1560" w:author="tomasrodrigues@ua.pt" w:date="2017-08-30T15:53:00Z">
        <w:r w:rsidRPr="00D32FC4" w:rsidDel="00BE5E9E">
          <w:rPr>
            <w:b/>
          </w:rPr>
          <w:delText>–</w:delText>
        </w:r>
        <w:r w:rsidDel="00BE5E9E">
          <w:rPr>
            <w:b/>
          </w:rPr>
          <w:delText xml:space="preserve"> </w:delText>
        </w:r>
      </w:del>
      <w:r>
        <w:t>Transmission Control Protocol</w:t>
      </w:r>
    </w:p>
    <w:p w14:paraId="35A5E080" w14:textId="1169C39B" w:rsidR="00615245" w:rsidRDefault="00615245">
      <w:pPr>
        <w:tabs>
          <w:tab w:val="left" w:pos="993"/>
        </w:tabs>
        <w:spacing w:after="0" w:line="240" w:lineRule="auto"/>
        <w:pPrChange w:id="1561" w:author="tomasrodrigues@ua.pt" w:date="2017-08-30T15:45:00Z">
          <w:pPr>
            <w:tabs>
              <w:tab w:val="left" w:pos="993"/>
              <w:tab w:val="left" w:pos="1276"/>
              <w:tab w:val="left" w:pos="1418"/>
            </w:tabs>
            <w:spacing w:after="0" w:line="240" w:lineRule="auto"/>
          </w:pPr>
        </w:pPrChange>
      </w:pPr>
      <w:r w:rsidRPr="00D32FC4">
        <w:rPr>
          <w:b/>
        </w:rPr>
        <w:t xml:space="preserve">TACS </w:t>
      </w:r>
      <w:ins w:id="1562" w:author="tomasrodrigues@ua.pt" w:date="2017-08-30T15:54:00Z">
        <w:r w:rsidR="00BE5E9E">
          <w:rPr>
            <w:b/>
          </w:rPr>
          <w:tab/>
        </w:r>
      </w:ins>
      <w:del w:id="1563" w:author="tomasrodrigues@ua.pt" w:date="2017-08-30T15:53:00Z">
        <w:r w:rsidRPr="00D32FC4" w:rsidDel="00BE5E9E">
          <w:rPr>
            <w:b/>
          </w:rPr>
          <w:delText xml:space="preserve">– </w:delText>
        </w:r>
      </w:del>
      <w:r w:rsidRPr="00D32FC4">
        <w:t>Total Access Communication System</w:t>
      </w:r>
    </w:p>
    <w:p w14:paraId="37A25FF3" w14:textId="5FE478D9" w:rsidR="00615245" w:rsidRPr="00D32FC4" w:rsidRDefault="00615245">
      <w:pPr>
        <w:tabs>
          <w:tab w:val="left" w:pos="993"/>
        </w:tabs>
        <w:spacing w:after="0" w:line="240" w:lineRule="auto"/>
        <w:rPr>
          <w:b/>
        </w:rPr>
        <w:pPrChange w:id="1564" w:author="tomasrodrigues@ua.pt" w:date="2017-08-30T15:45:00Z">
          <w:pPr>
            <w:tabs>
              <w:tab w:val="left" w:pos="993"/>
              <w:tab w:val="left" w:pos="1276"/>
              <w:tab w:val="left" w:pos="1418"/>
            </w:tabs>
            <w:spacing w:after="0" w:line="240" w:lineRule="auto"/>
          </w:pPr>
        </w:pPrChange>
      </w:pPr>
      <w:r>
        <w:rPr>
          <w:b/>
        </w:rPr>
        <w:lastRenderedPageBreak/>
        <w:t xml:space="preserve">TDMA </w:t>
      </w:r>
      <w:ins w:id="1565" w:author="tomasrodrigues@ua.pt" w:date="2017-08-30T15:54:00Z">
        <w:r w:rsidR="00BE5E9E">
          <w:rPr>
            <w:b/>
          </w:rPr>
          <w:tab/>
        </w:r>
      </w:ins>
      <w:del w:id="1566" w:author="tomasrodrigues@ua.pt" w:date="2017-08-30T15:53:00Z">
        <w:r w:rsidRPr="00D32FC4" w:rsidDel="00BE5E9E">
          <w:rPr>
            <w:b/>
          </w:rPr>
          <w:delText>–</w:delText>
        </w:r>
        <w:r w:rsidDel="00BE5E9E">
          <w:rPr>
            <w:b/>
          </w:rPr>
          <w:delText xml:space="preserve"> </w:delText>
        </w:r>
      </w:del>
      <w:r>
        <w:t>Time Division Multiple A</w:t>
      </w:r>
      <w:r w:rsidRPr="007456E2">
        <w:t>ccess</w:t>
      </w:r>
    </w:p>
    <w:p w14:paraId="6B47B1C2" w14:textId="77777777" w:rsidR="00615245" w:rsidRPr="00A612FF" w:rsidRDefault="00615245">
      <w:pPr>
        <w:tabs>
          <w:tab w:val="left" w:pos="993"/>
        </w:tabs>
        <w:spacing w:after="0" w:line="240" w:lineRule="auto"/>
        <w:rPr>
          <w:sz w:val="8"/>
          <w:szCs w:val="8"/>
        </w:rPr>
        <w:pPrChange w:id="1567" w:author="tomasrodrigues@ua.pt" w:date="2017-08-30T15:45:00Z">
          <w:pPr>
            <w:tabs>
              <w:tab w:val="left" w:pos="993"/>
              <w:tab w:val="left" w:pos="1276"/>
              <w:tab w:val="left" w:pos="1418"/>
            </w:tabs>
            <w:spacing w:after="0" w:line="240" w:lineRule="auto"/>
          </w:pPr>
        </w:pPrChange>
      </w:pPr>
    </w:p>
    <w:p w14:paraId="387B606E" w14:textId="2E827A93" w:rsidR="00615245" w:rsidRPr="00DE5F9B" w:rsidRDefault="00615245">
      <w:pPr>
        <w:tabs>
          <w:tab w:val="left" w:pos="993"/>
        </w:tabs>
        <w:spacing w:after="0" w:line="240" w:lineRule="auto"/>
        <w:rPr>
          <w:lang w:val="pt-PT"/>
        </w:rPr>
        <w:pPrChange w:id="1568" w:author="tomasrodrigues@ua.pt" w:date="2017-08-30T15:45:00Z">
          <w:pPr>
            <w:tabs>
              <w:tab w:val="left" w:pos="993"/>
              <w:tab w:val="left" w:pos="1276"/>
              <w:tab w:val="left" w:pos="1418"/>
            </w:tabs>
            <w:spacing w:after="0" w:line="240" w:lineRule="auto"/>
          </w:pPr>
        </w:pPrChange>
      </w:pPr>
      <w:r w:rsidRPr="00DE5F9B">
        <w:rPr>
          <w:b/>
          <w:lang w:val="pt-PT"/>
        </w:rPr>
        <w:t xml:space="preserve">UI </w:t>
      </w:r>
      <w:ins w:id="1569" w:author="tomasrodrigues@ua.pt" w:date="2017-08-30T15:54:00Z">
        <w:r w:rsidR="00BE5E9E">
          <w:rPr>
            <w:b/>
            <w:lang w:val="pt-PT"/>
          </w:rPr>
          <w:tab/>
        </w:r>
      </w:ins>
      <w:del w:id="1570" w:author="tomasrodrigues@ua.pt" w:date="2017-08-30T15:53:00Z">
        <w:r w:rsidRPr="00DE5F9B" w:rsidDel="00BE5E9E">
          <w:rPr>
            <w:b/>
            <w:lang w:val="pt-PT"/>
          </w:rPr>
          <w:delText xml:space="preserve">– </w:delText>
        </w:r>
      </w:del>
      <w:r w:rsidRPr="00DE5F9B">
        <w:rPr>
          <w:lang w:val="pt-PT"/>
        </w:rPr>
        <w:t>User Interface</w:t>
      </w:r>
    </w:p>
    <w:p w14:paraId="702F26A9" w14:textId="7C43F28B" w:rsidR="00615245" w:rsidRPr="00DE5F9B" w:rsidRDefault="00615245">
      <w:pPr>
        <w:tabs>
          <w:tab w:val="left" w:pos="993"/>
        </w:tabs>
        <w:spacing w:after="0" w:line="240" w:lineRule="auto"/>
        <w:rPr>
          <w:lang w:val="pt-PT"/>
        </w:rPr>
        <w:pPrChange w:id="1571" w:author="tomasrodrigues@ua.pt" w:date="2017-08-30T15:45:00Z">
          <w:pPr>
            <w:tabs>
              <w:tab w:val="left" w:pos="993"/>
              <w:tab w:val="left" w:pos="1276"/>
              <w:tab w:val="left" w:pos="1418"/>
            </w:tabs>
            <w:spacing w:after="0" w:line="240" w:lineRule="auto"/>
          </w:pPr>
        </w:pPrChange>
      </w:pPr>
      <w:r w:rsidRPr="00DE5F9B">
        <w:rPr>
          <w:b/>
          <w:lang w:val="pt-PT"/>
        </w:rPr>
        <w:t xml:space="preserve">UL </w:t>
      </w:r>
      <w:ins w:id="1572" w:author="tomasrodrigues@ua.pt" w:date="2017-08-30T15:54:00Z">
        <w:r w:rsidR="00BE5E9E">
          <w:rPr>
            <w:b/>
            <w:lang w:val="pt-PT"/>
          </w:rPr>
          <w:tab/>
        </w:r>
      </w:ins>
      <w:del w:id="1573" w:author="tomasrodrigues@ua.pt" w:date="2017-08-30T15:53:00Z">
        <w:r w:rsidRPr="00DE5F9B" w:rsidDel="00BE5E9E">
          <w:rPr>
            <w:b/>
            <w:lang w:val="pt-PT"/>
          </w:rPr>
          <w:delText xml:space="preserve">– </w:delText>
        </w:r>
      </w:del>
      <w:r w:rsidRPr="00DE5F9B">
        <w:rPr>
          <w:lang w:val="pt-PT"/>
        </w:rPr>
        <w:t>Uplink</w:t>
      </w:r>
    </w:p>
    <w:p w14:paraId="5BEB2544" w14:textId="123DD4F5" w:rsidR="00615245" w:rsidRPr="00DE5F9B" w:rsidRDefault="00615245">
      <w:pPr>
        <w:tabs>
          <w:tab w:val="left" w:pos="993"/>
        </w:tabs>
        <w:spacing w:after="0" w:line="240" w:lineRule="auto"/>
        <w:rPr>
          <w:lang w:val="pt-PT"/>
        </w:rPr>
        <w:pPrChange w:id="1574" w:author="tomasrodrigues@ua.pt" w:date="2017-08-30T15:45:00Z">
          <w:pPr>
            <w:tabs>
              <w:tab w:val="left" w:pos="993"/>
              <w:tab w:val="left" w:pos="1276"/>
              <w:tab w:val="left" w:pos="1418"/>
            </w:tabs>
            <w:spacing w:after="0" w:line="240" w:lineRule="auto"/>
          </w:pPr>
        </w:pPrChange>
      </w:pPr>
      <w:r w:rsidRPr="00DE5F9B">
        <w:rPr>
          <w:b/>
          <w:lang w:val="pt-PT"/>
        </w:rPr>
        <w:t>UDP</w:t>
      </w:r>
      <w:ins w:id="1575" w:author="tomasrodrigues@ua.pt" w:date="2017-08-30T15:54:00Z">
        <w:r w:rsidR="00BE5E9E">
          <w:rPr>
            <w:b/>
            <w:lang w:val="pt-PT"/>
          </w:rPr>
          <w:tab/>
        </w:r>
      </w:ins>
      <w:del w:id="1576" w:author="tomasrodrigues@ua.pt" w:date="2017-08-30T15:54:00Z">
        <w:r w:rsidRPr="00DE5F9B" w:rsidDel="00BE5E9E">
          <w:rPr>
            <w:b/>
            <w:lang w:val="pt-PT"/>
          </w:rPr>
          <w:delText xml:space="preserve"> </w:delText>
        </w:r>
      </w:del>
      <w:del w:id="1577" w:author="tomasrodrigues@ua.pt" w:date="2017-08-30T15:53:00Z">
        <w:r w:rsidRPr="00DE5F9B" w:rsidDel="00BE5E9E">
          <w:rPr>
            <w:b/>
            <w:lang w:val="pt-PT"/>
          </w:rPr>
          <w:delText xml:space="preserve">– </w:delText>
        </w:r>
        <w:r w:rsidDel="00BE5E9E">
          <w:rPr>
            <w:lang w:val="pt-PT"/>
          </w:rPr>
          <w:delText xml:space="preserve"> </w:delText>
        </w:r>
      </w:del>
      <w:r>
        <w:rPr>
          <w:lang w:val="pt-PT"/>
        </w:rPr>
        <w:t>User Datagram P</w:t>
      </w:r>
      <w:r w:rsidRPr="00DE5F9B">
        <w:rPr>
          <w:lang w:val="pt-PT"/>
        </w:rPr>
        <w:t>rotocol</w:t>
      </w:r>
    </w:p>
    <w:p w14:paraId="670195EA" w14:textId="6075BE82" w:rsidR="00615245" w:rsidRDefault="00615245">
      <w:pPr>
        <w:tabs>
          <w:tab w:val="left" w:pos="993"/>
        </w:tabs>
        <w:spacing w:after="0" w:line="240" w:lineRule="auto"/>
        <w:pPrChange w:id="1578" w:author="tomasrodrigues@ua.pt" w:date="2017-08-30T15:45:00Z">
          <w:pPr>
            <w:tabs>
              <w:tab w:val="left" w:pos="993"/>
              <w:tab w:val="left" w:pos="1276"/>
              <w:tab w:val="left" w:pos="1418"/>
            </w:tabs>
            <w:spacing w:after="0" w:line="240" w:lineRule="auto"/>
          </w:pPr>
        </w:pPrChange>
      </w:pPr>
      <w:r w:rsidRPr="00D32FC4">
        <w:rPr>
          <w:b/>
        </w:rPr>
        <w:t>U</w:t>
      </w:r>
      <w:r>
        <w:rPr>
          <w:b/>
        </w:rPr>
        <w:t>R</w:t>
      </w:r>
      <w:r w:rsidRPr="00D32FC4">
        <w:rPr>
          <w:b/>
        </w:rPr>
        <w:t xml:space="preserve">L </w:t>
      </w:r>
      <w:ins w:id="1579" w:author="tomasrodrigues@ua.pt" w:date="2017-08-30T15:54:00Z">
        <w:r w:rsidR="00BE5E9E">
          <w:rPr>
            <w:b/>
          </w:rPr>
          <w:tab/>
        </w:r>
      </w:ins>
      <w:del w:id="1580" w:author="tomasrodrigues@ua.pt" w:date="2017-08-30T15:53:00Z">
        <w:r w:rsidRPr="00D32FC4" w:rsidDel="00BE5E9E">
          <w:rPr>
            <w:b/>
          </w:rPr>
          <w:delText xml:space="preserve">– </w:delText>
        </w:r>
      </w:del>
      <w:r w:rsidRPr="008537F7">
        <w:t>Uniform Resource Locator</w:t>
      </w:r>
    </w:p>
    <w:p w14:paraId="42E127A5" w14:textId="0618342A" w:rsidR="00615245" w:rsidRPr="00AA2EE3" w:rsidRDefault="00615245">
      <w:pPr>
        <w:tabs>
          <w:tab w:val="left" w:pos="993"/>
        </w:tabs>
        <w:spacing w:after="0" w:line="240" w:lineRule="auto"/>
        <w:pPrChange w:id="1581" w:author="tomasrodrigues@ua.pt" w:date="2017-08-30T15:45:00Z">
          <w:pPr>
            <w:tabs>
              <w:tab w:val="left" w:pos="993"/>
              <w:tab w:val="left" w:pos="1276"/>
              <w:tab w:val="left" w:pos="1418"/>
            </w:tabs>
            <w:spacing w:after="0" w:line="240" w:lineRule="auto"/>
          </w:pPr>
        </w:pPrChange>
      </w:pPr>
      <w:r>
        <w:rPr>
          <w:b/>
        </w:rPr>
        <w:t>USB</w:t>
      </w:r>
      <w:ins w:id="1582" w:author="tomasrodrigues@ua.pt" w:date="2017-08-30T15:53:00Z">
        <w:r w:rsidR="00BE5E9E">
          <w:rPr>
            <w:b/>
          </w:rPr>
          <w:tab/>
        </w:r>
      </w:ins>
      <w:del w:id="1583" w:author="tomasrodrigues@ua.pt" w:date="2017-08-30T15:54:00Z">
        <w:r w:rsidRPr="00D32FC4" w:rsidDel="00BE5E9E">
          <w:rPr>
            <w:b/>
          </w:rPr>
          <w:delText xml:space="preserve"> </w:delText>
        </w:r>
      </w:del>
      <w:del w:id="1584" w:author="tomasrodrigues@ua.pt" w:date="2017-08-30T15:53:00Z">
        <w:r w:rsidRPr="00D32FC4" w:rsidDel="00BE5E9E">
          <w:rPr>
            <w:b/>
          </w:rPr>
          <w:delText>–</w:delText>
        </w:r>
        <w:r w:rsidDel="00BE5E9E">
          <w:rPr>
            <w:b/>
          </w:rPr>
          <w:delText xml:space="preserve"> </w:delText>
        </w:r>
      </w:del>
      <w:r>
        <w:t>Universal Serial Bus</w:t>
      </w:r>
    </w:p>
    <w:p w14:paraId="52BAC586" w14:textId="1B6CAEA3" w:rsidR="00615245" w:rsidRPr="00D32FC4" w:rsidRDefault="00615245">
      <w:pPr>
        <w:tabs>
          <w:tab w:val="left" w:pos="993"/>
        </w:tabs>
        <w:spacing w:after="0" w:line="240" w:lineRule="auto"/>
        <w:rPr>
          <w:b/>
        </w:rPr>
        <w:pPrChange w:id="1585" w:author="tomasrodrigues@ua.pt" w:date="2017-08-30T15:45:00Z">
          <w:pPr>
            <w:tabs>
              <w:tab w:val="left" w:pos="993"/>
              <w:tab w:val="left" w:pos="1276"/>
              <w:tab w:val="left" w:pos="1418"/>
            </w:tabs>
            <w:spacing w:after="0" w:line="240" w:lineRule="auto"/>
          </w:pPr>
        </w:pPrChange>
      </w:pPr>
      <w:r w:rsidRPr="00D32FC4">
        <w:rPr>
          <w:b/>
        </w:rPr>
        <w:t>UMTS</w:t>
      </w:r>
      <w:ins w:id="1586" w:author="tomasrodrigues@ua.pt" w:date="2017-08-30T15:53:00Z">
        <w:r w:rsidR="00BE5E9E">
          <w:rPr>
            <w:b/>
          </w:rPr>
          <w:tab/>
        </w:r>
      </w:ins>
      <w:del w:id="1587" w:author="tomasrodrigues@ua.pt" w:date="2017-08-30T15:54:00Z">
        <w:r w:rsidRPr="00D32FC4" w:rsidDel="00BE5E9E">
          <w:rPr>
            <w:b/>
          </w:rPr>
          <w:delText xml:space="preserve"> </w:delText>
        </w:r>
      </w:del>
      <w:del w:id="1588" w:author="tomasrodrigues@ua.pt" w:date="2017-08-30T15:53:00Z">
        <w:r w:rsidRPr="00D32FC4" w:rsidDel="00BE5E9E">
          <w:rPr>
            <w:b/>
          </w:rPr>
          <w:delText xml:space="preserve">– </w:delText>
        </w:r>
      </w:del>
      <w:r w:rsidRPr="00D32FC4">
        <w:t>Universal Mobile Telecommunications System</w:t>
      </w:r>
    </w:p>
    <w:p w14:paraId="623884B0" w14:textId="77777777" w:rsidR="00615245" w:rsidRPr="00A612FF" w:rsidRDefault="00615245">
      <w:pPr>
        <w:tabs>
          <w:tab w:val="left" w:pos="993"/>
        </w:tabs>
        <w:spacing w:after="0" w:line="240" w:lineRule="auto"/>
        <w:rPr>
          <w:sz w:val="8"/>
          <w:szCs w:val="8"/>
        </w:rPr>
        <w:pPrChange w:id="1589" w:author="tomasrodrigues@ua.pt" w:date="2017-08-30T15:45:00Z">
          <w:pPr>
            <w:tabs>
              <w:tab w:val="left" w:pos="993"/>
              <w:tab w:val="left" w:pos="1276"/>
              <w:tab w:val="left" w:pos="1418"/>
            </w:tabs>
            <w:spacing w:after="0" w:line="240" w:lineRule="auto"/>
          </w:pPr>
        </w:pPrChange>
      </w:pPr>
    </w:p>
    <w:p w14:paraId="2D473A11" w14:textId="79CC3E35" w:rsidR="00615245" w:rsidRPr="00D32FC4" w:rsidRDefault="00615245">
      <w:pPr>
        <w:tabs>
          <w:tab w:val="left" w:pos="993"/>
        </w:tabs>
        <w:spacing w:after="0" w:line="240" w:lineRule="auto"/>
        <w:rPr>
          <w:rFonts w:eastAsiaTheme="minorHAnsi"/>
        </w:rPr>
        <w:pPrChange w:id="1590" w:author="tomasrodrigues@ua.pt" w:date="2017-08-30T15:45:00Z">
          <w:pPr>
            <w:tabs>
              <w:tab w:val="left" w:pos="993"/>
              <w:tab w:val="left" w:pos="1276"/>
              <w:tab w:val="left" w:pos="1418"/>
            </w:tabs>
            <w:spacing w:after="0" w:line="240" w:lineRule="auto"/>
          </w:pPr>
        </w:pPrChange>
      </w:pPr>
      <w:r w:rsidRPr="00D32FC4">
        <w:rPr>
          <w:b/>
        </w:rPr>
        <w:t xml:space="preserve">VLR </w:t>
      </w:r>
      <w:ins w:id="1591" w:author="tomasrodrigues@ua.pt" w:date="2017-08-30T15:53:00Z">
        <w:r w:rsidR="00BE5E9E">
          <w:rPr>
            <w:b/>
          </w:rPr>
          <w:tab/>
        </w:r>
      </w:ins>
      <w:del w:id="1592" w:author="tomasrodrigues@ua.pt" w:date="2017-08-30T15:53:00Z">
        <w:r w:rsidRPr="00D32FC4" w:rsidDel="00BE5E9E">
          <w:rPr>
            <w:b/>
          </w:rPr>
          <w:delText xml:space="preserve">– </w:delText>
        </w:r>
      </w:del>
      <w:r w:rsidRPr="00D32FC4">
        <w:rPr>
          <w:rFonts w:eastAsiaTheme="minorHAnsi"/>
        </w:rPr>
        <w:t>Visitor Location Register</w:t>
      </w:r>
    </w:p>
    <w:p w14:paraId="208B67C2" w14:textId="0D72B1B5" w:rsidR="00615245" w:rsidRDefault="00615245">
      <w:pPr>
        <w:tabs>
          <w:tab w:val="left" w:pos="993"/>
        </w:tabs>
        <w:spacing w:after="0" w:line="240" w:lineRule="auto"/>
        <w:pPrChange w:id="1593" w:author="tomasrodrigues@ua.pt" w:date="2017-08-30T15:45:00Z">
          <w:pPr>
            <w:tabs>
              <w:tab w:val="left" w:pos="993"/>
              <w:tab w:val="left" w:pos="1276"/>
              <w:tab w:val="left" w:pos="1418"/>
            </w:tabs>
            <w:spacing w:after="0" w:line="240" w:lineRule="auto"/>
          </w:pPr>
        </w:pPrChange>
      </w:pPr>
      <w:r w:rsidRPr="00D32FC4">
        <w:rPr>
          <w:b/>
        </w:rPr>
        <w:t>VoIP</w:t>
      </w:r>
      <w:ins w:id="1594" w:author="tomasrodrigues@ua.pt" w:date="2017-08-30T15:53:00Z">
        <w:r w:rsidR="00BE5E9E">
          <w:rPr>
            <w:b/>
          </w:rPr>
          <w:tab/>
        </w:r>
      </w:ins>
      <w:del w:id="1595" w:author="tomasrodrigues@ua.pt" w:date="2017-08-30T15:54:00Z">
        <w:r w:rsidRPr="00D32FC4" w:rsidDel="00BE5E9E">
          <w:rPr>
            <w:b/>
          </w:rPr>
          <w:delText xml:space="preserve"> </w:delText>
        </w:r>
      </w:del>
      <w:del w:id="1596" w:author="tomasrodrigues@ua.pt" w:date="2017-08-30T15:53:00Z">
        <w:r w:rsidRPr="00D32FC4" w:rsidDel="00BE5E9E">
          <w:rPr>
            <w:b/>
          </w:rPr>
          <w:delText xml:space="preserve">– </w:delText>
        </w:r>
      </w:del>
      <w:r w:rsidRPr="00D32FC4">
        <w:t>Voice over IP (Internet Protocol)</w:t>
      </w:r>
    </w:p>
    <w:p w14:paraId="1F183F31" w14:textId="285D4B19" w:rsidR="00615245" w:rsidRDefault="00615245">
      <w:pPr>
        <w:tabs>
          <w:tab w:val="left" w:pos="993"/>
        </w:tabs>
        <w:spacing w:after="0" w:line="240" w:lineRule="auto"/>
        <w:pPrChange w:id="1597" w:author="tomasrodrigues@ua.pt" w:date="2017-08-30T15:45:00Z">
          <w:pPr>
            <w:tabs>
              <w:tab w:val="left" w:pos="993"/>
              <w:tab w:val="left" w:pos="1276"/>
              <w:tab w:val="left" w:pos="1418"/>
            </w:tabs>
            <w:spacing w:after="0" w:line="240" w:lineRule="auto"/>
          </w:pPr>
        </w:pPrChange>
      </w:pPr>
      <w:r w:rsidRPr="00D32FC4">
        <w:rPr>
          <w:b/>
        </w:rPr>
        <w:t>VoLTE</w:t>
      </w:r>
      <w:ins w:id="1598" w:author="tomasrodrigues@ua.pt" w:date="2017-08-30T15:53:00Z">
        <w:r w:rsidR="00BE5E9E">
          <w:rPr>
            <w:b/>
          </w:rPr>
          <w:tab/>
        </w:r>
      </w:ins>
      <w:del w:id="1599" w:author="tomasrodrigues@ua.pt" w:date="2017-08-30T15:54:00Z">
        <w:r w:rsidRPr="00D32FC4" w:rsidDel="00BE5E9E">
          <w:rPr>
            <w:b/>
          </w:rPr>
          <w:delText xml:space="preserve"> </w:delText>
        </w:r>
      </w:del>
      <w:del w:id="1600" w:author="tomasrodrigues@ua.pt" w:date="2017-08-30T15:53:00Z">
        <w:r w:rsidRPr="00D32FC4" w:rsidDel="00BE5E9E">
          <w:rPr>
            <w:b/>
          </w:rPr>
          <w:delText>–</w:delText>
        </w:r>
        <w:r w:rsidRPr="00D32FC4" w:rsidDel="00BE5E9E">
          <w:delText xml:space="preserve"> </w:delText>
        </w:r>
      </w:del>
      <w:r w:rsidRPr="00D32FC4">
        <w:t>Voice over LTE</w:t>
      </w:r>
    </w:p>
    <w:p w14:paraId="003CF9BF" w14:textId="2DBED2F6" w:rsidR="00615245" w:rsidRPr="00D32FC4" w:rsidRDefault="00615245">
      <w:pPr>
        <w:tabs>
          <w:tab w:val="left" w:pos="993"/>
        </w:tabs>
        <w:spacing w:after="0" w:line="240" w:lineRule="auto"/>
        <w:pPrChange w:id="1601" w:author="tomasrodrigues@ua.pt" w:date="2017-08-30T15:45:00Z">
          <w:pPr>
            <w:tabs>
              <w:tab w:val="left" w:pos="993"/>
              <w:tab w:val="left" w:pos="1276"/>
              <w:tab w:val="left" w:pos="1418"/>
            </w:tabs>
            <w:spacing w:after="0" w:line="240" w:lineRule="auto"/>
          </w:pPr>
        </w:pPrChange>
      </w:pPr>
      <w:commentRangeStart w:id="1602"/>
      <w:r>
        <w:rPr>
          <w:b/>
        </w:rPr>
        <w:t>VoWifi</w:t>
      </w:r>
      <w:ins w:id="1603" w:author="tomasrodrigues@ua.pt" w:date="2017-08-30T15:53:00Z">
        <w:r w:rsidR="00BE5E9E">
          <w:rPr>
            <w:b/>
          </w:rPr>
          <w:tab/>
        </w:r>
      </w:ins>
      <w:del w:id="1604" w:author="tomasrodrigues@ua.pt" w:date="2017-08-30T15:54:00Z">
        <w:r w:rsidDel="00BE5E9E">
          <w:rPr>
            <w:b/>
          </w:rPr>
          <w:delText xml:space="preserve"> </w:delText>
        </w:r>
      </w:del>
      <w:commentRangeEnd w:id="1602"/>
      <w:r w:rsidR="006760AE">
        <w:rPr>
          <w:rStyle w:val="Refdecomentrio"/>
        </w:rPr>
        <w:commentReference w:id="1602"/>
      </w:r>
      <w:del w:id="1605" w:author="tomasrodrigues@ua.pt" w:date="2017-08-30T15:53:00Z">
        <w:r w:rsidDel="00BE5E9E">
          <w:rPr>
            <w:b/>
          </w:rPr>
          <w:delText>-</w:delText>
        </w:r>
        <w:r w:rsidRPr="00D32FC4" w:rsidDel="00BE5E9E">
          <w:delText xml:space="preserve"> </w:delText>
        </w:r>
      </w:del>
      <w:r>
        <w:t>Voice over Wi-Fi</w:t>
      </w:r>
    </w:p>
    <w:p w14:paraId="3E45B7AE" w14:textId="77777777" w:rsidR="00615245" w:rsidRPr="000C2ADA" w:rsidRDefault="00615245">
      <w:pPr>
        <w:tabs>
          <w:tab w:val="left" w:pos="993"/>
        </w:tabs>
        <w:spacing w:after="0" w:line="240" w:lineRule="auto"/>
        <w:ind w:left="0"/>
        <w:rPr>
          <w:sz w:val="6"/>
          <w:szCs w:val="6"/>
        </w:rPr>
        <w:pPrChange w:id="1606" w:author="tomasrodrigues@ua.pt" w:date="2017-08-30T15:45:00Z">
          <w:pPr>
            <w:tabs>
              <w:tab w:val="left" w:pos="993"/>
              <w:tab w:val="left" w:pos="1276"/>
              <w:tab w:val="left" w:pos="1418"/>
            </w:tabs>
            <w:spacing w:after="0" w:line="240" w:lineRule="auto"/>
            <w:ind w:left="0"/>
          </w:pPr>
        </w:pPrChange>
      </w:pPr>
    </w:p>
    <w:p w14:paraId="13A456E5" w14:textId="5B451E72" w:rsidR="00615245" w:rsidRPr="00397DC1" w:rsidRDefault="00615245">
      <w:pPr>
        <w:tabs>
          <w:tab w:val="left" w:pos="993"/>
        </w:tabs>
        <w:spacing w:after="0" w:line="240" w:lineRule="auto"/>
        <w:rPr>
          <w:rFonts w:eastAsiaTheme="minorHAnsi"/>
          <w:lang w:eastAsia="en-US"/>
        </w:rPr>
        <w:pPrChange w:id="1607" w:author="tomasrodrigues@ua.pt" w:date="2017-08-30T15:45:00Z">
          <w:pPr>
            <w:tabs>
              <w:tab w:val="left" w:pos="993"/>
              <w:tab w:val="left" w:pos="1276"/>
              <w:tab w:val="left" w:pos="1418"/>
            </w:tabs>
            <w:spacing w:after="0" w:line="240" w:lineRule="auto"/>
          </w:pPr>
        </w:pPrChange>
      </w:pPr>
      <w:r>
        <w:rPr>
          <w:b/>
        </w:rPr>
        <w:t>WAN</w:t>
      </w:r>
      <w:ins w:id="1608" w:author="tomasrodrigues@ua.pt" w:date="2017-08-30T15:53:00Z">
        <w:r w:rsidR="00BE5E9E">
          <w:rPr>
            <w:b/>
          </w:rPr>
          <w:tab/>
        </w:r>
      </w:ins>
      <w:del w:id="1609" w:author="tomasrodrigues@ua.pt" w:date="2017-08-30T15:54:00Z">
        <w:r w:rsidRPr="00D32FC4" w:rsidDel="00BE5E9E">
          <w:rPr>
            <w:rFonts w:eastAsiaTheme="minorHAnsi"/>
            <w:b/>
            <w:lang w:eastAsia="en-US"/>
          </w:rPr>
          <w:delText xml:space="preserve"> </w:delText>
        </w:r>
      </w:del>
      <w:del w:id="1610" w:author="tomasrodrigues@ua.pt" w:date="2017-08-30T15:53:00Z">
        <w:r w:rsidRPr="00D32FC4" w:rsidDel="00BE5E9E">
          <w:rPr>
            <w:b/>
          </w:rPr>
          <w:delText xml:space="preserve">– </w:delText>
        </w:r>
      </w:del>
      <w:r>
        <w:t>Wide Area Network</w:t>
      </w:r>
    </w:p>
    <w:p w14:paraId="22A65866" w14:textId="0400F001" w:rsidR="00615245" w:rsidRPr="00D32FC4" w:rsidRDefault="00615245">
      <w:pPr>
        <w:tabs>
          <w:tab w:val="left" w:pos="993"/>
        </w:tabs>
        <w:spacing w:after="0" w:line="240" w:lineRule="auto"/>
        <w:rPr>
          <w:rFonts w:eastAsiaTheme="minorHAnsi"/>
          <w:lang w:eastAsia="en-US"/>
        </w:rPr>
        <w:pPrChange w:id="1611" w:author="tomasrodrigues@ua.pt" w:date="2017-08-30T15:45:00Z">
          <w:pPr>
            <w:tabs>
              <w:tab w:val="left" w:pos="993"/>
              <w:tab w:val="left" w:pos="1276"/>
              <w:tab w:val="left" w:pos="1418"/>
            </w:tabs>
            <w:spacing w:after="0" w:line="240" w:lineRule="auto"/>
          </w:pPr>
        </w:pPrChange>
      </w:pPr>
      <w:r w:rsidRPr="00D32FC4">
        <w:rPr>
          <w:b/>
        </w:rPr>
        <w:t>WAP</w:t>
      </w:r>
      <w:r w:rsidRPr="00D32FC4">
        <w:rPr>
          <w:rFonts w:eastAsiaTheme="minorHAnsi"/>
          <w:b/>
          <w:lang w:eastAsia="en-US"/>
        </w:rPr>
        <w:t xml:space="preserve"> </w:t>
      </w:r>
      <w:ins w:id="1612" w:author="tomasrodrigues@ua.pt" w:date="2017-08-30T15:53:00Z">
        <w:r w:rsidR="00BE5E9E">
          <w:rPr>
            <w:rFonts w:eastAsiaTheme="minorHAnsi"/>
            <w:b/>
            <w:lang w:eastAsia="en-US"/>
          </w:rPr>
          <w:tab/>
        </w:r>
      </w:ins>
      <w:del w:id="1613" w:author="tomasrodrigues@ua.pt" w:date="2017-08-30T15:53:00Z">
        <w:r w:rsidRPr="00D32FC4" w:rsidDel="00BE5E9E">
          <w:rPr>
            <w:b/>
          </w:rPr>
          <w:delText xml:space="preserve">– </w:delText>
        </w:r>
      </w:del>
      <w:r w:rsidRPr="00D32FC4">
        <w:t>Wireless Application Protocol</w:t>
      </w:r>
    </w:p>
    <w:p w14:paraId="629A0649" w14:textId="4D281F5E" w:rsidR="00615245" w:rsidRPr="00D32FC4" w:rsidRDefault="00615245">
      <w:pPr>
        <w:tabs>
          <w:tab w:val="left" w:pos="993"/>
        </w:tabs>
        <w:spacing w:after="0" w:line="240" w:lineRule="auto"/>
        <w:pPrChange w:id="1614" w:author="tomasrodrigues@ua.pt" w:date="2017-08-30T15:45:00Z">
          <w:pPr>
            <w:tabs>
              <w:tab w:val="left" w:pos="993"/>
              <w:tab w:val="left" w:pos="1276"/>
              <w:tab w:val="left" w:pos="1418"/>
            </w:tabs>
            <w:spacing w:after="0" w:line="240" w:lineRule="auto"/>
          </w:pPr>
        </w:pPrChange>
      </w:pPr>
      <w:r w:rsidRPr="00D32FC4">
        <w:rPr>
          <w:b/>
        </w:rPr>
        <w:t>Wi-</w:t>
      </w:r>
      <w:r w:rsidRPr="00D32FC4">
        <w:rPr>
          <w:rFonts w:eastAsiaTheme="minorHAnsi"/>
          <w:b/>
          <w:lang w:eastAsia="en-US"/>
        </w:rPr>
        <w:t>Fi</w:t>
      </w:r>
      <w:ins w:id="1615" w:author="tomasrodrigues@ua.pt" w:date="2017-08-30T15:53:00Z">
        <w:r w:rsidR="00BE5E9E">
          <w:rPr>
            <w:rFonts w:eastAsiaTheme="minorHAnsi"/>
            <w:b/>
            <w:lang w:eastAsia="en-US"/>
          </w:rPr>
          <w:tab/>
        </w:r>
      </w:ins>
      <w:del w:id="1616" w:author="tomasrodrigues@ua.pt" w:date="2017-08-30T15:54:00Z">
        <w:r w:rsidRPr="00D32FC4" w:rsidDel="00BE5E9E">
          <w:rPr>
            <w:rFonts w:eastAsiaTheme="minorHAnsi"/>
            <w:b/>
            <w:lang w:eastAsia="en-US"/>
          </w:rPr>
          <w:delText xml:space="preserve"> </w:delText>
        </w:r>
      </w:del>
      <w:del w:id="1617" w:author="tomasrodrigues@ua.pt" w:date="2017-08-30T15:53:00Z">
        <w:r w:rsidRPr="00D32FC4" w:rsidDel="00BE5E9E">
          <w:rPr>
            <w:b/>
          </w:rPr>
          <w:delText xml:space="preserve">– </w:delText>
        </w:r>
      </w:del>
      <w:r w:rsidRPr="00D32FC4">
        <w:t>Wireless Fidelity</w:t>
      </w:r>
    </w:p>
    <w:p w14:paraId="49F0186D" w14:textId="1B612DB7" w:rsidR="00615245" w:rsidRPr="00D32FC4" w:rsidRDefault="00615245">
      <w:pPr>
        <w:tabs>
          <w:tab w:val="left" w:pos="993"/>
        </w:tabs>
        <w:spacing w:after="0" w:line="240" w:lineRule="auto"/>
        <w:rPr>
          <w:rFonts w:eastAsiaTheme="minorHAnsi"/>
          <w:lang w:eastAsia="en-US"/>
        </w:rPr>
        <w:pPrChange w:id="1618" w:author="tomasrodrigues@ua.pt" w:date="2017-08-30T15:45:00Z">
          <w:pPr>
            <w:tabs>
              <w:tab w:val="left" w:pos="993"/>
              <w:tab w:val="left" w:pos="1276"/>
              <w:tab w:val="left" w:pos="1418"/>
            </w:tabs>
            <w:spacing w:after="0" w:line="240" w:lineRule="auto"/>
          </w:pPr>
        </w:pPrChange>
      </w:pPr>
      <w:r w:rsidRPr="00D32FC4">
        <w:rPr>
          <w:b/>
        </w:rPr>
        <w:t xml:space="preserve">WLAN </w:t>
      </w:r>
      <w:ins w:id="1619" w:author="tomasrodrigues@ua.pt" w:date="2017-08-30T15:53:00Z">
        <w:r w:rsidR="00BE5E9E">
          <w:rPr>
            <w:b/>
          </w:rPr>
          <w:tab/>
        </w:r>
      </w:ins>
      <w:del w:id="1620" w:author="tomasrodrigues@ua.pt" w:date="2017-08-30T15:53:00Z">
        <w:r w:rsidRPr="00D32FC4" w:rsidDel="00BE5E9E">
          <w:rPr>
            <w:b/>
          </w:rPr>
          <w:delText xml:space="preserve">– </w:delText>
        </w:r>
      </w:del>
      <w:r w:rsidRPr="00D32FC4">
        <w:rPr>
          <w:rFonts w:eastAsiaTheme="minorHAnsi"/>
          <w:lang w:eastAsia="en-US"/>
        </w:rPr>
        <w:t>Wireless Local Area Network</w:t>
      </w:r>
    </w:p>
    <w:p w14:paraId="1AE5FBBF" w14:textId="47BC30A5" w:rsidR="00615245" w:rsidRPr="00D32FC4" w:rsidRDefault="00615245">
      <w:pPr>
        <w:tabs>
          <w:tab w:val="left" w:pos="993"/>
        </w:tabs>
        <w:spacing w:after="0" w:line="240" w:lineRule="auto"/>
        <w:rPr>
          <w:rFonts w:eastAsiaTheme="minorHAnsi"/>
          <w:lang w:eastAsia="en-US"/>
        </w:rPr>
        <w:pPrChange w:id="1621" w:author="tomasrodrigues@ua.pt" w:date="2017-08-30T15:45:00Z">
          <w:pPr>
            <w:tabs>
              <w:tab w:val="left" w:pos="993"/>
              <w:tab w:val="left" w:pos="1276"/>
              <w:tab w:val="left" w:pos="1418"/>
            </w:tabs>
            <w:spacing w:after="0" w:line="240" w:lineRule="auto"/>
          </w:pPr>
        </w:pPrChange>
      </w:pPr>
      <w:r w:rsidRPr="00D32FC4">
        <w:rPr>
          <w:b/>
        </w:rPr>
        <w:t xml:space="preserve">WMAN </w:t>
      </w:r>
      <w:ins w:id="1622" w:author="tomasrodrigues@ua.pt" w:date="2017-08-30T15:53:00Z">
        <w:r w:rsidR="00BE5E9E">
          <w:rPr>
            <w:b/>
          </w:rPr>
          <w:tab/>
        </w:r>
      </w:ins>
      <w:del w:id="1623" w:author="tomasrodrigues@ua.pt" w:date="2017-08-30T15:53:00Z">
        <w:r w:rsidRPr="00D32FC4" w:rsidDel="00BE5E9E">
          <w:rPr>
            <w:b/>
          </w:rPr>
          <w:delText xml:space="preserve">– </w:delText>
        </w:r>
      </w:del>
      <w:r w:rsidRPr="00D32FC4">
        <w:rPr>
          <w:rFonts w:eastAsiaTheme="minorHAnsi"/>
          <w:lang w:eastAsia="en-US"/>
        </w:rPr>
        <w:t>Wireless Metropolitan Area Network</w:t>
      </w:r>
    </w:p>
    <w:p w14:paraId="03F78251" w14:textId="4663B9E3" w:rsidR="00615245" w:rsidRPr="009E537E" w:rsidRDefault="00615245">
      <w:pPr>
        <w:tabs>
          <w:tab w:val="left" w:pos="993"/>
        </w:tabs>
        <w:spacing w:after="0" w:line="240" w:lineRule="auto"/>
        <w:rPr>
          <w:rFonts w:eastAsiaTheme="minorHAnsi"/>
          <w:lang w:eastAsia="en-US"/>
        </w:rPr>
        <w:pPrChange w:id="1624" w:author="tomasrodrigues@ua.pt" w:date="2017-08-30T15:45:00Z">
          <w:pPr>
            <w:tabs>
              <w:tab w:val="left" w:pos="993"/>
              <w:tab w:val="left" w:pos="1276"/>
              <w:tab w:val="left" w:pos="1418"/>
            </w:tabs>
            <w:spacing w:after="0" w:line="240" w:lineRule="auto"/>
          </w:pPr>
        </w:pPrChange>
      </w:pPr>
      <w:r w:rsidRPr="00D32FC4">
        <w:rPr>
          <w:b/>
        </w:rPr>
        <w:t xml:space="preserve">WPAN </w:t>
      </w:r>
      <w:ins w:id="1625" w:author="tomasrodrigues@ua.pt" w:date="2017-08-30T15:53:00Z">
        <w:r w:rsidR="00BE5E9E">
          <w:rPr>
            <w:b/>
          </w:rPr>
          <w:tab/>
        </w:r>
      </w:ins>
      <w:del w:id="1626" w:author="tomasrodrigues@ua.pt" w:date="2017-08-30T15:53:00Z">
        <w:r w:rsidRPr="00D32FC4" w:rsidDel="00BE5E9E">
          <w:rPr>
            <w:b/>
          </w:rPr>
          <w:delText xml:space="preserve">– </w:delText>
        </w:r>
      </w:del>
      <w:r w:rsidRPr="00D32FC4">
        <w:rPr>
          <w:rFonts w:eastAsiaTheme="minorHAnsi"/>
          <w:lang w:eastAsia="en-US"/>
        </w:rPr>
        <w:t>Wireless Personal Area Network</w:t>
      </w:r>
    </w:p>
    <w:p w14:paraId="494F0C2E" w14:textId="483BD4F7" w:rsidR="00615245" w:rsidRPr="00D32FC4" w:rsidRDefault="00615245">
      <w:pPr>
        <w:tabs>
          <w:tab w:val="left" w:pos="993"/>
        </w:tabs>
        <w:spacing w:after="0" w:line="240" w:lineRule="auto"/>
        <w:rPr>
          <w:rFonts w:eastAsiaTheme="minorHAnsi"/>
          <w:lang w:eastAsia="en-US"/>
        </w:rPr>
        <w:pPrChange w:id="1627" w:author="tomasrodrigues@ua.pt" w:date="2017-08-30T15:45:00Z">
          <w:pPr>
            <w:tabs>
              <w:tab w:val="left" w:pos="993"/>
              <w:tab w:val="left" w:pos="1276"/>
              <w:tab w:val="left" w:pos="1418"/>
            </w:tabs>
            <w:spacing w:after="0" w:line="240" w:lineRule="auto"/>
          </w:pPr>
        </w:pPrChange>
      </w:pPr>
      <w:r w:rsidRPr="00D32FC4">
        <w:rPr>
          <w:b/>
        </w:rPr>
        <w:t>WLAN</w:t>
      </w:r>
      <w:ins w:id="1628" w:author="tomasrodrigues@ua.pt" w:date="2017-08-30T15:53:00Z">
        <w:r w:rsidR="00BE5E9E">
          <w:rPr>
            <w:b/>
          </w:rPr>
          <w:tab/>
        </w:r>
      </w:ins>
      <w:del w:id="1629" w:author="tomasrodrigues@ua.pt" w:date="2017-08-30T15:54:00Z">
        <w:r w:rsidRPr="00D32FC4" w:rsidDel="00BE5E9E">
          <w:rPr>
            <w:b/>
          </w:rPr>
          <w:delText xml:space="preserve"> </w:delText>
        </w:r>
      </w:del>
      <w:del w:id="1630" w:author="tomasrodrigues@ua.pt" w:date="2017-08-30T15:53:00Z">
        <w:r w:rsidRPr="00D32FC4" w:rsidDel="00BE5E9E">
          <w:rPr>
            <w:b/>
          </w:rPr>
          <w:delText xml:space="preserve">– </w:delText>
        </w:r>
      </w:del>
      <w:r w:rsidRPr="00D32FC4">
        <w:rPr>
          <w:rFonts w:eastAsiaTheme="minorHAnsi"/>
          <w:lang w:eastAsia="en-US"/>
        </w:rPr>
        <w:t>Wireless Local Area Network</w:t>
      </w:r>
    </w:p>
    <w:p w14:paraId="789327BC" w14:textId="5149B410" w:rsidR="00615245" w:rsidRPr="00D32FC4" w:rsidRDefault="00615245">
      <w:pPr>
        <w:tabs>
          <w:tab w:val="left" w:pos="993"/>
        </w:tabs>
        <w:spacing w:after="0" w:line="240" w:lineRule="auto"/>
        <w:rPr>
          <w:rFonts w:eastAsiaTheme="minorHAnsi"/>
          <w:lang w:eastAsia="en-US"/>
        </w:rPr>
        <w:pPrChange w:id="1631" w:author="tomasrodrigues@ua.pt" w:date="2017-08-30T15:45:00Z">
          <w:pPr>
            <w:tabs>
              <w:tab w:val="left" w:pos="993"/>
              <w:tab w:val="left" w:pos="1276"/>
              <w:tab w:val="left" w:pos="1418"/>
            </w:tabs>
            <w:spacing w:after="0" w:line="240" w:lineRule="auto"/>
          </w:pPr>
        </w:pPrChange>
      </w:pPr>
      <w:r w:rsidRPr="00D32FC4">
        <w:rPr>
          <w:b/>
        </w:rPr>
        <w:t xml:space="preserve">WMAN </w:t>
      </w:r>
      <w:ins w:id="1632" w:author="tomasrodrigues@ua.pt" w:date="2017-08-30T15:53:00Z">
        <w:r w:rsidR="00BE5E9E">
          <w:rPr>
            <w:b/>
          </w:rPr>
          <w:tab/>
        </w:r>
      </w:ins>
      <w:del w:id="1633" w:author="tomasrodrigues@ua.pt" w:date="2017-08-30T15:53:00Z">
        <w:r w:rsidRPr="00D32FC4" w:rsidDel="00BE5E9E">
          <w:rPr>
            <w:b/>
          </w:rPr>
          <w:delText xml:space="preserve">– </w:delText>
        </w:r>
      </w:del>
      <w:r w:rsidRPr="00D32FC4">
        <w:rPr>
          <w:rFonts w:eastAsiaTheme="minorHAnsi"/>
          <w:lang w:eastAsia="en-US"/>
        </w:rPr>
        <w:t>Wireless Metropolitan Area Network</w:t>
      </w:r>
    </w:p>
    <w:p w14:paraId="40684E22" w14:textId="5408A31E" w:rsidR="00615245" w:rsidRDefault="00615245">
      <w:pPr>
        <w:tabs>
          <w:tab w:val="left" w:pos="993"/>
        </w:tabs>
        <w:spacing w:after="0" w:line="240" w:lineRule="auto"/>
        <w:rPr>
          <w:rFonts w:eastAsiaTheme="minorHAnsi"/>
          <w:lang w:eastAsia="en-US"/>
        </w:rPr>
        <w:pPrChange w:id="1634" w:author="tomasrodrigues@ua.pt" w:date="2017-08-30T15:45:00Z">
          <w:pPr>
            <w:tabs>
              <w:tab w:val="left" w:pos="993"/>
              <w:tab w:val="left" w:pos="1276"/>
              <w:tab w:val="left" w:pos="1418"/>
            </w:tabs>
            <w:spacing w:after="0" w:line="240" w:lineRule="auto"/>
          </w:pPr>
        </w:pPrChange>
      </w:pPr>
      <w:r w:rsidRPr="00D32FC4">
        <w:rPr>
          <w:b/>
        </w:rPr>
        <w:t>WPAN</w:t>
      </w:r>
      <w:ins w:id="1635" w:author="tomasrodrigues@ua.pt" w:date="2017-08-30T15:53:00Z">
        <w:r w:rsidR="00BE5E9E">
          <w:rPr>
            <w:b/>
          </w:rPr>
          <w:tab/>
        </w:r>
      </w:ins>
      <w:del w:id="1636" w:author="tomasrodrigues@ua.pt" w:date="2017-08-30T15:53:00Z">
        <w:r w:rsidRPr="00D32FC4" w:rsidDel="00BE5E9E">
          <w:rPr>
            <w:b/>
          </w:rPr>
          <w:delText xml:space="preserve"> – </w:delText>
        </w:r>
      </w:del>
      <w:r w:rsidRPr="00D32FC4">
        <w:rPr>
          <w:rFonts w:eastAsiaTheme="minorHAnsi"/>
          <w:lang w:eastAsia="en-US"/>
        </w:rPr>
        <w:t>Wireless Personal Area Network</w:t>
      </w:r>
    </w:p>
    <w:p w14:paraId="7C8A4B7C" w14:textId="08D44949" w:rsidR="00995EDA" w:rsidRDefault="00615245">
      <w:pPr>
        <w:tabs>
          <w:tab w:val="left" w:pos="993"/>
        </w:tabs>
        <w:spacing w:after="0" w:line="240" w:lineRule="auto"/>
        <w:rPr>
          <w:rFonts w:eastAsiaTheme="minorHAnsi"/>
          <w:lang w:eastAsia="en-US"/>
        </w:rPr>
        <w:pPrChange w:id="1637" w:author="tomasrodrigues@ua.pt" w:date="2017-08-30T15:45:00Z">
          <w:pPr>
            <w:tabs>
              <w:tab w:val="left" w:pos="993"/>
              <w:tab w:val="left" w:pos="1276"/>
              <w:tab w:val="left" w:pos="1418"/>
            </w:tabs>
            <w:spacing w:after="0" w:line="240" w:lineRule="auto"/>
          </w:pPr>
        </w:pPrChange>
      </w:pPr>
      <w:r w:rsidRPr="00D32FC4">
        <w:rPr>
          <w:b/>
        </w:rPr>
        <w:t>WCDMA</w:t>
      </w:r>
      <w:del w:id="1638" w:author="tomasrodrigues@ua.pt" w:date="2017-08-30T15:53:00Z">
        <w:r w:rsidRPr="00D32FC4" w:rsidDel="00BE5E9E">
          <w:rPr>
            <w:b/>
          </w:rPr>
          <w:delText xml:space="preserve"> – </w:delText>
        </w:r>
      </w:del>
      <w:ins w:id="1639" w:author="tomasrodrigues@ua.pt" w:date="2017-08-30T15:44:00Z">
        <w:r w:rsidR="00BE5E9E">
          <w:rPr>
            <w:b/>
          </w:rPr>
          <w:t xml:space="preserve"> </w:t>
        </w:r>
        <w:r w:rsidR="00BE5E9E">
          <w:rPr>
            <w:b/>
          </w:rPr>
          <w:tab/>
        </w:r>
      </w:ins>
      <w:r w:rsidRPr="00D32FC4">
        <w:rPr>
          <w:rFonts w:eastAsiaTheme="minorHAnsi"/>
          <w:lang w:eastAsia="en-US"/>
        </w:rPr>
        <w:t>Wideband Code Division Multiple Access</w:t>
      </w:r>
    </w:p>
    <w:p w14:paraId="607ECBC8" w14:textId="77777777" w:rsidR="00973A73" w:rsidRPr="00AC67B1" w:rsidRDefault="00995EDA" w:rsidP="00AC67B1">
      <w:pPr>
        <w:spacing w:line="276" w:lineRule="auto"/>
        <w:rPr>
          <w:rFonts w:eastAsiaTheme="minorHAnsi"/>
          <w:lang w:eastAsia="en-US"/>
        </w:rPr>
        <w:sectPr w:rsidR="00973A73" w:rsidRPr="00AC67B1" w:rsidSect="003077F8">
          <w:headerReference w:type="default" r:id="rId12"/>
          <w:footerReference w:type="default" r:id="rId13"/>
          <w:pgSz w:w="11906" w:h="16838" w:code="9"/>
          <w:pgMar w:top="1701" w:right="1418" w:bottom="1701" w:left="1701" w:header="708" w:footer="708" w:gutter="0"/>
          <w:pgNumType w:fmt="lowerRoman" w:start="1"/>
          <w:cols w:space="708"/>
          <w:docGrid w:linePitch="360"/>
        </w:sectPr>
      </w:pPr>
      <w:r>
        <w:rPr>
          <w:rFonts w:eastAsiaTheme="minorHAnsi"/>
          <w:lang w:eastAsia="en-US"/>
        </w:rPr>
        <w:br w:type="page"/>
      </w:r>
      <w:bookmarkStart w:id="1640" w:name="_Toc452499771"/>
    </w:p>
    <w:p w14:paraId="7B5C9BAF" w14:textId="77777777" w:rsidR="00973A73" w:rsidRPr="00D32FC4" w:rsidRDefault="00973A73" w:rsidP="00E81E7E">
      <w:pPr>
        <w:pStyle w:val="Ttulo1"/>
        <w:numPr>
          <w:ilvl w:val="0"/>
          <w:numId w:val="12"/>
        </w:numPr>
        <w:rPr>
          <w:lang w:val="en-US"/>
        </w:rPr>
      </w:pPr>
      <w:bookmarkStart w:id="1641" w:name="Cap1"/>
      <w:bookmarkEnd w:id="1641"/>
    </w:p>
    <w:p w14:paraId="2ACD7539" w14:textId="77777777" w:rsidR="00973A73" w:rsidRPr="00D32FC4" w:rsidRDefault="00C509AB" w:rsidP="00E81E7E">
      <w:pPr>
        <w:pStyle w:val="Cabealho2"/>
        <w:numPr>
          <w:ilvl w:val="0"/>
          <w:numId w:val="0"/>
        </w:numPr>
      </w:pPr>
      <w:bookmarkStart w:id="1642" w:name="_Introduction"/>
      <w:bookmarkStart w:id="1643" w:name="_Toc491797476"/>
      <w:bookmarkEnd w:id="1642"/>
      <w:r>
        <w:rPr>
          <w:noProof/>
          <w:szCs w:val="58"/>
          <w:lang w:val="pt-PT"/>
        </w:rPr>
        <w:pict w14:anchorId="1950D7A8">
          <v:shapetype id="_x0000_t32" coordsize="21600,21600" o:spt="32" o:oned="t" path="m,l21600,21600e" filled="f">
            <v:path arrowok="t" fillok="f" o:connecttype="none"/>
            <o:lock v:ext="edit" shapetype="t"/>
          </v:shapetype>
          <v:shape id="AutoShape 24" o:spid="_x0000_s1236" type="#_x0000_t32" style="position:absolute;left:0;text-align:left;margin-left:2pt;margin-top:36.15pt;width:440.6pt;height:0;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yKIAIAAD4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" strokeweight="1.5pt"/>
        </w:pict>
      </w:r>
      <w:r w:rsidR="000D781C" w:rsidRPr="00D32FC4">
        <w:rPr>
          <w:szCs w:val="58"/>
        </w:rPr>
        <w:t>I</w:t>
      </w:r>
      <w:bookmarkEnd w:id="1640"/>
      <w:r w:rsidR="000D781C" w:rsidRPr="00D32FC4">
        <w:t>ntroduction</w:t>
      </w:r>
      <w:bookmarkEnd w:id="1643"/>
    </w:p>
    <w:p w14:paraId="2716CDDF" w14:textId="77777777" w:rsidR="00973A73" w:rsidRPr="00D32FC4" w:rsidRDefault="000D781C" w:rsidP="00636AB5">
      <w:pPr>
        <w:ind w:left="9" w:hanging="3"/>
        <w:rPr>
          <w:rFonts w:eastAsiaTheme="minorHAnsi"/>
          <w:lang w:eastAsia="en-US"/>
        </w:rPr>
      </w:pPr>
      <w:r w:rsidRPr="00D32FC4">
        <w:rPr>
          <w:rFonts w:eastAsiaTheme="minorHAnsi"/>
          <w:lang w:eastAsia="en-US"/>
        </w:rPr>
        <w:t>Human relationships are based on communication and the technology is changing to improve the way w</w:t>
      </w:r>
      <w:r w:rsidR="003C5AF9">
        <w:rPr>
          <w:rFonts w:eastAsiaTheme="minorHAnsi"/>
          <w:lang w:eastAsia="en-US"/>
        </w:rPr>
        <w:t>e interact with each other. T</w:t>
      </w:r>
      <w:r w:rsidRPr="00D32FC4">
        <w:rPr>
          <w:rFonts w:eastAsiaTheme="minorHAnsi"/>
          <w:lang w:eastAsia="en-US"/>
        </w:rPr>
        <w:t>elecommunica</w:t>
      </w:r>
      <w:r w:rsidR="003C5AF9">
        <w:rPr>
          <w:rFonts w:eastAsiaTheme="minorHAnsi"/>
          <w:lang w:eastAsia="en-US"/>
        </w:rPr>
        <w:t>tions</w:t>
      </w:r>
      <w:r w:rsidR="008E2426">
        <w:rPr>
          <w:rFonts w:eastAsiaTheme="minorHAnsi"/>
          <w:lang w:eastAsia="en-US"/>
        </w:rPr>
        <w:t xml:space="preserve"> evolved from analog</w:t>
      </w:r>
      <w:r w:rsidRPr="00D32FC4">
        <w:rPr>
          <w:rFonts w:eastAsiaTheme="minorHAnsi"/>
          <w:lang w:eastAsia="en-US"/>
        </w:rPr>
        <w:t xml:space="preserve"> services to the digital, including not only voice but also data services </w:t>
      </w:r>
      <w:r w:rsidR="00973A73" w:rsidRPr="00D32FC4">
        <w:rPr>
          <w:rFonts w:eastAsiaTheme="minorHAnsi"/>
          <w:lang w:eastAsia="en-US"/>
        </w:rPr>
        <w:t xml:space="preserve">with better </w:t>
      </w:r>
      <w:commentRangeStart w:id="1644"/>
      <w:r w:rsidR="001461B5">
        <w:rPr>
          <w:rFonts w:eastAsiaTheme="minorHAnsi"/>
          <w:lang w:eastAsia="en-US"/>
        </w:rPr>
        <w:t>throughput</w:t>
      </w:r>
      <w:ins w:id="1645" w:author="Tomás Rodrigues" w:date="2017-07-28T15:18:00Z">
        <w:r w:rsidR="00E02FC3">
          <w:rPr>
            <w:rFonts w:eastAsiaTheme="minorHAnsi"/>
            <w:lang w:eastAsia="en-US"/>
          </w:rPr>
          <w:t>s</w:t>
        </w:r>
        <w:commentRangeEnd w:id="1644"/>
        <w:r w:rsidR="00E02FC3">
          <w:rPr>
            <w:rStyle w:val="Refdecomentrio"/>
          </w:rPr>
          <w:commentReference w:id="1644"/>
        </w:r>
      </w:ins>
      <w:r w:rsidR="00973A73" w:rsidRPr="00D32FC4">
        <w:rPr>
          <w:rFonts w:eastAsiaTheme="minorHAnsi"/>
          <w:lang w:eastAsia="en-US"/>
        </w:rPr>
        <w:t xml:space="preserve">, </w:t>
      </w:r>
      <w:r w:rsidRPr="00D32FC4">
        <w:rPr>
          <w:rFonts w:eastAsiaTheme="minorHAnsi"/>
          <w:lang w:eastAsia="en-US"/>
        </w:rPr>
        <w:t>capacity and lower latency</w:t>
      </w:r>
      <w:r w:rsidR="003A38FD">
        <w:rPr>
          <w:rFonts w:eastAsiaTheme="minorHAnsi"/>
          <w:lang w:eastAsia="en-US"/>
        </w:rPr>
        <w:t xml:space="preserve"> [4]</w:t>
      </w:r>
      <w:r w:rsidRPr="00D32FC4">
        <w:rPr>
          <w:rFonts w:eastAsiaTheme="minorHAnsi"/>
          <w:lang w:eastAsia="en-US"/>
        </w:rPr>
        <w:t>.  The requirement for higher data speed on smartphones is increasing rapidly, much due to the usage of social networks and other entertainment data in these small devices</w:t>
      </w:r>
      <w:r w:rsidR="00F11FF9">
        <w:rPr>
          <w:rFonts w:eastAsiaTheme="minorHAnsi"/>
          <w:lang w:eastAsia="en-US"/>
        </w:rPr>
        <w:t xml:space="preserve"> </w:t>
      </w:r>
      <w:hyperlink w:anchor="Ref15" w:history="1">
        <w:r w:rsidR="00F11FF9" w:rsidRPr="007C2AAD">
          <w:rPr>
            <w:rStyle w:val="Hiperligao"/>
            <w:rFonts w:eastAsiaTheme="minorHAnsi"/>
            <w:lang w:eastAsia="en-US"/>
          </w:rPr>
          <w:t>[15]</w:t>
        </w:r>
      </w:hyperlink>
      <w:r w:rsidRPr="00D32FC4">
        <w:rPr>
          <w:rFonts w:eastAsiaTheme="minorHAnsi"/>
          <w:lang w:eastAsia="en-US"/>
        </w:rPr>
        <w:t xml:space="preserve">. Constant improvement in wireless data rate is already happening and different network technologies are integrated to provide seamless connectivity and </w:t>
      </w:r>
      <w:r w:rsidR="00973A73" w:rsidRPr="00D32FC4">
        <w:rPr>
          <w:rFonts w:eastAsiaTheme="minorHAnsi"/>
          <w:lang w:eastAsia="en-US"/>
        </w:rPr>
        <w:t>transparency</w:t>
      </w:r>
      <w:r w:rsidRPr="00D32FC4">
        <w:rPr>
          <w:rFonts w:eastAsiaTheme="minorHAnsi"/>
          <w:lang w:eastAsia="en-US"/>
        </w:rPr>
        <w:t xml:space="preserve"> to user, making the network appear heterogeneous despite the complexity involved.</w:t>
      </w:r>
    </w:p>
    <w:p w14:paraId="30E4A666" w14:textId="77777777" w:rsidR="00973A73" w:rsidRPr="00D32FC4" w:rsidRDefault="000D781C" w:rsidP="00973A73">
      <w:pPr>
        <w:rPr>
          <w:lang w:eastAsia="en-US"/>
        </w:rPr>
      </w:pPr>
      <w:r w:rsidRPr="00D32FC4">
        <w:rPr>
          <w:rFonts w:eastAsiaTheme="minorHAnsi"/>
          <w:lang w:eastAsia="en-US"/>
        </w:rPr>
        <w:t xml:space="preserve">    User's expectations are always growing with new services appearing constantly and the quality of service needs to be a constant improvement in order to follow this technological evolution. Although the internet was designed to provide services without quality </w:t>
      </w:r>
      <w:r w:rsidR="00636AB5">
        <w:rPr>
          <w:rFonts w:eastAsiaTheme="minorHAnsi"/>
          <w:lang w:eastAsia="en-US"/>
        </w:rPr>
        <w:t>assurances</w:t>
      </w:r>
      <w:r w:rsidRPr="00D32FC4">
        <w:rPr>
          <w:rFonts w:eastAsiaTheme="minorHAnsi"/>
          <w:lang w:eastAsia="en-US"/>
        </w:rPr>
        <w:t xml:space="preserve">, in the case of operators they are contractually obliged to </w:t>
      </w:r>
      <w:r w:rsidR="00636AB5">
        <w:rPr>
          <w:rFonts w:eastAsiaTheme="minorHAnsi"/>
          <w:lang w:eastAsia="en-US"/>
        </w:rPr>
        <w:t>ensure</w:t>
      </w:r>
      <w:r w:rsidRPr="00D32FC4">
        <w:rPr>
          <w:rFonts w:eastAsiaTheme="minorHAnsi"/>
          <w:lang w:eastAsia="en-US"/>
        </w:rPr>
        <w:t xml:space="preserve"> certain quality in some services provided by them and working with clients that more and more want to be always connected and with mobility. </w:t>
      </w:r>
      <w:r w:rsidR="00973A73" w:rsidRPr="00D32FC4">
        <w:rPr>
          <w:rFonts w:eastAsiaTheme="minorHAnsi"/>
          <w:lang w:eastAsia="en-US"/>
        </w:rPr>
        <w:t>Due to t</w:t>
      </w:r>
      <w:r w:rsidRPr="00D32FC4">
        <w:rPr>
          <w:rFonts w:eastAsiaTheme="minorHAnsi"/>
          <w:lang w:eastAsia="en-US"/>
        </w:rPr>
        <w:t xml:space="preserve">his a lot of work </w:t>
      </w:r>
      <w:r w:rsidR="00973A73" w:rsidRPr="00D32FC4">
        <w:rPr>
          <w:rFonts w:eastAsiaTheme="minorHAnsi"/>
          <w:lang w:eastAsia="en-US"/>
        </w:rPr>
        <w:t>has still to be</w:t>
      </w:r>
      <w:r w:rsidRPr="00D32FC4">
        <w:rPr>
          <w:rFonts w:eastAsiaTheme="minorHAnsi"/>
          <w:lang w:eastAsia="en-US"/>
        </w:rPr>
        <w:t xml:space="preserve"> done to grant </w:t>
      </w:r>
      <w:r w:rsidR="00973A73" w:rsidRPr="00D32FC4">
        <w:rPr>
          <w:rFonts w:eastAsiaTheme="minorHAnsi"/>
          <w:lang w:eastAsia="en-US"/>
        </w:rPr>
        <w:t xml:space="preserve">good quality, performance and </w:t>
      </w:r>
      <w:r w:rsidRPr="00D32FC4">
        <w:rPr>
          <w:rFonts w:eastAsiaTheme="minorHAnsi"/>
          <w:lang w:eastAsia="en-US"/>
        </w:rPr>
        <w:t>experience</w:t>
      </w:r>
      <w:r w:rsidR="00973A73" w:rsidRPr="00D32FC4">
        <w:rPr>
          <w:rFonts w:eastAsiaTheme="minorHAnsi"/>
          <w:lang w:eastAsia="en-US"/>
        </w:rPr>
        <w:t xml:space="preserve"> to the user</w:t>
      </w:r>
      <w:r w:rsidRPr="00D32FC4">
        <w:rPr>
          <w:rFonts w:eastAsiaTheme="minorHAnsi"/>
          <w:lang w:eastAsia="en-US"/>
        </w:rPr>
        <w:t>.</w:t>
      </w:r>
      <w:r w:rsidRPr="00D32FC4">
        <w:rPr>
          <w:lang w:eastAsia="en-US"/>
        </w:rPr>
        <w:t xml:space="preserve"> </w:t>
      </w:r>
    </w:p>
    <w:p w14:paraId="4ED06E58" w14:textId="77777777" w:rsidR="00973A73" w:rsidRPr="00D32FC4" w:rsidRDefault="00973A73" w:rsidP="00973A73">
      <w:pPr>
        <w:rPr>
          <w:lang w:eastAsia="en-US"/>
        </w:rPr>
      </w:pPr>
    </w:p>
    <w:p w14:paraId="2D261743" w14:textId="77777777" w:rsidR="00973A73" w:rsidRPr="00D32FC4" w:rsidRDefault="000D781C" w:rsidP="00E81E7E">
      <w:pPr>
        <w:pStyle w:val="Cabealho3"/>
      </w:pPr>
      <w:bookmarkStart w:id="1646" w:name="_Toc491797477"/>
      <w:bookmarkStart w:id="1647" w:name="Ref1_1"/>
      <w:r w:rsidRPr="00D32FC4">
        <w:t>Motivation</w:t>
      </w:r>
      <w:bookmarkEnd w:id="1646"/>
    </w:p>
    <w:p w14:paraId="29573165" w14:textId="77777777" w:rsidR="00973A73" w:rsidRPr="00D32FC4" w:rsidRDefault="000D781C" w:rsidP="00973A73">
      <w:pPr>
        <w:rPr>
          <w:lang w:eastAsia="en-US"/>
        </w:rPr>
      </w:pPr>
      <w:bookmarkStart w:id="1648" w:name="_Toc452499808"/>
      <w:bookmarkEnd w:id="1647"/>
      <w:r w:rsidRPr="00D32FC4">
        <w:rPr>
          <w:rFonts w:eastAsiaTheme="minorHAnsi"/>
          <w:lang w:eastAsia="en-US"/>
        </w:rPr>
        <w:tab/>
      </w:r>
      <w:r w:rsidRPr="00D32FC4">
        <w:rPr>
          <w:rFonts w:eastAsiaTheme="minorHAnsi"/>
          <w:lang w:eastAsia="en-US"/>
        </w:rPr>
        <w:tab/>
        <w:t xml:space="preserve">   </w:t>
      </w:r>
      <w:r w:rsidRPr="00D32FC4">
        <w:rPr>
          <w:lang w:eastAsia="en-US"/>
        </w:rPr>
        <w:t xml:space="preserve">Technology is, more and more, part of the daily life of the human being and according to </w:t>
      </w:r>
      <w:r w:rsidR="00307DBE" w:rsidRPr="00307DBE">
        <w:rPr>
          <w:lang w:eastAsia="en-US"/>
        </w:rPr>
        <w:t>Global System Mobile Association</w:t>
      </w:r>
      <w:r w:rsidR="00307DBE" w:rsidRPr="00D32FC4">
        <w:rPr>
          <w:lang w:eastAsia="en-US"/>
        </w:rPr>
        <w:t xml:space="preserve"> </w:t>
      </w:r>
      <w:r w:rsidR="00307DBE">
        <w:rPr>
          <w:lang w:eastAsia="en-US"/>
        </w:rPr>
        <w:t>(</w:t>
      </w:r>
      <w:r w:rsidRPr="00D32FC4">
        <w:rPr>
          <w:lang w:eastAsia="en-US"/>
        </w:rPr>
        <w:t>GSMA</w:t>
      </w:r>
      <w:r w:rsidR="00307DBE">
        <w:rPr>
          <w:lang w:eastAsia="en-US"/>
        </w:rPr>
        <w:t>)</w:t>
      </w:r>
      <w:r w:rsidR="00973A73" w:rsidRPr="00D32FC4">
        <w:rPr>
          <w:lang w:eastAsia="en-US"/>
        </w:rPr>
        <w:t xml:space="preserve">, </w:t>
      </w:r>
      <w:r w:rsidRPr="00D32FC4">
        <w:rPr>
          <w:lang w:eastAsia="en-US"/>
        </w:rPr>
        <w:t xml:space="preserve">the number of mobile connections already surpassed the number of people on earth and it’s growing five times faster </w:t>
      </w:r>
      <w:hyperlink w:anchor="Ref_1" w:history="1">
        <w:r w:rsidR="00021318" w:rsidRPr="00307DBE">
          <w:fldChar w:fldCharType="begin" w:fldLock="1"/>
        </w:r>
        <w:r w:rsidRPr="00307DBE">
          <w:instrText>ADDIN CSL_CITATION { "citationItems" : [ { "id" : "ITEM-1", "itemData" : { "ISBN" : "007222455X", "ISSN" : "15499553", "author" : [ { "dropping-particle" : "", "family" : "Kenechi Okeleke, Michael Rogers", "given" : "Xavier Pedros", "non-dropping-particle" : "", "parse-names" : false, "suffix" : "" } ], "id" : "ITEM-1", "issued" : { "date-parts" : [ [ "2017" ] ] }, "number-of-pages" : "1 - 82", "title" : "The Mobile Economy 2017", "type" : "book" }, "uris" : [ "http://www.mendeley.com/documents/?uuid=05f369fe-eb4d-4386-a34f-9260853ad65b" ] } ], "mendeley" : { "formattedCitation" : "[1]", "plainTextFormattedCitation" : "[1]", "previouslyFormattedCitation" : "[1]" }, "properties" : { "noteIndex" : 0 }, "schema" : "https://github.com/citation-style-language/schema/raw/master/csl-citation.json" }</w:instrText>
        </w:r>
        <w:r w:rsidR="00021318" w:rsidRPr="00307DBE">
          <w:fldChar w:fldCharType="separate"/>
        </w:r>
        <w:r w:rsidRPr="00307DBE">
          <w:t>[1]</w:t>
        </w:r>
        <w:r w:rsidR="00021318" w:rsidRPr="00307DBE">
          <w:fldChar w:fldCharType="end"/>
        </w:r>
      </w:hyperlink>
      <w:r w:rsidRPr="00D32FC4">
        <w:rPr>
          <w:lang w:eastAsia="en-US"/>
        </w:rPr>
        <w:t xml:space="preserve">. Humanity communicates on a global scale thanks to the increasing development of mobile devices technology. Computing and communication had </w:t>
      </w:r>
      <w:r w:rsidR="00636AB5" w:rsidRPr="00D32FC4">
        <w:rPr>
          <w:lang w:eastAsia="en-US"/>
        </w:rPr>
        <w:t>led</w:t>
      </w:r>
      <w:r w:rsidRPr="00D32FC4">
        <w:rPr>
          <w:lang w:eastAsia="en-US"/>
        </w:rPr>
        <w:t xml:space="preserve"> to a notorious evolution of mobile devices, which have become not only a mean of communication</w:t>
      </w:r>
      <w:r w:rsidR="00307DBE">
        <w:rPr>
          <w:lang w:eastAsia="en-US"/>
        </w:rPr>
        <w:t>,</w:t>
      </w:r>
      <w:r w:rsidRPr="00D32FC4">
        <w:rPr>
          <w:lang w:eastAsia="en-US"/>
        </w:rPr>
        <w:t xml:space="preserve"> but also a way of accessing extensive functionalities. The</w:t>
      </w:r>
      <w:r w:rsidR="00307DBE">
        <w:rPr>
          <w:lang w:eastAsia="en-US"/>
        </w:rPr>
        <w:t xml:space="preserve"> increased</w:t>
      </w:r>
      <w:r w:rsidRPr="00D32FC4">
        <w:rPr>
          <w:lang w:eastAsia="en-US"/>
        </w:rPr>
        <w:t xml:space="preserve"> broadband speed</w:t>
      </w:r>
      <w:r w:rsidR="00307DBE">
        <w:rPr>
          <w:lang w:eastAsia="en-US"/>
        </w:rPr>
        <w:t xml:space="preserve"> </w:t>
      </w:r>
      <w:r w:rsidRPr="00D32FC4">
        <w:rPr>
          <w:lang w:eastAsia="en-US"/>
        </w:rPr>
        <w:t>let us view videos with high r</w:t>
      </w:r>
      <w:r w:rsidR="00307DBE">
        <w:rPr>
          <w:lang w:eastAsia="en-US"/>
        </w:rPr>
        <w:t>esolution or upload</w:t>
      </w:r>
      <w:r w:rsidRPr="00D32FC4">
        <w:rPr>
          <w:lang w:eastAsia="en-US"/>
        </w:rPr>
        <w:t xml:space="preserve"> photos </w:t>
      </w:r>
      <w:r w:rsidR="00307DBE">
        <w:rPr>
          <w:lang w:eastAsia="en-US"/>
        </w:rPr>
        <w:t>any</w:t>
      </w:r>
      <w:r w:rsidRPr="00D32FC4">
        <w:rPr>
          <w:lang w:eastAsia="en-US"/>
        </w:rPr>
        <w:t>where</w:t>
      </w:r>
      <w:r w:rsidR="00973A73" w:rsidRPr="00D32FC4">
        <w:rPr>
          <w:lang w:eastAsia="en-US"/>
        </w:rPr>
        <w:t>,</w:t>
      </w:r>
      <w:r w:rsidRPr="00D32FC4">
        <w:rPr>
          <w:lang w:eastAsia="en-US"/>
        </w:rPr>
        <w:t xml:space="preserve"> </w:t>
      </w:r>
      <w:r w:rsidR="00307DBE">
        <w:rPr>
          <w:lang w:eastAsia="en-US"/>
        </w:rPr>
        <w:t>making</w:t>
      </w:r>
      <w:r w:rsidRPr="00D32FC4">
        <w:rPr>
          <w:lang w:eastAsia="en-US"/>
        </w:rPr>
        <w:t xml:space="preserve"> this </w:t>
      </w:r>
      <w:r w:rsidR="00973A73" w:rsidRPr="00D32FC4">
        <w:rPr>
          <w:lang w:eastAsia="en-US"/>
        </w:rPr>
        <w:t>small device</w:t>
      </w:r>
      <w:r w:rsidR="00307DBE">
        <w:rPr>
          <w:lang w:eastAsia="en-US"/>
        </w:rPr>
        <w:t>,</w:t>
      </w:r>
      <w:r w:rsidR="00973A73" w:rsidRPr="00D32FC4">
        <w:rPr>
          <w:lang w:eastAsia="en-US"/>
        </w:rPr>
        <w:t xml:space="preserve"> that fits in </w:t>
      </w:r>
      <w:r w:rsidR="00307DBE">
        <w:rPr>
          <w:lang w:eastAsia="en-US"/>
        </w:rPr>
        <w:t xml:space="preserve">a </w:t>
      </w:r>
      <w:r w:rsidRPr="00D32FC4">
        <w:rPr>
          <w:lang w:eastAsia="en-US"/>
        </w:rPr>
        <w:t>pocket</w:t>
      </w:r>
      <w:r w:rsidR="00307DBE">
        <w:rPr>
          <w:lang w:eastAsia="en-US"/>
        </w:rPr>
        <w:t>,</w:t>
      </w:r>
      <w:r w:rsidRPr="00D32FC4">
        <w:rPr>
          <w:lang w:eastAsia="en-US"/>
        </w:rPr>
        <w:t xml:space="preserve"> the communication and entertainment tool of today’s election.</w:t>
      </w:r>
    </w:p>
    <w:p w14:paraId="110EB12F" w14:textId="1388C62E" w:rsidR="00973A73" w:rsidRPr="00D32FC4" w:rsidRDefault="000D781C" w:rsidP="00B64362">
      <w:pPr>
        <w:rPr>
          <w:lang w:eastAsia="en-US"/>
        </w:rPr>
      </w:pPr>
      <w:r w:rsidRPr="00D32FC4">
        <w:rPr>
          <w:lang w:eastAsia="en-US"/>
        </w:rPr>
        <w:lastRenderedPageBreak/>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r>
      <w:r w:rsidRPr="00D32FC4">
        <w:rPr>
          <w:lang w:eastAsia="en-US"/>
        </w:rPr>
        <w:tab/>
        <w:t xml:space="preserve">   The rapid growth of wireless communications allowed the rising number </w:t>
      </w:r>
      <w:r w:rsidR="00B64362" w:rsidRPr="00D32FC4">
        <w:rPr>
          <w:lang w:eastAsia="en-US"/>
        </w:rPr>
        <w:t xml:space="preserve">of </w:t>
      </w:r>
      <w:r w:rsidRPr="00D32FC4">
        <w:rPr>
          <w:lang w:eastAsia="en-US"/>
        </w:rPr>
        <w:t>smartphones and tablets</w:t>
      </w:r>
      <w:r w:rsidR="00B64362" w:rsidRPr="00D32FC4">
        <w:rPr>
          <w:lang w:eastAsia="en-US"/>
        </w:rPr>
        <w:t xml:space="preserve"> with battery improvements and</w:t>
      </w:r>
      <w:r w:rsidRPr="00D32FC4">
        <w:rPr>
          <w:lang w:eastAsia="en-US"/>
        </w:rPr>
        <w:t xml:space="preserve"> </w:t>
      </w:r>
      <w:r w:rsidR="00B64362" w:rsidRPr="00D32FC4">
        <w:rPr>
          <w:lang w:eastAsia="en-US"/>
        </w:rPr>
        <w:t>connected</w:t>
      </w:r>
      <w:r w:rsidRPr="00D32FC4">
        <w:rPr>
          <w:lang w:eastAsia="en-US"/>
        </w:rPr>
        <w:t xml:space="preserve"> in </w:t>
      </w:r>
      <w:r w:rsidR="00B64362" w:rsidRPr="00D32FC4">
        <w:rPr>
          <w:lang w:eastAsia="en-US"/>
        </w:rPr>
        <w:t>a real-time, faster network.</w:t>
      </w:r>
      <w:r w:rsidRPr="00D32FC4">
        <w:rPr>
          <w:lang w:eastAsia="en-US"/>
        </w:rPr>
        <w:t xml:space="preserve"> Evaluate the network </w:t>
      </w:r>
      <w:r w:rsidR="002A4CB5">
        <w:rPr>
          <w:lang w:eastAsia="en-US"/>
        </w:rPr>
        <w:t xml:space="preserve">behavior </w:t>
      </w:r>
      <w:r w:rsidRPr="00D32FC4">
        <w:rPr>
          <w:lang w:eastAsia="en-US"/>
        </w:rPr>
        <w:t xml:space="preserve">and what is happening is extremely important to the operator to assurance good quality of service to his clients and </w:t>
      </w:r>
      <w:r w:rsidR="002A4CB5">
        <w:rPr>
          <w:lang w:eastAsia="en-US"/>
        </w:rPr>
        <w:t>retain</w:t>
      </w:r>
      <w:r w:rsidRPr="00D32FC4">
        <w:rPr>
          <w:lang w:eastAsia="en-US"/>
        </w:rPr>
        <w:t xml:space="preserve"> them.</w:t>
      </w:r>
      <w:r w:rsidR="00B64362" w:rsidRPr="00D32FC4">
        <w:rPr>
          <w:lang w:eastAsia="en-US"/>
        </w:rPr>
        <w:t xml:space="preserve"> </w:t>
      </w:r>
      <w:r w:rsidRPr="00D32FC4">
        <w:rPr>
          <w:lang w:eastAsia="en-US"/>
        </w:rPr>
        <w:t xml:space="preserve">Given the importance of this, operators have fixed and mobile probes to try to give the best user experience and </w:t>
      </w:r>
      <w:commentRangeStart w:id="1649"/>
      <w:r w:rsidRPr="00D32FC4">
        <w:rPr>
          <w:lang w:eastAsia="en-US"/>
        </w:rPr>
        <w:t>g</w:t>
      </w:r>
      <w:ins w:id="1650" w:author="tomasrodrigues@ua.pt" w:date="2017-08-29T15:27:00Z">
        <w:r w:rsidR="0033008F">
          <w:rPr>
            <w:lang w:eastAsia="en-US"/>
          </w:rPr>
          <w:t>uarantee</w:t>
        </w:r>
      </w:ins>
      <w:del w:id="1651" w:author="tomasrodrigues@ua.pt" w:date="2017-08-29T15:26:00Z">
        <w:r w:rsidRPr="00D32FC4" w:rsidDel="0033008F">
          <w:rPr>
            <w:lang w:eastAsia="en-US"/>
          </w:rPr>
          <w:delText>rant</w:delText>
        </w:r>
      </w:del>
      <w:r w:rsidRPr="00D32FC4">
        <w:rPr>
          <w:lang w:eastAsia="en-US"/>
        </w:rPr>
        <w:t xml:space="preserve"> </w:t>
      </w:r>
      <w:commentRangeEnd w:id="1649"/>
      <w:r w:rsidR="0033008F">
        <w:rPr>
          <w:rStyle w:val="Refdecomentrio"/>
        </w:rPr>
        <w:commentReference w:id="1649"/>
      </w:r>
      <w:r w:rsidRPr="00D32FC4">
        <w:rPr>
          <w:lang w:eastAsia="en-US"/>
        </w:rPr>
        <w:t xml:space="preserve">network availability and performance. </w:t>
      </w:r>
      <w:del w:id="1652" w:author="Tomás Rodrigues" w:date="2017-07-28T15:19:00Z">
        <w:r w:rsidRPr="00D32FC4" w:rsidDel="00E02FC3">
          <w:rPr>
            <w:lang w:eastAsia="en-US"/>
          </w:rPr>
          <w:delText>The current</w:delText>
        </w:r>
      </w:del>
      <w:ins w:id="1653" w:author="Tomás Rodrigues" w:date="2017-07-28T15:19:00Z">
        <w:r w:rsidR="00E02FC3">
          <w:rPr>
            <w:lang w:eastAsia="en-US"/>
          </w:rPr>
          <w:t>This</w:t>
        </w:r>
      </w:ins>
      <w:r w:rsidRPr="00D32FC4">
        <w:rPr>
          <w:lang w:eastAsia="en-US"/>
        </w:rPr>
        <w:t xml:space="preserve"> dissertation</w:t>
      </w:r>
      <w:ins w:id="1654" w:author="Tomás Rodrigues" w:date="2017-07-28T15:19:00Z">
        <w:r w:rsidR="00E02FC3">
          <w:rPr>
            <w:lang w:eastAsia="en-US"/>
          </w:rPr>
          <w:t xml:space="preserve"> project</w:t>
        </w:r>
      </w:ins>
      <w:r w:rsidRPr="00D32FC4">
        <w:rPr>
          <w:lang w:eastAsia="en-US"/>
        </w:rPr>
        <w:t xml:space="preserve"> </w:t>
      </w:r>
      <w:del w:id="1655" w:author="Tomás Rodrigues" w:date="2017-07-28T15:19:00Z">
        <w:r w:rsidR="005318E4" w:rsidDel="00E02FC3">
          <w:rPr>
            <w:lang w:eastAsia="en-US"/>
          </w:rPr>
          <w:delText>seeks</w:delText>
        </w:r>
        <w:r w:rsidRPr="00D32FC4" w:rsidDel="00E02FC3">
          <w:rPr>
            <w:lang w:eastAsia="en-US"/>
          </w:rPr>
          <w:delText xml:space="preserve"> </w:delText>
        </w:r>
      </w:del>
      <w:ins w:id="1656" w:author="Tomás Rodrigues" w:date="2017-07-28T15:19:00Z">
        <w:del w:id="1657" w:author="tomasrodrigues@ua.pt" w:date="2017-08-29T15:27:00Z">
          <w:r w:rsidR="00E02FC3" w:rsidDel="0033008F">
            <w:rPr>
              <w:lang w:eastAsia="en-US"/>
            </w:rPr>
            <w:delText>fits</w:delText>
          </w:r>
        </w:del>
      </w:ins>
      <w:ins w:id="1658" w:author="tomasrodrigues@ua.pt" w:date="2017-08-29T15:27:00Z">
        <w:r w:rsidR="0033008F">
          <w:rPr>
            <w:lang w:eastAsia="en-US"/>
          </w:rPr>
          <w:t>aims</w:t>
        </w:r>
      </w:ins>
      <w:ins w:id="1659" w:author="Tomás Rodrigues" w:date="2017-07-28T15:19:00Z">
        <w:r w:rsidR="00E02FC3" w:rsidRPr="00D32FC4">
          <w:rPr>
            <w:lang w:eastAsia="en-US"/>
          </w:rPr>
          <w:t xml:space="preserve"> </w:t>
        </w:r>
      </w:ins>
      <w:r w:rsidR="005318E4">
        <w:rPr>
          <w:lang w:eastAsia="en-US"/>
        </w:rPr>
        <w:t>to add</w:t>
      </w:r>
      <w:r w:rsidRPr="00D32FC4">
        <w:rPr>
          <w:lang w:eastAsia="en-US"/>
        </w:rPr>
        <w:t xml:space="preserve"> a more flexible, transparent and dynamic solution to improve network service quality </w:t>
      </w:r>
      <w:r w:rsidR="002A4CB5">
        <w:rPr>
          <w:lang w:eastAsia="en-US"/>
        </w:rPr>
        <w:t xml:space="preserve">assessment </w:t>
      </w:r>
      <w:r w:rsidRPr="00D32FC4">
        <w:rPr>
          <w:lang w:eastAsia="en-US"/>
        </w:rPr>
        <w:t>with the increasing functionalities and technology on the</w:t>
      </w:r>
      <w:r w:rsidR="00B64362" w:rsidRPr="00D32FC4">
        <w:rPr>
          <w:lang w:eastAsia="en-US"/>
        </w:rPr>
        <w:t>se</w:t>
      </w:r>
      <w:r w:rsidRPr="00D32FC4">
        <w:rPr>
          <w:lang w:eastAsia="en-US"/>
        </w:rPr>
        <w:t xml:space="preserve"> small dev</w:t>
      </w:r>
      <w:r w:rsidR="00B64362" w:rsidRPr="00D32FC4">
        <w:rPr>
          <w:lang w:eastAsia="en-US"/>
        </w:rPr>
        <w:t>ices.</w:t>
      </w:r>
    </w:p>
    <w:p w14:paraId="7BB0021B" w14:textId="77777777" w:rsidR="00973A73" w:rsidRPr="00D32FC4" w:rsidRDefault="000D781C" w:rsidP="00973A73">
      <w:pPr>
        <w:ind w:left="0"/>
        <w:rPr>
          <w:rFonts w:eastAsiaTheme="minorHAnsi"/>
          <w:lang w:eastAsia="en-US"/>
        </w:rPr>
      </w:pPr>
      <w:r w:rsidRPr="00D32FC4">
        <w:rPr>
          <w:rFonts w:eastAsiaTheme="minorHAnsi"/>
          <w:lang w:eastAsia="en-US"/>
        </w:rPr>
        <w:t xml:space="preserve"> </w:t>
      </w:r>
    </w:p>
    <w:p w14:paraId="2A4DC231" w14:textId="77777777" w:rsidR="00973A73" w:rsidRPr="00D32FC4" w:rsidRDefault="000D781C" w:rsidP="00E81E7E">
      <w:pPr>
        <w:pStyle w:val="Cabealho3"/>
        <w:rPr>
          <w:rFonts w:eastAsia="Times New Roman"/>
        </w:rPr>
      </w:pPr>
      <w:bookmarkStart w:id="1660" w:name="_Objectives"/>
      <w:bookmarkStart w:id="1661" w:name="_Toc491797478"/>
      <w:bookmarkStart w:id="1662" w:name="Ref1_2"/>
      <w:bookmarkEnd w:id="1660"/>
      <w:r w:rsidRPr="00D32FC4">
        <w:rPr>
          <w:rFonts w:eastAsia="Times New Roman"/>
        </w:rPr>
        <w:t>Objectives</w:t>
      </w:r>
      <w:bookmarkEnd w:id="1661"/>
    </w:p>
    <w:bookmarkEnd w:id="1662"/>
    <w:p w14:paraId="041F995C" w14:textId="457A874B" w:rsidR="00973A73" w:rsidRPr="00D32FC4" w:rsidRDefault="000D781C" w:rsidP="00973A73">
      <w:r w:rsidRPr="00D32FC4">
        <w:tab/>
      </w:r>
      <w:r w:rsidRPr="00D32FC4">
        <w:tab/>
        <w:t xml:space="preserve">   </w:t>
      </w:r>
      <w:commentRangeStart w:id="1663"/>
      <w:r w:rsidRPr="00D32FC4">
        <w:t xml:space="preserve">The key objective of this </w:t>
      </w:r>
      <w:del w:id="1664" w:author="Tomás Rodrigues" w:date="2017-07-28T15:20:00Z">
        <w:r w:rsidRPr="00D32FC4" w:rsidDel="00D96E3A">
          <w:delText xml:space="preserve">dissertation </w:delText>
        </w:r>
      </w:del>
      <w:ins w:id="1665" w:author="Tomás Rodrigues" w:date="2017-07-28T15:20:00Z">
        <w:r w:rsidR="00D96E3A">
          <w:t>project</w:t>
        </w:r>
        <w:r w:rsidR="00D96E3A" w:rsidRPr="00D32FC4">
          <w:t xml:space="preserve"> </w:t>
        </w:r>
      </w:ins>
      <w:r w:rsidRPr="00D32FC4">
        <w:t xml:space="preserve">is to </w:t>
      </w:r>
      <w:r w:rsidR="00E44F69">
        <w:t>develop</w:t>
      </w:r>
      <w:r w:rsidRPr="00D32FC4">
        <w:t xml:space="preserve"> a solution that retrieves </w:t>
      </w:r>
      <w:r w:rsidR="002A4CB5">
        <w:t>Quality of Service (</w:t>
      </w:r>
      <w:r w:rsidRPr="00D32FC4">
        <w:t>QoS</w:t>
      </w:r>
      <w:r w:rsidR="002A4CB5">
        <w:t>)</w:t>
      </w:r>
      <w:r w:rsidR="00B64362" w:rsidRPr="00D32FC4">
        <w:t xml:space="preserve"> metrics</w:t>
      </w:r>
      <w:r w:rsidRPr="00D32FC4">
        <w:t xml:space="preserve"> </w:t>
      </w:r>
      <w:r w:rsidR="008E2426">
        <w:t>from</w:t>
      </w:r>
      <w:r w:rsidRPr="00D32FC4">
        <w:t xml:space="preserve"> the network</w:t>
      </w:r>
      <w:r w:rsidR="00615011">
        <w:t>,</w:t>
      </w:r>
      <w:r w:rsidRPr="00D32FC4">
        <w:t xml:space="preserve"> and </w:t>
      </w:r>
      <w:del w:id="1666" w:author="tomasrodrigues@ua.pt" w:date="2017-08-04T17:44:00Z">
        <w:r w:rsidRPr="00D32FC4" w:rsidDel="005B52CB">
          <w:delText xml:space="preserve">useful </w:delText>
        </w:r>
      </w:del>
      <w:r w:rsidRPr="00D32FC4">
        <w:t>radio parameters dependent on the access technology be</w:t>
      </w:r>
      <w:r w:rsidR="00D56D32">
        <w:t>ing used in the moment</w:t>
      </w:r>
      <w:r w:rsidR="00615011">
        <w:t>,</w:t>
      </w:r>
      <w:r w:rsidR="00D56D32">
        <w:t xml:space="preserve"> with an A</w:t>
      </w:r>
      <w:r w:rsidRPr="00D32FC4">
        <w:t>ndroid smartphone</w:t>
      </w:r>
      <w:r w:rsidR="00B64362" w:rsidRPr="00D32FC4">
        <w:t xml:space="preserve"> to </w:t>
      </w:r>
      <w:r w:rsidR="00615011">
        <w:t>assess</w:t>
      </w:r>
      <w:r w:rsidR="00B64362" w:rsidRPr="00D32FC4">
        <w:t xml:space="preserve"> the</w:t>
      </w:r>
      <w:r w:rsidR="00615011">
        <w:t xml:space="preserve"> user</w:t>
      </w:r>
      <w:r w:rsidR="00B64362" w:rsidRPr="00D32FC4">
        <w:t xml:space="preserve"> </w:t>
      </w:r>
      <w:r w:rsidR="00615011">
        <w:t>Quality of Experience (</w:t>
      </w:r>
      <w:r w:rsidR="00B64362" w:rsidRPr="00D32FC4">
        <w:t>QoE</w:t>
      </w:r>
      <w:r w:rsidR="00615011">
        <w:t>)</w:t>
      </w:r>
      <w:r w:rsidRPr="00D32FC4">
        <w:t xml:space="preserve">. </w:t>
      </w:r>
      <w:r w:rsidR="005318E4">
        <w:t>The resulting</w:t>
      </w:r>
      <w:ins w:id="1667" w:author="Tomás Rodrigues" w:date="2017-07-28T15:21:00Z">
        <w:r w:rsidR="00D96E3A">
          <w:t xml:space="preserve"> </w:t>
        </w:r>
      </w:ins>
      <w:del w:id="1668" w:author="Tomás Rodrigues" w:date="2017-07-28T15:21:00Z">
        <w:r w:rsidR="005318E4" w:rsidDel="00D96E3A">
          <w:delText xml:space="preserve"> </w:delText>
        </w:r>
        <w:r w:rsidRPr="00D32FC4" w:rsidDel="00D96E3A">
          <w:delText>application,</w:delText>
        </w:r>
      </w:del>
      <w:ins w:id="1669" w:author="Tomás Rodrigues" w:date="2017-07-28T15:21:00Z">
        <w:r w:rsidR="00D96E3A" w:rsidRPr="00D32FC4">
          <w:t>application</w:t>
        </w:r>
      </w:ins>
      <w:r w:rsidRPr="00D32FC4">
        <w:t xml:space="preserve"> </w:t>
      </w:r>
      <w:r w:rsidR="003C5AF9">
        <w:t xml:space="preserve">is </w:t>
      </w:r>
      <w:r w:rsidRPr="00D32FC4">
        <w:t>intend</w:t>
      </w:r>
      <w:r w:rsidR="003C5AF9">
        <w:t>ed</w:t>
      </w:r>
      <w:r w:rsidRPr="00D32FC4">
        <w:t xml:space="preserve"> to run tests </w:t>
      </w:r>
      <w:r w:rsidR="008E2426">
        <w:t>on</w:t>
      </w:r>
      <w:r w:rsidRPr="00D32FC4">
        <w:t xml:space="preserve"> the network</w:t>
      </w:r>
      <w:r w:rsidR="005318E4">
        <w:t xml:space="preserve"> in order </w:t>
      </w:r>
      <w:r w:rsidRPr="00D32FC4">
        <w:t xml:space="preserve">to </w:t>
      </w:r>
      <w:r w:rsidR="005318E4">
        <w:t xml:space="preserve">try </w:t>
      </w:r>
      <w:r w:rsidRPr="00D32FC4">
        <w:t>troubleshoot possible problems</w:t>
      </w:r>
      <w:ins w:id="1670" w:author="Tomás Rodrigues" w:date="2017-07-28T15:22:00Z">
        <w:r w:rsidR="00D96E3A">
          <w:t>.</w:t>
        </w:r>
      </w:ins>
      <w:del w:id="1671" w:author="Tomás Rodrigues" w:date="2017-07-28T15:22:00Z">
        <w:r w:rsidRPr="00D32FC4" w:rsidDel="00D96E3A">
          <w:delText xml:space="preserve"> with it</w:delText>
        </w:r>
        <w:r w:rsidR="005318E4" w:rsidDel="00D96E3A">
          <w:delText>.</w:delText>
        </w:r>
      </w:del>
      <w:r w:rsidRPr="00D32FC4">
        <w:t xml:space="preserve"> </w:t>
      </w:r>
      <w:r w:rsidR="005318E4">
        <w:t xml:space="preserve">All </w:t>
      </w:r>
      <w:r w:rsidRPr="00D32FC4">
        <w:t>the data gathered over time</w:t>
      </w:r>
      <w:del w:id="1672" w:author="tomasrodrigues@ua.pt" w:date="2017-08-04T17:44:00Z">
        <w:r w:rsidR="005318E4" w:rsidDel="005B52CB">
          <w:delText>,</w:delText>
        </w:r>
      </w:del>
      <w:r w:rsidR="005318E4">
        <w:t xml:space="preserve"> is supposed</w:t>
      </w:r>
      <w:r w:rsidRPr="00D32FC4">
        <w:t xml:space="preserve"> </w:t>
      </w:r>
      <w:r w:rsidR="005318E4">
        <w:t xml:space="preserve">to be seen </w:t>
      </w:r>
      <w:r w:rsidRPr="00D32FC4">
        <w:t>in a simple</w:t>
      </w:r>
      <w:r w:rsidR="005318E4">
        <w:t>r</w:t>
      </w:r>
      <w:r w:rsidRPr="00D32FC4">
        <w:t xml:space="preserve"> and attractive </w:t>
      </w:r>
      <w:r w:rsidR="005318E4">
        <w:t xml:space="preserve">user </w:t>
      </w:r>
      <w:r w:rsidRPr="00D32FC4">
        <w:t>interface</w:t>
      </w:r>
      <w:ins w:id="1673" w:author="tomasrodrigues@ua.pt" w:date="2017-08-29T15:27:00Z">
        <w:r w:rsidR="0033008F">
          <w:t xml:space="preserve">, </w:t>
        </w:r>
        <w:commentRangeStart w:id="1674"/>
        <w:r w:rsidR="0033008F">
          <w:t>either</w:t>
        </w:r>
      </w:ins>
      <w:ins w:id="1675" w:author="tomasrodrigues@ua.pt" w:date="2017-08-29T15:28:00Z">
        <w:r w:rsidR="0033008F">
          <w:t xml:space="preserve"> in a</w:t>
        </w:r>
      </w:ins>
      <w:ins w:id="1676" w:author="tomasrodrigues@ua.pt" w:date="2017-08-29T15:27:00Z">
        <w:r w:rsidR="0033008F">
          <w:t xml:space="preserve"> list and map view</w:t>
        </w:r>
      </w:ins>
      <w:commentRangeEnd w:id="1674"/>
      <w:ins w:id="1677" w:author="tomasrodrigues@ua.pt" w:date="2017-08-29T15:28:00Z">
        <w:r w:rsidR="0033008F">
          <w:rPr>
            <w:rStyle w:val="Refdecomentrio"/>
          </w:rPr>
          <w:commentReference w:id="1674"/>
        </w:r>
      </w:ins>
      <w:r w:rsidRPr="00D32FC4">
        <w:t>.</w:t>
      </w:r>
      <w:commentRangeEnd w:id="1663"/>
      <w:r w:rsidR="005808B0">
        <w:rPr>
          <w:rStyle w:val="Refdecomentrio"/>
        </w:rPr>
        <w:commentReference w:id="1663"/>
      </w:r>
    </w:p>
    <w:p w14:paraId="4B4B23CE" w14:textId="441FF43D" w:rsidR="00973A73" w:rsidRPr="00D32FC4" w:rsidRDefault="000D781C" w:rsidP="00973A73">
      <w:r w:rsidRPr="00D32FC4">
        <w:t xml:space="preserve">   This solution is connected to a backend</w:t>
      </w:r>
      <w:ins w:id="1678" w:author="tomasrodrigues@ua.pt" w:date="2017-08-04T17:44:00Z">
        <w:r w:rsidR="005B52CB">
          <w:t>,</w:t>
        </w:r>
      </w:ins>
      <w:r w:rsidRPr="00D32FC4">
        <w:t xml:space="preserve"> sending all</w:t>
      </w:r>
      <w:ins w:id="1679" w:author="tomasrodrigues@ua.pt" w:date="2017-08-04T17:44:00Z">
        <w:r w:rsidR="005B52CB">
          <w:t xml:space="preserve"> the</w:t>
        </w:r>
      </w:ins>
      <w:r w:rsidRPr="00D32FC4">
        <w:t xml:space="preserve"> data to a unified platform called ArQoS, a centralized and convergent product that evaluates the customer perceived quality in service</w:t>
      </w:r>
      <w:r w:rsidR="00615011">
        <w:t xml:space="preserve"> usage (Voice, </w:t>
      </w:r>
      <w:r w:rsidR="00B24293" w:rsidRPr="00B24293">
        <w:t>Internet Protocol Television</w:t>
      </w:r>
      <w:r w:rsidR="00B24293">
        <w:t xml:space="preserve"> (</w:t>
      </w:r>
      <w:r w:rsidR="00615011">
        <w:t>IPTV</w:t>
      </w:r>
      <w:r w:rsidR="00B24293">
        <w:t>)</w:t>
      </w:r>
      <w:r w:rsidR="00615011">
        <w:t>,</w:t>
      </w:r>
      <w:r w:rsidR="00B24293">
        <w:t xml:space="preserve"> </w:t>
      </w:r>
      <w:r w:rsidR="00B24293" w:rsidRPr="00B24293">
        <w:t>Short Message Service</w:t>
      </w:r>
      <w:r w:rsidR="00615011">
        <w:t xml:space="preserve"> </w:t>
      </w:r>
      <w:r w:rsidR="00B24293">
        <w:t>(</w:t>
      </w:r>
      <w:r w:rsidR="00615011">
        <w:t>SMS</w:t>
      </w:r>
      <w:r w:rsidR="00B24293">
        <w:t>)</w:t>
      </w:r>
      <w:r w:rsidR="00615011">
        <w:t>,</w:t>
      </w:r>
      <w:r w:rsidR="00B24293">
        <w:t xml:space="preserve"> Multimedia</w:t>
      </w:r>
      <w:r w:rsidR="00B24293" w:rsidRPr="00B24293">
        <w:t xml:space="preserve"> Message Service</w:t>
      </w:r>
      <w:r w:rsidR="00615011">
        <w:t xml:space="preserve"> </w:t>
      </w:r>
      <w:r w:rsidR="00B24293">
        <w:t>(</w:t>
      </w:r>
      <w:r w:rsidR="00615011">
        <w:t>MMS</w:t>
      </w:r>
      <w:r w:rsidR="00B24293">
        <w:t>), e</w:t>
      </w:r>
      <w:r w:rsidR="00615011">
        <w:t>-mail and</w:t>
      </w:r>
      <w:r w:rsidRPr="00D32FC4">
        <w:t xml:space="preserve"> Internet, </w:t>
      </w:r>
      <w:r w:rsidR="00615011">
        <w:t>to name a few</w:t>
      </w:r>
      <w:r w:rsidRPr="00D32FC4">
        <w:t xml:space="preserve">), multi-technology and in multi-vendor environments in order to increase customer satisfaction and optimize resources in case of the operator </w:t>
      </w:r>
      <w:hyperlink w:anchor="Ref_2" w:history="1">
        <w:r w:rsidRPr="007C2AAD">
          <w:rPr>
            <w:rStyle w:val="Hiperligao"/>
          </w:rPr>
          <w:t>[2]</w:t>
        </w:r>
      </w:hyperlink>
      <w:r w:rsidRPr="00D32FC4">
        <w:t>.</w:t>
      </w:r>
    </w:p>
    <w:p w14:paraId="1CA97752" w14:textId="77777777" w:rsidR="00973A73" w:rsidRDefault="000D781C" w:rsidP="00973A73">
      <w:r w:rsidRPr="00D32FC4">
        <w:t xml:space="preserve">   </w:t>
      </w:r>
      <w:r w:rsidR="00615011">
        <w:t>There</w:t>
      </w:r>
      <w:r w:rsidR="00636AB5">
        <w:t xml:space="preserve"> are</w:t>
      </w:r>
      <w:r w:rsidRPr="00D32FC4">
        <w:t xml:space="preserve"> a</w:t>
      </w:r>
      <w:r w:rsidR="00615011">
        <w:t xml:space="preserve"> vast case of scenarios </w:t>
      </w:r>
      <w:r w:rsidR="0042132F">
        <w:t>thought for</w:t>
      </w:r>
      <w:r w:rsidR="00615011">
        <w:t xml:space="preserve"> this solution </w:t>
      </w:r>
      <w:r w:rsidR="0042132F">
        <w:t xml:space="preserve">deployment. It can be used </w:t>
      </w:r>
      <w:r w:rsidR="00615011">
        <w:t xml:space="preserve">in </w:t>
      </w:r>
      <w:r w:rsidR="00B64362" w:rsidRPr="00D32FC4">
        <w:t>drive tests through the city</w:t>
      </w:r>
      <w:r w:rsidR="0042132F">
        <w:t>, continuous</w:t>
      </w:r>
      <w:ins w:id="1680" w:author="Tomás Rodrigues" w:date="2017-07-28T15:23:00Z">
        <w:r w:rsidR="00D96E3A">
          <w:t xml:space="preserve"> network and service</w:t>
        </w:r>
      </w:ins>
      <w:del w:id="1681" w:author="Tomás Rodrigues" w:date="2017-07-28T15:23:00Z">
        <w:r w:rsidR="0042132F" w:rsidDel="00D96E3A">
          <w:delText xml:space="preserve">ly </w:delText>
        </w:r>
      </w:del>
      <w:ins w:id="1682" w:author="Tomás Rodrigues" w:date="2017-07-28T15:23:00Z">
        <w:r w:rsidR="00D96E3A">
          <w:t xml:space="preserve"> monitoring</w:t>
        </w:r>
      </w:ins>
      <w:del w:id="1683" w:author="Tomás Rodrigues" w:date="2017-07-28T15:23:00Z">
        <w:r w:rsidR="0042132F" w:rsidDel="00D96E3A">
          <w:delText>monitoring the network</w:delText>
        </w:r>
      </w:del>
      <w:r w:rsidR="00236C78">
        <w:t>,</w:t>
      </w:r>
      <w:r w:rsidRPr="00D32FC4">
        <w:t xml:space="preserve"> can be used by operator's technicians to identify </w:t>
      </w:r>
      <w:del w:id="1684" w:author="Tomás Rodrigues" w:date="2017-07-28T15:23:00Z">
        <w:r w:rsidRPr="00D32FC4" w:rsidDel="00D96E3A">
          <w:delText xml:space="preserve">concerning </w:delText>
        </w:r>
      </w:del>
      <w:ins w:id="1685" w:author="Tomás Rodrigues" w:date="2017-07-28T15:23:00Z">
        <w:r w:rsidR="00D96E3A">
          <w:t>problematic</w:t>
        </w:r>
        <w:r w:rsidR="00D96E3A" w:rsidRPr="00D32FC4">
          <w:t xml:space="preserve"> </w:t>
        </w:r>
      </w:ins>
      <w:r w:rsidRPr="00D32FC4">
        <w:t>locat</w:t>
      </w:r>
      <w:r w:rsidR="0042132F">
        <w:t xml:space="preserve">ions </w:t>
      </w:r>
      <w:del w:id="1686" w:author="Tomás Rodrigues" w:date="2017-07-28T15:23:00Z">
        <w:r w:rsidR="0042132F" w:rsidDel="00D96E3A">
          <w:delText>that needs better</w:delText>
        </w:r>
      </w:del>
      <w:ins w:id="1687" w:author="Tomás Rodrigues" w:date="2017-07-28T15:23:00Z">
        <w:r w:rsidR="00D96E3A">
          <w:t>with poor</w:t>
        </w:r>
      </w:ins>
      <w:r w:rsidR="0042132F">
        <w:t xml:space="preserve"> coverage, </w:t>
      </w:r>
      <w:del w:id="1688" w:author="Tomás Rodrigues" w:date="2017-07-28T15:24:00Z">
        <w:r w:rsidR="0042132F" w:rsidDel="00D96E3A">
          <w:delText xml:space="preserve">for </w:delText>
        </w:r>
      </w:del>
      <w:r w:rsidR="0042132F">
        <w:t xml:space="preserve">real </w:t>
      </w:r>
      <w:r w:rsidRPr="00D32FC4">
        <w:t>time</w:t>
      </w:r>
      <w:r w:rsidR="0042132F">
        <w:t xml:space="preserve"> problems troubleshooting</w:t>
      </w:r>
      <w:r w:rsidRPr="00D32FC4">
        <w:t xml:space="preserve"> </w:t>
      </w:r>
      <w:ins w:id="1689" w:author="Tomás Rodrigues" w:date="2017-07-28T15:24:00Z">
        <w:r w:rsidR="00D96E3A">
          <w:t xml:space="preserve">and </w:t>
        </w:r>
      </w:ins>
      <w:del w:id="1690" w:author="Tomás Rodrigues" w:date="2017-07-28T15:24:00Z">
        <w:r w:rsidRPr="00D32FC4" w:rsidDel="00D96E3A">
          <w:delText xml:space="preserve">or </w:delText>
        </w:r>
      </w:del>
      <w:r w:rsidR="00236C78">
        <w:t xml:space="preserve">lastly, </w:t>
      </w:r>
      <w:r w:rsidR="0042132F">
        <w:t xml:space="preserve">be </w:t>
      </w:r>
      <w:r w:rsidRPr="00D32FC4">
        <w:t xml:space="preserve">used by a regular user to check internet connectivity </w:t>
      </w:r>
      <w:r w:rsidR="00B64362" w:rsidRPr="00D32FC4">
        <w:t>or</w:t>
      </w:r>
      <w:r w:rsidRPr="00D32FC4">
        <w:t xml:space="preserve"> the downlink speed </w:t>
      </w:r>
      <w:r w:rsidR="0042132F">
        <w:t>in the network at</w:t>
      </w:r>
      <w:r w:rsidRPr="00D32FC4">
        <w:t xml:space="preserve"> that moment</w:t>
      </w:r>
      <w:r w:rsidR="0042132F">
        <w:t>, for example</w:t>
      </w:r>
      <w:r w:rsidR="00B725FB">
        <w:t>.</w:t>
      </w:r>
    </w:p>
    <w:p w14:paraId="2C534454" w14:textId="77777777" w:rsidR="00B725FB" w:rsidRDefault="00B725FB" w:rsidP="00973A73"/>
    <w:p w14:paraId="1171258F" w14:textId="77777777" w:rsidR="00B725FB" w:rsidRDefault="00B725FB" w:rsidP="00B725FB">
      <w:pPr>
        <w:pStyle w:val="Cabealho3"/>
      </w:pPr>
      <w:bookmarkStart w:id="1691" w:name="_Toc491797479"/>
      <w:commentRangeStart w:id="1692"/>
      <w:r>
        <w:lastRenderedPageBreak/>
        <w:t>Contributions</w:t>
      </w:r>
      <w:commentRangeEnd w:id="1692"/>
      <w:r w:rsidR="003C7CBD">
        <w:rPr>
          <w:rStyle w:val="Refdecomentrio"/>
          <w:rFonts w:eastAsia="Times New Roman" w:cs="Times New Roman"/>
        </w:rPr>
        <w:commentReference w:id="1692"/>
      </w:r>
      <w:bookmarkEnd w:id="1691"/>
    </w:p>
    <w:p w14:paraId="3D061F30" w14:textId="77777777" w:rsidR="00B41E4C" w:rsidRDefault="00B725FB" w:rsidP="00B725FB">
      <w:pPr>
        <w:ind w:left="0"/>
        <w:rPr>
          <w:ins w:id="1693" w:author="tomasrodrigues@ua.pt" w:date="2017-08-05T19:48:00Z"/>
        </w:rPr>
      </w:pPr>
      <w:commentRangeStart w:id="1694"/>
      <w:r>
        <w:t xml:space="preserve">   This solution is part of a bigger product name</w:t>
      </w:r>
      <w:ins w:id="1695" w:author="Joana" w:date="2017-08-04T21:14:00Z">
        <w:r w:rsidR="00C83ADA">
          <w:t>d</w:t>
        </w:r>
      </w:ins>
      <w:del w:id="1696" w:author="Joana" w:date="2017-08-04T21:14:00Z">
        <w:r w:rsidDel="00C83ADA">
          <w:delText>d,</w:delText>
        </w:r>
      </w:del>
      <w:r>
        <w:t xml:space="preserve"> ArQoS</w:t>
      </w:r>
      <w:del w:id="1697" w:author="tomasrodrigues@ua.pt" w:date="2017-08-05T19:48:00Z">
        <w:r w:rsidDel="00B41E4C">
          <w:delText>. This product already</w:delText>
        </w:r>
      </w:del>
      <w:ins w:id="1698" w:author="tomasrodrigues@ua.pt" w:date="2017-08-05T19:48:00Z">
        <w:r w:rsidR="00B41E4C">
          <w:t>, which</w:t>
        </w:r>
      </w:ins>
      <w:r>
        <w:t xml:space="preserve"> has mobile and fixed probes monitoring the network</w:t>
      </w:r>
      <w:ins w:id="1699" w:author="Joana" w:date="2017-08-04T21:15:00Z">
        <w:r w:rsidR="009E77A6">
          <w:t xml:space="preserve">, </w:t>
        </w:r>
      </w:ins>
      <w:del w:id="1700" w:author="Joana" w:date="2017-08-04T21:15:00Z">
        <w:r w:rsidDel="009E77A6">
          <w:delText xml:space="preserve"> and </w:delText>
        </w:r>
      </w:del>
      <w:r w:rsidR="00CE6E66">
        <w:t>producing</w:t>
      </w:r>
      <w:ins w:id="1701" w:author="Joana" w:date="2017-08-04T21:15:00Z">
        <w:r w:rsidR="009E77A6">
          <w:t xml:space="preserve"> diverse</w:t>
        </w:r>
      </w:ins>
      <w:r>
        <w:t xml:space="preserve"> </w:t>
      </w:r>
      <w:r w:rsidRPr="00B725FB">
        <w:t>Key Performance Indicator</w:t>
      </w:r>
      <w:r w:rsidR="00CE6E66">
        <w:t>s</w:t>
      </w:r>
      <w:r>
        <w:t xml:space="preserve"> (KPI</w:t>
      </w:r>
      <w:r w:rsidR="00CE6E66">
        <w:t>s</w:t>
      </w:r>
      <w:r>
        <w:t>)</w:t>
      </w:r>
      <w:r w:rsidR="00CE6E66">
        <w:t xml:space="preserve"> and </w:t>
      </w:r>
      <w:r w:rsidR="00CE6E66" w:rsidRPr="00CE6E66">
        <w:t>Key Quality Indicators</w:t>
      </w:r>
      <w:r w:rsidR="00CE6E66">
        <w:t xml:space="preserve"> (KQIs)</w:t>
      </w:r>
      <w:del w:id="1702" w:author="Joana" w:date="2017-08-04T21:15:00Z">
        <w:r w:rsidR="00CE6E66" w:rsidDel="009E77A6">
          <w:delText xml:space="preserve"> from it</w:delText>
        </w:r>
      </w:del>
      <w:r w:rsidR="00CE6E66">
        <w:t xml:space="preserve">. </w:t>
      </w:r>
    </w:p>
    <w:p w14:paraId="13EF8D92" w14:textId="6A21DCF8" w:rsidR="009E77A6" w:rsidRDefault="00B41E4C" w:rsidP="00B725FB">
      <w:pPr>
        <w:ind w:left="0"/>
        <w:rPr>
          <w:ins w:id="1703" w:author="Joana" w:date="2017-08-04T21:18:00Z"/>
        </w:rPr>
      </w:pPr>
      <w:ins w:id="1704" w:author="tomasrodrigues@ua.pt" w:date="2017-08-05T19:48:00Z">
        <w:r>
          <w:t xml:space="preserve">   </w:t>
        </w:r>
      </w:ins>
      <w:commentRangeStart w:id="1705"/>
      <w:r w:rsidR="00CE6E66">
        <w:t xml:space="preserve">The ArQoS Pocket solution is </w:t>
      </w:r>
      <w:ins w:id="1706" w:author="Joana" w:date="2017-08-04T21:15:00Z">
        <w:r w:rsidR="009E77A6">
          <w:t>anoth</w:t>
        </w:r>
      </w:ins>
      <w:ins w:id="1707" w:author="Joana" w:date="2017-08-04T21:16:00Z">
        <w:r w:rsidR="009E77A6">
          <w:t>er probe</w:t>
        </w:r>
      </w:ins>
      <w:del w:id="1708" w:author="Joana" w:date="2017-08-04T21:16:00Z">
        <w:r w:rsidR="00CE6E66" w:rsidDel="009E77A6">
          <w:delText>focused</w:delText>
        </w:r>
      </w:del>
      <w:ins w:id="1709" w:author="Joana" w:date="2017-08-04T21:16:00Z">
        <w:r w:rsidR="009E77A6">
          <w:t xml:space="preserve"> that runs</w:t>
        </w:r>
      </w:ins>
      <w:r w:rsidR="00CE6E66">
        <w:t xml:space="preserve"> on Android devices</w:t>
      </w:r>
      <w:ins w:id="1710" w:author="Joana" w:date="2017-08-04T21:16:00Z">
        <w:r w:rsidR="009E77A6">
          <w:t>.</w:t>
        </w:r>
      </w:ins>
      <w:del w:id="1711" w:author="Joana" w:date="2017-08-04T21:16:00Z">
        <w:r w:rsidR="00CE6E66" w:rsidDel="009E77A6">
          <w:delText>,</w:delText>
        </w:r>
      </w:del>
      <w:r w:rsidR="00CE6E66">
        <w:t xml:space="preserve"> </w:t>
      </w:r>
      <w:ins w:id="1712" w:author="Joana" w:date="2017-08-04T21:16:00Z">
        <w:r w:rsidR="009E77A6">
          <w:t>This</w:t>
        </w:r>
      </w:ins>
      <w:del w:id="1713" w:author="Joana" w:date="2017-08-04T21:16:00Z">
        <w:r w:rsidR="00CE6E66" w:rsidDel="009E77A6">
          <w:delText>which</w:delText>
        </w:r>
      </w:del>
      <w:r w:rsidR="00CE6E66">
        <w:t xml:space="preserve"> allows end-users to</w:t>
      </w:r>
      <w:ins w:id="1714" w:author="Joana" w:date="2017-08-04T21:16:00Z">
        <w:r w:rsidR="009E77A6">
          <w:t xml:space="preserve"> have a</w:t>
        </w:r>
      </w:ins>
      <w:ins w:id="1715" w:author="tomasrodrigues@ua.pt" w:date="2017-08-05T19:49:00Z">
        <w:r>
          <w:t>n</w:t>
        </w:r>
      </w:ins>
      <w:ins w:id="1716" w:author="Joana" w:date="2017-08-04T21:16:00Z">
        <w:r w:rsidR="009E77A6">
          <w:t xml:space="preserve"> interface to</w:t>
        </w:r>
      </w:ins>
      <w:r w:rsidR="00CE6E66">
        <w:t xml:space="preserve"> report their service experience</w:t>
      </w:r>
      <w:ins w:id="1717" w:author="Joana" w:date="2017-08-04T21:17:00Z">
        <w:r w:rsidR="009E77A6">
          <w:t xml:space="preserve"> and</w:t>
        </w:r>
      </w:ins>
      <w:del w:id="1718" w:author="Joana" w:date="2017-08-04T21:17:00Z">
        <w:r w:rsidR="00CE6E66" w:rsidDel="009E77A6">
          <w:delText>,</w:delText>
        </w:r>
      </w:del>
      <w:r w:rsidR="00CE6E66">
        <w:t xml:space="preserve"> perform tests</w:t>
      </w:r>
      <w:ins w:id="1719" w:author="tomasrodrigues@ua.pt" w:date="2017-08-05T19:49:00Z">
        <w:r>
          <w:t xml:space="preserve"> at almost any time and place</w:t>
        </w:r>
      </w:ins>
      <w:ins w:id="1720" w:author="Joana" w:date="2017-08-04T21:17:00Z">
        <w:r w:rsidR="009E77A6">
          <w:t>,</w:t>
        </w:r>
      </w:ins>
      <w:r w:rsidR="00CE6E66">
        <w:t xml:space="preserve"> </w:t>
      </w:r>
      <w:del w:id="1721" w:author="Joana" w:date="2017-08-04T21:17:00Z">
        <w:r w:rsidR="00CE6E66" w:rsidDel="009E77A6">
          <w:delText>contrary to</w:delText>
        </w:r>
      </w:del>
      <w:ins w:id="1722" w:author="Joana" w:date="2017-08-04T21:17:00Z">
        <w:r w:rsidR="009E77A6">
          <w:t xml:space="preserve">which do not </w:t>
        </w:r>
      </w:ins>
      <w:del w:id="1723" w:author="Joana" w:date="2017-08-04T21:17:00Z">
        <w:r w:rsidR="00CE6E66" w:rsidDel="009E77A6">
          <w:delText xml:space="preserve"> what </w:delText>
        </w:r>
      </w:del>
      <w:r w:rsidR="00CE6E66">
        <w:t xml:space="preserve">happens with the other probes that </w:t>
      </w:r>
      <w:del w:id="1724" w:author="Tomás Rodrigues" w:date="2017-07-28T15:25:00Z">
        <w:r w:rsidR="00CE6E66" w:rsidDel="00D96E3A">
          <w:delText>work</w:delText>
        </w:r>
        <w:r w:rsidR="00321D72" w:rsidDel="00D96E3A">
          <w:delText xml:space="preserve"> totally without user interaction</w:delText>
        </w:r>
      </w:del>
      <w:ins w:id="1725" w:author="Tomás Rodrigues" w:date="2017-07-28T15:25:00Z">
        <w:r w:rsidR="00D96E3A">
          <w:t>are completely autonomous</w:t>
        </w:r>
      </w:ins>
      <w:r w:rsidR="00321D72">
        <w:t>.</w:t>
      </w:r>
      <w:ins w:id="1726" w:author="Joana" w:date="2017-08-04T21:18:00Z">
        <w:r w:rsidR="009E77A6">
          <w:t xml:space="preserve"> Additionally, because</w:t>
        </w:r>
        <w:del w:id="1727" w:author="tomasrodrigues@ua.pt" w:date="2017-08-05T19:51:00Z">
          <w:r w:rsidR="009E77A6" w:rsidDel="00B41E4C">
            <w:delText xml:space="preserve"> </w:delText>
          </w:r>
        </w:del>
        <w:r w:rsidR="009E77A6">
          <w:t xml:space="preserve"> </w:t>
        </w:r>
      </w:ins>
      <w:ins w:id="1728" w:author="tomasrodrigues@ua.pt" w:date="2017-08-05T19:50:00Z">
        <w:r>
          <w:t>it will run on Android devices</w:t>
        </w:r>
      </w:ins>
      <w:ins w:id="1729" w:author="tomasrodrigues@ua.pt" w:date="2017-08-05T19:51:00Z">
        <w:r>
          <w:t xml:space="preserve">, it is expected to collect data in a larger scale, giving </w:t>
        </w:r>
      </w:ins>
      <w:ins w:id="1730" w:author="tomasrodrigues@ua.pt" w:date="2017-08-05T19:52:00Z">
        <w:r>
          <w:t xml:space="preserve">to the operator a more accurate performance </w:t>
        </w:r>
      </w:ins>
      <w:ins w:id="1731" w:author="tomasrodrigues@ua.pt" w:date="2017-08-29T15:28:00Z">
        <w:r w:rsidR="0033008F">
          <w:t xml:space="preserve">and notion </w:t>
        </w:r>
      </w:ins>
      <w:ins w:id="1732" w:author="tomasrodrigues@ua.pt" w:date="2017-08-05T19:52:00Z">
        <w:r>
          <w:t xml:space="preserve">of what is happening with </w:t>
        </w:r>
      </w:ins>
      <w:ins w:id="1733" w:author="tomasrodrigues@ua.pt" w:date="2017-08-05T19:53:00Z">
        <w:r>
          <w:t>its</w:t>
        </w:r>
      </w:ins>
      <w:ins w:id="1734" w:author="tomasrodrigues@ua.pt" w:date="2017-08-05T19:52:00Z">
        <w:r>
          <w:t xml:space="preserve"> network in the moment.</w:t>
        </w:r>
      </w:ins>
      <w:commentRangeEnd w:id="1705"/>
      <w:ins w:id="1735" w:author="tomasrodrigues@ua.pt" w:date="2017-08-29T15:28:00Z">
        <w:r w:rsidR="0033008F">
          <w:rPr>
            <w:rStyle w:val="Refdecomentrio"/>
          </w:rPr>
          <w:commentReference w:id="1705"/>
        </w:r>
      </w:ins>
    </w:p>
    <w:p w14:paraId="3CBA86A9" w14:textId="6B80344F" w:rsidR="00B725FB" w:rsidRDefault="009E77A6" w:rsidP="00B725FB">
      <w:pPr>
        <w:ind w:left="0"/>
        <w:rPr>
          <w:ins w:id="1736" w:author="tomasrodrigues@ua.pt" w:date="2017-08-05T19:53:00Z"/>
        </w:rPr>
      </w:pPr>
      <w:ins w:id="1737" w:author="Joana" w:date="2017-08-04T21:18:00Z">
        <w:r>
          <w:t xml:space="preserve">   </w:t>
        </w:r>
      </w:ins>
      <w:del w:id="1738" w:author="Joana" w:date="2017-08-04T21:18:00Z">
        <w:r w:rsidR="00321D72" w:rsidDel="009E77A6">
          <w:delText xml:space="preserve"> Furthermore, </w:delText>
        </w:r>
      </w:del>
      <w:del w:id="1739" w:author="tomasrodrigues@ua.pt" w:date="2017-08-05T19:55:00Z">
        <w:r w:rsidR="00321D72" w:rsidDel="00B41E4C">
          <w:delText>ArQoS Pocket</w:delText>
        </w:r>
      </w:del>
      <w:ins w:id="1740" w:author="tomasrodrigues@ua.pt" w:date="2017-08-05T19:55:00Z">
        <w:r w:rsidR="00B41E4C">
          <w:t>This solution</w:t>
        </w:r>
      </w:ins>
      <w:r w:rsidR="00321D72">
        <w:t xml:space="preserve"> </w:t>
      </w:r>
      <w:ins w:id="1741" w:author="Joana" w:date="2017-08-04T21:18:00Z">
        <w:r>
          <w:t xml:space="preserve">also </w:t>
        </w:r>
      </w:ins>
      <w:r w:rsidR="00321D72">
        <w:t xml:space="preserve">gains relevance in </w:t>
      </w:r>
      <w:ins w:id="1742" w:author="tomasrodrigues@ua.pt" w:date="2017-08-05T20:08:00Z">
        <w:r w:rsidR="00FA448D">
          <w:t xml:space="preserve">Voice over </w:t>
        </w:r>
      </w:ins>
      <w:ins w:id="1743" w:author="tomasrodrigues@ua.pt" w:date="2017-08-05T20:09:00Z">
        <w:r w:rsidR="00FA448D" w:rsidRPr="00D32FC4">
          <w:t>Wireless Fidelity</w:t>
        </w:r>
      </w:ins>
      <w:ins w:id="1744" w:author="tomasrodrigues@ua.pt" w:date="2017-08-05T20:10:00Z">
        <w:r w:rsidR="00FA448D">
          <w:t xml:space="preserve"> </w:t>
        </w:r>
      </w:ins>
      <w:ins w:id="1745" w:author="tomasrodrigues@ua.pt" w:date="2017-08-05T20:08:00Z">
        <w:r w:rsidR="00FA448D">
          <w:t>(</w:t>
        </w:r>
      </w:ins>
      <w:r w:rsidR="00321D72">
        <w:t>VoWi-Fi</w:t>
      </w:r>
      <w:ins w:id="1746" w:author="tomasrodrigues@ua.pt" w:date="2017-08-05T20:08:00Z">
        <w:r w:rsidR="00FA448D">
          <w:t>)</w:t>
        </w:r>
      </w:ins>
      <w:r w:rsidR="00321D72">
        <w:t xml:space="preserve"> or </w:t>
      </w:r>
      <w:ins w:id="1747" w:author="tomasrodrigues@ua.pt" w:date="2017-08-05T20:09:00Z">
        <w:r w:rsidR="00FA448D">
          <w:t xml:space="preserve">Voice </w:t>
        </w:r>
      </w:ins>
      <w:ins w:id="1748" w:author="tomasrodrigues@ua.pt" w:date="2017-08-05T20:10:00Z">
        <w:r w:rsidR="00FA448D">
          <w:t xml:space="preserve">over </w:t>
        </w:r>
        <w:r w:rsidR="00FA448D" w:rsidRPr="00D32FC4">
          <w:t>Long Term Evolution</w:t>
        </w:r>
        <w:r w:rsidR="00FA448D">
          <w:t xml:space="preserve"> </w:t>
        </w:r>
      </w:ins>
      <w:ins w:id="1749" w:author="tomasrodrigues@ua.pt" w:date="2017-08-05T20:08:00Z">
        <w:r w:rsidR="00FA448D">
          <w:t>(</w:t>
        </w:r>
      </w:ins>
      <w:r w:rsidR="00321D72">
        <w:t>VoLTE</w:t>
      </w:r>
      <w:ins w:id="1750" w:author="tomasrodrigues@ua.pt" w:date="2017-08-05T20:08:00Z">
        <w:r w:rsidR="00FA448D">
          <w:t>)</w:t>
        </w:r>
      </w:ins>
      <w:r w:rsidR="00321D72">
        <w:t xml:space="preserve"> tests</w:t>
      </w:r>
      <w:ins w:id="1751" w:author="Tomás Rodrigues" w:date="2017-07-28T15:25:00Z">
        <w:r w:rsidR="00D96E3A">
          <w:t>, as these are functionaliti</w:t>
        </w:r>
      </w:ins>
      <w:ins w:id="1752" w:author="Tomás Rodrigues" w:date="2017-07-28T15:26:00Z">
        <w:r w:rsidR="00D96E3A">
          <w:t>es already available in several commercial smartphones but, due to its immaturity, are not yet available in the embedded terminals that typically integrate dedica</w:t>
        </w:r>
      </w:ins>
      <w:ins w:id="1753" w:author="Tomás Rodrigues" w:date="2017-07-28T15:27:00Z">
        <w:r w:rsidR="00D96E3A">
          <w:t>ted probing equipment</w:t>
        </w:r>
      </w:ins>
      <w:del w:id="1754" w:author="Tomás Rodrigues" w:date="2017-07-28T15:25:00Z">
        <w:r w:rsidR="00321D72" w:rsidDel="00D96E3A">
          <w:delText>, only possible to do in this solution due to their type of probes</w:delText>
        </w:r>
      </w:del>
      <w:r w:rsidR="00321D72">
        <w:t>.</w:t>
      </w:r>
    </w:p>
    <w:p w14:paraId="54917C29" w14:textId="550810A7" w:rsidR="00B41E4C" w:rsidRDefault="00B41E4C" w:rsidP="00B725FB">
      <w:pPr>
        <w:ind w:left="0"/>
      </w:pPr>
      <w:ins w:id="1755" w:author="tomasrodrigues@ua.pt" w:date="2017-08-05T19:53:00Z">
        <w:r>
          <w:t xml:space="preserve">   </w:t>
        </w:r>
      </w:ins>
      <w:ins w:id="1756" w:author="tomasrodrigues@ua.pt" w:date="2017-08-05T19:56:00Z">
        <w:r>
          <w:t xml:space="preserve">The application already had a dashboard page where the user could see </w:t>
        </w:r>
      </w:ins>
      <w:ins w:id="1757" w:author="tomasrodrigues@ua.pt" w:date="2017-08-05T20:00:00Z">
        <w:r w:rsidR="00D23288">
          <w:t>the</w:t>
        </w:r>
      </w:ins>
      <w:ins w:id="1758" w:author="tomasrodrigues@ua.pt" w:date="2017-08-05T20:10:00Z">
        <w:r w:rsidR="00FA448D">
          <w:t xml:space="preserve"> </w:t>
        </w:r>
        <w:r w:rsidR="00FA448D" w:rsidRPr="00D32FC4">
          <w:t>Wireless Fidelity</w:t>
        </w:r>
      </w:ins>
      <w:ins w:id="1759" w:author="tomasrodrigues@ua.pt" w:date="2017-08-05T20:00:00Z">
        <w:r w:rsidR="00D23288">
          <w:t xml:space="preserve"> </w:t>
        </w:r>
      </w:ins>
      <w:ins w:id="1760" w:author="tomasrodrigues@ua.pt" w:date="2017-08-05T20:10:00Z">
        <w:r w:rsidR="00FA448D">
          <w:t>(</w:t>
        </w:r>
      </w:ins>
      <w:ins w:id="1761" w:author="tomasrodrigues@ua.pt" w:date="2017-08-05T20:00:00Z">
        <w:r w:rsidR="00D23288">
          <w:t>Wi-Fi</w:t>
        </w:r>
      </w:ins>
      <w:ins w:id="1762" w:author="tomasrodrigues@ua.pt" w:date="2017-08-05T20:10:00Z">
        <w:r w:rsidR="00FA448D">
          <w:t>)</w:t>
        </w:r>
      </w:ins>
      <w:ins w:id="1763" w:author="tomasrodrigues@ua.pt" w:date="2017-08-05T20:00:00Z">
        <w:r w:rsidR="00D23288">
          <w:t xml:space="preserve"> link speed or </w:t>
        </w:r>
      </w:ins>
      <w:ins w:id="1764" w:author="tomasrodrigues@ua.pt" w:date="2017-08-05T19:58:00Z">
        <w:r w:rsidR="00D23288">
          <w:t>the</w:t>
        </w:r>
      </w:ins>
      <w:ins w:id="1765" w:author="tomasrodrigues@ua.pt" w:date="2017-08-05T19:57:00Z">
        <w:r w:rsidR="00D23288">
          <w:t xml:space="preserve"> </w:t>
        </w:r>
      </w:ins>
      <w:ins w:id="1766" w:author="tomasrodrigues@ua.pt" w:date="2017-08-05T19:58:00Z">
        <w:r w:rsidR="00D23288">
          <w:t xml:space="preserve">mobile technology </w:t>
        </w:r>
      </w:ins>
      <w:ins w:id="1767" w:author="tomasrodrigues@ua.pt" w:date="2017-08-05T20:00:00Z">
        <w:r w:rsidR="00D23288">
          <w:t>if</w:t>
        </w:r>
      </w:ins>
      <w:ins w:id="1768" w:author="tomasrodrigues@ua.pt" w:date="2017-08-05T19:58:00Z">
        <w:r w:rsidR="00D23288">
          <w:t xml:space="preserve"> </w:t>
        </w:r>
      </w:ins>
      <w:ins w:id="1769" w:author="tomasrodrigues@ua.pt" w:date="2017-08-05T20:00:00Z">
        <w:r w:rsidR="00D23288">
          <w:t>using</w:t>
        </w:r>
      </w:ins>
      <w:ins w:id="1770" w:author="tomasrodrigues@ua.pt" w:date="2017-08-05T19:59:00Z">
        <w:r w:rsidR="00D23288">
          <w:t xml:space="preserve"> the mobile network</w:t>
        </w:r>
      </w:ins>
      <w:ins w:id="1771" w:author="tomasrodrigues@ua.pt" w:date="2017-08-05T20:00:00Z">
        <w:r w:rsidR="00D23288">
          <w:t>.</w:t>
        </w:r>
      </w:ins>
      <w:ins w:id="1772" w:author="tomasrodrigues@ua.pt" w:date="2017-08-05T20:01:00Z">
        <w:r w:rsidR="00D23288">
          <w:t xml:space="preserve"> Furthermore, </w:t>
        </w:r>
      </w:ins>
      <w:ins w:id="1773" w:author="tomasrodrigues@ua.pt" w:date="2017-08-05T20:07:00Z">
        <w:r w:rsidR="00D23288">
          <w:t xml:space="preserve">it </w:t>
        </w:r>
      </w:ins>
      <w:ins w:id="1774" w:author="tomasrodrigues@ua.pt" w:date="2017-08-05T20:01:00Z">
        <w:r w:rsidR="00D23288">
          <w:t>is also shown</w:t>
        </w:r>
      </w:ins>
      <w:ins w:id="1775" w:author="tomasrodrigues@ua.pt" w:date="2017-08-05T20:07:00Z">
        <w:r w:rsidR="00D23288">
          <w:t xml:space="preserve"> in this page</w:t>
        </w:r>
      </w:ins>
      <w:ins w:id="1776" w:author="tomasrodrigues@ua.pt" w:date="2017-08-05T20:01:00Z">
        <w:r w:rsidR="00D23288">
          <w:t xml:space="preserve"> the</w:t>
        </w:r>
      </w:ins>
      <w:ins w:id="1777" w:author="tomasrodrigues@ua.pt" w:date="2017-08-05T20:00:00Z">
        <w:r w:rsidR="00D23288">
          <w:t xml:space="preserve"> signal strength</w:t>
        </w:r>
      </w:ins>
      <w:ins w:id="1778" w:author="tomasrodrigues@ua.pt" w:date="2017-08-05T20:02:00Z">
        <w:r w:rsidR="00D23288">
          <w:t xml:space="preserve"> level</w:t>
        </w:r>
      </w:ins>
      <w:ins w:id="1779" w:author="tomasrodrigues@ua.pt" w:date="2017-08-05T20:00:00Z">
        <w:r w:rsidR="00D23288">
          <w:t xml:space="preserve"> </w:t>
        </w:r>
      </w:ins>
      <w:ins w:id="1780" w:author="tomasrodrigues@ua.pt" w:date="2017-08-05T20:02:00Z">
        <w:r w:rsidR="00D23288">
          <w:t>on</w:t>
        </w:r>
      </w:ins>
      <w:ins w:id="1781" w:author="tomasrodrigues@ua.pt" w:date="2017-08-05T20:00:00Z">
        <w:r w:rsidR="00D23288">
          <w:t xml:space="preserve"> both mobile and Wi-Fi networks.</w:t>
        </w:r>
      </w:ins>
      <w:ins w:id="1782" w:author="tomasrodrigues@ua.pt" w:date="2017-08-05T20:03:00Z">
        <w:r w:rsidR="00D23288">
          <w:t xml:space="preserve"> </w:t>
        </w:r>
      </w:ins>
      <w:ins w:id="1783" w:author="tomasrodrigues@ua.pt" w:date="2017-08-05T20:07:00Z">
        <w:r w:rsidR="00FA448D">
          <w:t>Some</w:t>
        </w:r>
        <w:r w:rsidR="00D23288">
          <w:t xml:space="preserve"> tests</w:t>
        </w:r>
      </w:ins>
      <w:ins w:id="1784" w:author="tomasrodrigues@ua.pt" w:date="2017-08-05T20:08:00Z">
        <w:r w:rsidR="00FA448D">
          <w:t xml:space="preserve"> like</w:t>
        </w:r>
      </w:ins>
      <w:ins w:id="1785" w:author="tomasrodrigues@ua.pt" w:date="2017-08-05T20:13:00Z">
        <w:r w:rsidR="00FA448D">
          <w:t xml:space="preserve"> </w:t>
        </w:r>
        <w:r w:rsidR="00FA448D" w:rsidRPr="00465FD1">
          <w:t>Packet Internet Groper</w:t>
        </w:r>
        <w:r w:rsidR="00FA448D">
          <w:t xml:space="preserve"> (PING) to the Google website, </w:t>
        </w:r>
      </w:ins>
      <w:ins w:id="1786" w:author="tomasrodrigues@ua.pt" w:date="2017-08-05T20:15:00Z">
        <w:r w:rsidR="00FA448D" w:rsidRPr="00465FD1">
          <w:fldChar w:fldCharType="begin"/>
        </w:r>
        <w:r w:rsidR="00FA448D">
          <w:instrText xml:space="preserve"> HYPERLINK "https://pt.wikipedia.org/wiki/Hypertext_Transfer_Protocol" </w:instrText>
        </w:r>
        <w:r w:rsidR="00FA448D" w:rsidRPr="00465FD1">
          <w:fldChar w:fldCharType="separate"/>
        </w:r>
        <w:r w:rsidR="00FA448D" w:rsidRPr="00465FD1">
          <w:t>Hypertext Transfer Protocol</w:t>
        </w:r>
        <w:r w:rsidR="00FA448D" w:rsidRPr="00465FD1">
          <w:fldChar w:fldCharType="end"/>
        </w:r>
        <w:r w:rsidR="00FA448D">
          <w:t xml:space="preserve"> (</w:t>
        </w:r>
      </w:ins>
      <w:ins w:id="1787" w:author="tomasrodrigues@ua.pt" w:date="2017-08-05T20:14:00Z">
        <w:r w:rsidR="00FA448D">
          <w:t>HTTP</w:t>
        </w:r>
      </w:ins>
      <w:ins w:id="1788" w:author="tomasrodrigues@ua.pt" w:date="2017-08-05T20:15:00Z">
        <w:r w:rsidR="00FA448D">
          <w:t>)</w:t>
        </w:r>
      </w:ins>
      <w:ins w:id="1789" w:author="tomasrodrigues@ua.pt" w:date="2017-08-05T20:14:00Z">
        <w:r w:rsidR="00FA448D">
          <w:t xml:space="preserve"> Download/Upload and perform a portal login</w:t>
        </w:r>
      </w:ins>
      <w:ins w:id="1790" w:author="tomasrodrigues@ua.pt" w:date="2017-08-05T20:16:00Z">
        <w:r w:rsidR="00FA448D">
          <w:t xml:space="preserve"> were also available for the user to execute</w:t>
        </w:r>
      </w:ins>
      <w:ins w:id="1791" w:author="tomasrodrigues@ua.pt" w:date="2017-08-05T20:07:00Z">
        <w:r w:rsidR="00D23288">
          <w:t xml:space="preserve"> in the application</w:t>
        </w:r>
      </w:ins>
      <w:ins w:id="1792" w:author="tomasrodrigues@ua.pt" w:date="2017-08-05T20:17:00Z">
        <w:r w:rsidR="00FA448D">
          <w:t>.</w:t>
        </w:r>
      </w:ins>
      <w:ins w:id="1793" w:author="tomasrodrigues@ua.pt" w:date="2017-08-05T20:18:00Z">
        <w:r w:rsidR="00265B07">
          <w:t xml:space="preserve"> Report</w:t>
        </w:r>
      </w:ins>
      <w:ins w:id="1794" w:author="tomasrodrigues@ua.pt" w:date="2017-08-05T20:02:00Z">
        <w:r w:rsidR="00D23288">
          <w:t xml:space="preserve">s </w:t>
        </w:r>
      </w:ins>
      <w:ins w:id="1795" w:author="tomasrodrigues@ua.pt" w:date="2017-08-05T20:18:00Z">
        <w:r w:rsidR="00265B07">
          <w:t>an encountered anomaly in the operator’s network or services was another feature already implemented in</w:t>
        </w:r>
      </w:ins>
      <w:ins w:id="1796" w:author="tomasrodrigues@ua.pt" w:date="2017-08-05T20:02:00Z">
        <w:r w:rsidR="00D23288">
          <w:t xml:space="preserve"> </w:t>
        </w:r>
      </w:ins>
      <w:ins w:id="1797" w:author="tomasrodrigues@ua.pt" w:date="2017-08-05T20:18:00Z">
        <w:r w:rsidR="00265B07">
          <w:t>the application.</w:t>
        </w:r>
      </w:ins>
      <w:ins w:id="1798" w:author="tomasrodrigues@ua.pt" w:date="2017-08-05T20:19:00Z">
        <w:r w:rsidR="00265B07">
          <w:t xml:space="preserve"> Lastly, it was already built a</w:t>
        </w:r>
      </w:ins>
      <w:ins w:id="1799" w:author="tomasrodrigues@ua.pt" w:date="2017-08-05T20:02:00Z">
        <w:r w:rsidR="00D23288">
          <w:t xml:space="preserve"> </w:t>
        </w:r>
      </w:ins>
      <w:ins w:id="1800" w:author="tomasrodrigues@ua.pt" w:date="2017-08-05T20:20:00Z">
        <w:r w:rsidR="00265B07">
          <w:t>settings page with the option for the user to change the default app’s homepage and language.</w:t>
        </w:r>
      </w:ins>
    </w:p>
    <w:p w14:paraId="5ACCE593" w14:textId="7AA18834" w:rsidR="00321D72" w:rsidRDefault="00321D72" w:rsidP="00B725FB">
      <w:pPr>
        <w:ind w:left="0"/>
      </w:pPr>
      <w:r>
        <w:t xml:space="preserve">   </w:t>
      </w:r>
      <w:ins w:id="1801" w:author="Tomás Rodrigues" w:date="2017-07-28T15:27:00Z">
        <w:r w:rsidR="00D96E3A">
          <w:t>With the develop</w:t>
        </w:r>
      </w:ins>
      <w:ins w:id="1802" w:author="tomasrodrigues@ua.pt" w:date="2017-08-05T20:21:00Z">
        <w:r w:rsidR="00265B07">
          <w:t xml:space="preserve">ments made </w:t>
        </w:r>
      </w:ins>
      <w:ins w:id="1803" w:author="tomasrodrigues@ua.pt" w:date="2017-08-05T20:22:00Z">
        <w:r w:rsidR="00265B07">
          <w:t>throughout</w:t>
        </w:r>
      </w:ins>
      <w:ins w:id="1804" w:author="Tomás Rodrigues" w:date="2017-07-28T15:27:00Z">
        <w:del w:id="1805" w:author="tomasrodrigues@ua.pt" w:date="2017-08-05T20:21:00Z">
          <w:r w:rsidR="00D96E3A" w:rsidDel="00265B07">
            <w:delText>ed</w:delText>
          </w:r>
        </w:del>
        <w:r w:rsidR="00D96E3A">
          <w:t xml:space="preserve"> </w:t>
        </w:r>
        <w:del w:id="1806" w:author="tomasrodrigues@ua.pt" w:date="2017-08-05T20:22:00Z">
          <w:r w:rsidR="00D96E3A" w:rsidDel="00265B07">
            <w:delText>application</w:delText>
          </w:r>
        </w:del>
      </w:ins>
      <w:ins w:id="1807" w:author="tomasrodrigues@ua.pt" w:date="2017-08-05T20:22:00Z">
        <w:r w:rsidR="00265B07">
          <w:t>this dissertation</w:t>
        </w:r>
      </w:ins>
      <w:ins w:id="1808" w:author="tomasrodrigues@ua.pt" w:date="2017-08-05T20:27:00Z">
        <w:r w:rsidR="00265B07">
          <w:t xml:space="preserve">, </w:t>
        </w:r>
      </w:ins>
      <w:ins w:id="1809" w:author="tomasrodrigues@ua.pt" w:date="2017-08-05T20:30:00Z">
        <w:r w:rsidR="00AB6D30">
          <w:t>a</w:t>
        </w:r>
      </w:ins>
      <w:moveToRangeStart w:id="1810" w:author="tomasrodrigues@ua.pt" w:date="2017-08-05T20:30:00Z" w:name="move489728358"/>
      <w:moveTo w:id="1811" w:author="tomasrodrigues@ua.pt" w:date="2017-08-05T20:30:00Z">
        <w:del w:id="1812" w:author="tomasrodrigues@ua.pt" w:date="2017-08-05T20:30:00Z">
          <w:r w:rsidR="00AB6D30" w:rsidDel="00AB6D30">
            <w:delText>A</w:delText>
          </w:r>
        </w:del>
        <w:r w:rsidR="00AB6D30">
          <w:t>ll the results are</w:t>
        </w:r>
      </w:moveTo>
      <w:ins w:id="1813" w:author="tomasrodrigues@ua.pt" w:date="2017-08-05T20:30:00Z">
        <w:r w:rsidR="00AB6D30">
          <w:t xml:space="preserve"> now</w:t>
        </w:r>
      </w:ins>
      <w:moveTo w:id="1814" w:author="tomasrodrigues@ua.pt" w:date="2017-08-05T20:30:00Z">
        <w:r w:rsidR="00AB6D30">
          <w:t xml:space="preserve"> locally persisted in a database and sent when possible to a backend system that gathers the information from all the </w:t>
        </w:r>
        <w:del w:id="1815" w:author="tomasrodrigues@ua.pt" w:date="2017-08-05T20:30:00Z">
          <w:r w:rsidR="00AB6D30" w:rsidDel="00AB6D30">
            <w:delText>pocket</w:delText>
          </w:r>
        </w:del>
      </w:moveTo>
      <w:ins w:id="1816" w:author="tomasrodrigues@ua.pt" w:date="2017-08-05T20:30:00Z">
        <w:r w:rsidR="00AB6D30">
          <w:t>ArQoS</w:t>
        </w:r>
      </w:ins>
      <w:moveTo w:id="1817" w:author="tomasrodrigues@ua.pt" w:date="2017-08-05T20:30:00Z">
        <w:r w:rsidR="00AB6D30">
          <w:t xml:space="preserve"> probes</w:t>
        </w:r>
      </w:moveTo>
      <w:ins w:id="1818" w:author="tomasrodrigues@ua.pt" w:date="2017-08-05T20:31:00Z">
        <w:r w:rsidR="00AB6D30">
          <w:t xml:space="preserve">. </w:t>
        </w:r>
      </w:ins>
      <w:moveTo w:id="1819" w:author="tomasrodrigues@ua.pt" w:date="2017-08-05T20:30:00Z">
        <w:del w:id="1820" w:author="tomasrodrigues@ua.pt" w:date="2017-08-05T20:31:00Z">
          <w:r w:rsidR="00AB6D30" w:rsidDel="00AB6D30">
            <w:delText xml:space="preserve"> </w:delText>
          </w:r>
        </w:del>
        <w:del w:id="1821" w:author="tomasrodrigues@ua.pt" w:date="2017-08-05T20:30:00Z">
          <w:r w:rsidR="00AB6D30" w:rsidDel="00AB6D30">
            <w:delText>from all over the world.</w:delText>
          </w:r>
        </w:del>
      </w:moveTo>
      <w:moveToRangeEnd w:id="1810"/>
      <w:ins w:id="1822" w:author="Tomás Rodrigues" w:date="2017-07-28T15:27:00Z">
        <w:del w:id="1823" w:author="tomasrodrigues@ua.pt" w:date="2017-08-05T20:27:00Z">
          <w:r w:rsidR="00D96E3A" w:rsidDel="00265B07">
            <w:delText>,</w:delText>
          </w:r>
        </w:del>
      </w:ins>
      <w:ins w:id="1824" w:author="tomasrodrigues@ua.pt" w:date="2017-08-05T20:29:00Z">
        <w:r w:rsidR="00AB6D30">
          <w:t>New tests such as</w:t>
        </w:r>
      </w:ins>
      <w:ins w:id="1825" w:author="tomasrodrigues@ua.pt" w:date="2017-08-05T20:31:00Z">
        <w:r w:rsidR="00AB6D30">
          <w:t xml:space="preserve"> SMS, Voice, Send DTMF Tones and Scan Wi-Fi networks</w:t>
        </w:r>
      </w:ins>
      <w:ins w:id="1826" w:author="tomasrodrigues@ua.pt" w:date="2017-08-05T20:32:00Z">
        <w:r w:rsidR="00AB6D30">
          <w:t xml:space="preserve"> are now supported, allowing</w:t>
        </w:r>
      </w:ins>
      <w:ins w:id="1827" w:author="tomasrodrigues@ua.pt" w:date="2017-08-05T20:22:00Z">
        <w:r w:rsidR="00265B07">
          <w:t xml:space="preserve"> </w:t>
        </w:r>
      </w:ins>
      <w:ins w:id="1828" w:author="tomasrodrigues@ua.pt" w:date="2017-08-05T20:33:00Z">
        <w:r w:rsidR="00AB6D30">
          <w:t>to</w:t>
        </w:r>
      </w:ins>
      <w:ins w:id="1829" w:author="Tomás Rodrigues" w:date="2017-07-28T15:27:00Z">
        <w:del w:id="1830" w:author="tomasrodrigues@ua.pt" w:date="2017-08-05T20:35:00Z">
          <w:r w:rsidR="00D96E3A" w:rsidDel="00AB6D30">
            <w:delText xml:space="preserve"> </w:delText>
          </w:r>
        </w:del>
      </w:ins>
      <w:del w:id="1831" w:author="Tomás Rodrigues" w:date="2017-07-28T15:27:00Z">
        <w:r w:rsidR="003B6B9A" w:rsidDel="00D96E3A">
          <w:delText>A</w:delText>
        </w:r>
      </w:del>
      <w:ins w:id="1832" w:author="Tomás Rodrigues" w:date="2017-07-28T15:27:00Z">
        <w:del w:id="1833" w:author="tomasrodrigues@ua.pt" w:date="2017-08-05T20:33:00Z">
          <w:r w:rsidR="00D96E3A" w:rsidDel="00AB6D30">
            <w:delText>a</w:delText>
          </w:r>
        </w:del>
      </w:ins>
      <w:del w:id="1834" w:author="tomasrodrigues@ua.pt" w:date="2017-08-05T20:33:00Z">
        <w:r w:rsidR="003B6B9A" w:rsidDel="00AB6D30">
          <w:delText>ctiv</w:delText>
        </w:r>
      </w:del>
      <w:ins w:id="1835" w:author="tomasrodrigues@ua.pt" w:date="2017-08-05T20:35:00Z">
        <w:r w:rsidR="00AB6D30">
          <w:t xml:space="preserve"> actively</w:t>
        </w:r>
      </w:ins>
      <w:del w:id="1836" w:author="tomasrodrigues@ua.pt" w:date="2017-08-05T20:32:00Z">
        <w:r w:rsidR="003B6B9A" w:rsidDel="00AB6D30">
          <w:delText>e</w:delText>
        </w:r>
      </w:del>
      <w:ins w:id="1837" w:author="tomasrodrigues@ua.pt" w:date="2017-08-05T20:23:00Z">
        <w:r w:rsidR="00265B07">
          <w:t xml:space="preserve"> test the network</w:t>
        </w:r>
      </w:ins>
      <w:ins w:id="1838" w:author="tomasrodrigues@ua.pt" w:date="2017-08-05T20:24:00Z">
        <w:r w:rsidR="00265B07">
          <w:t>, performing intrusive tests</w:t>
        </w:r>
      </w:ins>
      <w:ins w:id="1839" w:author="tomasrodrigues@ua.pt" w:date="2017-08-05T20:23:00Z">
        <w:r w:rsidR="00AB6D30">
          <w:t xml:space="preserve"> and </w:t>
        </w:r>
      </w:ins>
      <w:ins w:id="1840" w:author="tomasrodrigues@ua.pt" w:date="2017-08-05T20:35:00Z">
        <w:r w:rsidR="00AB6D30">
          <w:t xml:space="preserve">passively collect KPIs and KQIs </w:t>
        </w:r>
      </w:ins>
      <w:ins w:id="1841" w:author="tomasrodrigues@ua.pt" w:date="2017-08-05T20:36:00Z">
        <w:r w:rsidR="00AB6D30">
          <w:t>from it.</w:t>
        </w:r>
      </w:ins>
      <w:del w:id="1842" w:author="tomasrodrigues@ua.pt" w:date="2017-08-05T20:23:00Z">
        <w:r w:rsidR="003B6B9A" w:rsidDel="00265B07">
          <w:delText xml:space="preserve"> and </w:delText>
        </w:r>
      </w:del>
      <w:del w:id="1843" w:author="tomasrodrigues@ua.pt" w:date="2017-08-05T20:24:00Z">
        <w:r w:rsidR="003B6B9A" w:rsidDel="00265B07">
          <w:delText>passive tests</w:delText>
        </w:r>
      </w:del>
      <w:ins w:id="1844" w:author="tomasrodrigues@ua.pt" w:date="2017-08-05T20:24:00Z">
        <w:r w:rsidR="00265B07">
          <w:t xml:space="preserve"> </w:t>
        </w:r>
      </w:ins>
      <w:del w:id="1845" w:author="tomasrodrigues@ua.pt" w:date="2017-08-05T20:36:00Z">
        <w:r w:rsidR="003B6B9A" w:rsidDel="00AB6D30">
          <w:delText xml:space="preserve"> are now possible</w:delText>
        </w:r>
      </w:del>
      <w:ins w:id="1846" w:author="tomasrodrigues@ua.pt" w:date="2017-08-05T20:36:00Z">
        <w:r w:rsidR="00AB6D30">
          <w:t>All the tests are now allowed</w:t>
        </w:r>
      </w:ins>
      <w:r w:rsidR="003B6B9A">
        <w:t xml:space="preserve"> to execute o</w:t>
      </w:r>
      <w:del w:id="1847" w:author="tomasrodrigues@ua.pt" w:date="2017-08-05T19:53:00Z">
        <w:r w:rsidR="003B6B9A" w:rsidDel="00B41E4C">
          <w:delText>r</w:delText>
        </w:r>
      </w:del>
      <w:ins w:id="1848" w:author="Tomás Rodrigues" w:date="2017-07-28T15:27:00Z">
        <w:r w:rsidR="00D96E3A">
          <w:t xml:space="preserve">n-demand or in </w:t>
        </w:r>
      </w:ins>
      <w:del w:id="1849" w:author="Tomás Rodrigues" w:date="2017-07-28T15:27:00Z">
        <w:r w:rsidR="003B6B9A" w:rsidDel="00D96E3A">
          <w:delText xml:space="preserve"> </w:delText>
        </w:r>
      </w:del>
      <w:r w:rsidR="00811C39">
        <w:t>schedule</w:t>
      </w:r>
      <w:ins w:id="1850" w:author="Tomás Rodrigues" w:date="2017-07-28T15:27:00Z">
        <w:r w:rsidR="00D96E3A">
          <w:t>d fashion</w:t>
        </w:r>
      </w:ins>
      <w:ins w:id="1851" w:author="tomasrodrigues@ua.pt" w:date="2017-08-29T15:29:00Z">
        <w:r w:rsidR="0033008F">
          <w:t xml:space="preserve">, </w:t>
        </w:r>
        <w:commentRangeStart w:id="1852"/>
        <w:r w:rsidR="0033008F">
          <w:t xml:space="preserve">which are detailed in </w:t>
        </w:r>
      </w:ins>
      <w:ins w:id="1853" w:author="tomasrodrigues@ua.pt" w:date="2017-08-29T15:30:00Z">
        <w:r w:rsidR="0033008F">
          <w:fldChar w:fldCharType="begin"/>
        </w:r>
        <w:r w:rsidR="0033008F">
          <w:instrText xml:space="preserve"> HYPERLINK  \l "Ref4_2_4" </w:instrText>
        </w:r>
        <w:r w:rsidR="0033008F">
          <w:fldChar w:fldCharType="separate"/>
        </w:r>
        <w:r w:rsidR="0033008F" w:rsidRPr="0033008F">
          <w:rPr>
            <w:rStyle w:val="Hiperligao"/>
          </w:rPr>
          <w:t>section 4.2.4</w:t>
        </w:r>
        <w:r w:rsidR="0033008F">
          <w:fldChar w:fldCharType="end"/>
        </w:r>
      </w:ins>
      <w:commentRangeEnd w:id="1852"/>
      <w:ins w:id="1854" w:author="tomasrodrigues@ua.pt" w:date="2017-08-29T15:31:00Z">
        <w:r w:rsidR="0033008F">
          <w:rPr>
            <w:rStyle w:val="Refdecomentrio"/>
          </w:rPr>
          <w:commentReference w:id="1852"/>
        </w:r>
      </w:ins>
      <w:ins w:id="1855" w:author="tomasrodrigues@ua.pt" w:date="2017-08-29T15:29:00Z">
        <w:r w:rsidR="0033008F">
          <w:t>,</w:t>
        </w:r>
      </w:ins>
      <w:del w:id="1856" w:author="Tomás Rodrigues" w:date="2017-07-28T15:27:00Z">
        <w:r w:rsidR="00811C39" w:rsidDel="00D96E3A">
          <w:delText xml:space="preserve"> in an</w:delText>
        </w:r>
      </w:del>
      <w:ins w:id="1857" w:author="Tomás Rodrigues" w:date="2017-07-28T15:27:00Z">
        <w:r w:rsidR="00D96E3A">
          <w:t xml:space="preserve"> using a</w:t>
        </w:r>
      </w:ins>
      <w:r w:rsidR="00811C39">
        <w:t xml:space="preserve"> redesigned user interface (UI)</w:t>
      </w:r>
      <w:r w:rsidR="003B6B9A">
        <w:t>.</w:t>
      </w:r>
      <w:del w:id="1858" w:author="tomasrodrigues@ua.pt" w:date="2017-08-05T20:36:00Z">
        <w:r w:rsidR="003B6B9A" w:rsidDel="00AB6D30">
          <w:delText xml:space="preserve"> </w:delText>
        </w:r>
      </w:del>
      <w:moveFromRangeStart w:id="1859" w:author="tomasrodrigues@ua.pt" w:date="2017-08-05T20:30:00Z" w:name="move489728358"/>
      <w:moveFrom w:id="1860" w:author="tomasrodrigues@ua.pt" w:date="2017-08-05T20:30:00Z">
        <w:r w:rsidR="003B6B9A" w:rsidDel="00AB6D30">
          <w:t>All the results are locally persisted in a database and sent when possible to a backend system that gathers the information from all the pocket probes from all over the world.</w:t>
        </w:r>
      </w:moveFrom>
      <w:moveFromRangeEnd w:id="1859"/>
    </w:p>
    <w:p w14:paraId="01900CA0" w14:textId="0F903FCC" w:rsidR="003B6B9A" w:rsidRDefault="003B6B9A" w:rsidP="00B725FB">
      <w:pPr>
        <w:ind w:left="0"/>
      </w:pPr>
      <w:r>
        <w:t xml:space="preserve">   </w:t>
      </w:r>
      <w:del w:id="1861" w:author="tomasrodrigues@ua.pt" w:date="2017-08-05T20:32:00Z">
        <w:r w:rsidDel="00AB6D30">
          <w:delText xml:space="preserve">New tests like </w:delText>
        </w:r>
        <w:r w:rsidR="00B24293" w:rsidDel="00AB6D30">
          <w:delText>SMS</w:delText>
        </w:r>
        <w:r w:rsidDel="00AB6D30">
          <w:delText xml:space="preserve"> are supported and the interactivity </w:delText>
        </w:r>
      </w:del>
      <w:ins w:id="1862" w:author="Tomás Rodrigues" w:date="2017-07-28T15:30:00Z">
        <w:del w:id="1863" w:author="tomasrodrigues@ua.pt" w:date="2017-08-05T20:32:00Z">
          <w:r w:rsidR="00D96E3A" w:rsidDel="00AB6D30">
            <w:delText xml:space="preserve">interaction </w:delText>
          </w:r>
        </w:del>
      </w:ins>
      <w:del w:id="1864" w:author="tomasrodrigues@ua.pt" w:date="2017-08-05T20:32:00Z">
        <w:r w:rsidDel="00AB6D30">
          <w:delText xml:space="preserve">with other </w:delText>
        </w:r>
      </w:del>
      <w:ins w:id="1865" w:author="Tomás Rodrigues" w:date="2017-07-28T15:30:00Z">
        <w:del w:id="1866" w:author="tomasrodrigues@ua.pt" w:date="2017-08-05T20:32:00Z">
          <w:r w:rsidR="00D96E3A" w:rsidDel="00AB6D30">
            <w:delText xml:space="preserve">dedicated </w:delText>
          </w:r>
        </w:del>
      </w:ins>
      <w:del w:id="1867" w:author="tomasrodrigues@ua.pt" w:date="2017-08-05T20:32:00Z">
        <w:r w:rsidDel="00AB6D30">
          <w:delText xml:space="preserve">ArQoS probes was also tested. </w:delText>
        </w:r>
      </w:del>
      <w:del w:id="1868" w:author="tomasrodrigues@ua.pt" w:date="2017-08-05T20:38:00Z">
        <w:r w:rsidDel="00504507">
          <w:delText>Furthermore, this</w:delText>
        </w:r>
      </w:del>
      <w:ins w:id="1869" w:author="tomasrodrigues@ua.pt" w:date="2017-08-05T20:38:00Z">
        <w:r w:rsidR="00504507">
          <w:t>The</w:t>
        </w:r>
      </w:ins>
      <w:r>
        <w:t xml:space="preserve"> solution has now connectivity with </w:t>
      </w:r>
      <w:ins w:id="1870" w:author="tomasrodrigues@ua.pt" w:date="2017-08-05T20:37:00Z">
        <w:r w:rsidR="00AB6D30">
          <w:t xml:space="preserve">the </w:t>
        </w:r>
      </w:ins>
      <w:r w:rsidR="00811C39">
        <w:t>ArQoS</w:t>
      </w:r>
      <w:r>
        <w:t xml:space="preserve"> management system</w:t>
      </w:r>
      <w:ins w:id="1871" w:author="tomasrodrigues@ua.pt" w:date="2017-08-05T20:37:00Z">
        <w:r w:rsidR="00AB6D30">
          <w:t>, delivering all the results,</w:t>
        </w:r>
      </w:ins>
      <w:r w:rsidR="00811C39">
        <w:t xml:space="preserve"> supporting notifications and requests already defined for other probes.</w:t>
      </w:r>
      <w:ins w:id="1872" w:author="tomasrodrigues@ua.pt" w:date="2017-08-05T20:38:00Z">
        <w:r w:rsidR="00504507">
          <w:t xml:space="preserve"> Furthermore</w:t>
        </w:r>
      </w:ins>
      <w:ins w:id="1873" w:author="tomasrodrigues@ua.pt" w:date="2017-08-05T20:41:00Z">
        <w:r w:rsidR="00504507">
          <w:t>,</w:t>
        </w:r>
      </w:ins>
      <w:ins w:id="1874" w:author="tomasrodrigues@ua.pt" w:date="2017-08-05T20:40:00Z">
        <w:r w:rsidR="00504507">
          <w:t xml:space="preserve"> </w:t>
        </w:r>
      </w:ins>
      <w:ins w:id="1875" w:author="tomasrodrigues@ua.pt" w:date="2017-08-05T20:38:00Z">
        <w:r w:rsidR="00504507">
          <w:t xml:space="preserve">the </w:t>
        </w:r>
        <w:r w:rsidR="00504507">
          <w:lastRenderedPageBreak/>
          <w:t>application now launches at the device boot</w:t>
        </w:r>
      </w:ins>
      <w:ins w:id="1876" w:author="tomasrodrigues@ua.pt" w:date="2017-08-05T20:41:00Z">
        <w:r w:rsidR="00504507">
          <w:t>,</w:t>
        </w:r>
      </w:ins>
      <w:ins w:id="1877" w:author="tomasrodrigues@ua.pt" w:date="2017-08-05T20:38:00Z">
        <w:r w:rsidR="00504507">
          <w:t xml:space="preserve"> being able to run scheduled tests even if t</w:t>
        </w:r>
      </w:ins>
      <w:ins w:id="1878" w:author="tomasrodrigues@ua.pt" w:date="2017-08-05T20:39:00Z">
        <w:r w:rsidR="00504507">
          <w:t>he UI is not in foreground.</w:t>
        </w:r>
      </w:ins>
      <w:ins w:id="1879" w:author="tomasrodrigues@ua.pt" w:date="2017-08-05T20:38:00Z">
        <w:r w:rsidR="00504507">
          <w:t xml:space="preserve"> </w:t>
        </w:r>
      </w:ins>
    </w:p>
    <w:p w14:paraId="0E410FE6" w14:textId="3D243998" w:rsidR="00811C39" w:rsidRDefault="00811C39" w:rsidP="00B725FB">
      <w:pPr>
        <w:ind w:left="0"/>
      </w:pPr>
      <w:r>
        <w:t xml:space="preserve">   Lastly,</w:t>
      </w:r>
      <w:ins w:id="1880" w:author="tomasrodrigues@ua.pt" w:date="2017-08-05T20:42:00Z">
        <w:r w:rsidR="00504507">
          <w:t xml:space="preserve"> in the settings page, </w:t>
        </w:r>
      </w:ins>
      <w:del w:id="1881" w:author="tomasrodrigues@ua.pt" w:date="2017-08-05T20:42:00Z">
        <w:r w:rsidDel="00504507">
          <w:delText xml:space="preserve"> </w:delText>
        </w:r>
      </w:del>
      <w:r>
        <w:t xml:space="preserve">new </w:t>
      </w:r>
      <w:del w:id="1882" w:author="tomasrodrigues@ua.pt" w:date="2017-08-05T20:42:00Z">
        <w:r w:rsidDel="00504507">
          <w:delText xml:space="preserve">user preferences and </w:delText>
        </w:r>
      </w:del>
      <w:r>
        <w:t>configurations are allowed</w:t>
      </w:r>
      <w:ins w:id="1883" w:author="tomasrodrigues@ua.pt" w:date="2017-08-05T20:43:00Z">
        <w:r w:rsidR="00504507">
          <w:t xml:space="preserve"> for user to change, accordingly with its preferences and</w:t>
        </w:r>
      </w:ins>
      <w:r>
        <w:t xml:space="preserve"> </w:t>
      </w:r>
      <w:del w:id="1884" w:author="tomasrodrigues@ua.pt" w:date="2017-08-05T20:43:00Z">
        <w:r w:rsidDel="00504507">
          <w:delText>in the app and</w:delText>
        </w:r>
      </w:del>
      <w:ins w:id="1885" w:author="tomasrodrigues@ua.pt" w:date="2017-08-05T20:43:00Z">
        <w:r w:rsidR="00504507">
          <w:t>it</w:t>
        </w:r>
      </w:ins>
      <w:r>
        <w:t xml:space="preserve"> was given </w:t>
      </w:r>
      <w:del w:id="1886" w:author="tomasrodrigues@ua.pt" w:date="2017-08-05T20:43:00Z">
        <w:r w:rsidDel="00504507">
          <w:delText xml:space="preserve">the </w:delText>
        </w:r>
      </w:del>
      <w:r>
        <w:t>support for automatically register radiologs, which are</w:t>
      </w:r>
      <w:ins w:id="1887" w:author="Tomás Rodrigues" w:date="2017-07-28T15:31:00Z">
        <w:r w:rsidR="004A5DFA">
          <w:t xml:space="preserve"> </w:t>
        </w:r>
      </w:ins>
      <w:del w:id="1888" w:author="Tomás Rodrigues" w:date="2017-07-28T15:31:00Z">
        <w:r w:rsidDel="004A5DFA">
          <w:delText xml:space="preserve"> nothing more, nothing less than </w:delText>
        </w:r>
      </w:del>
      <w:r>
        <w:t>snapshots of the mobile network state.</w:t>
      </w:r>
      <w:commentRangeEnd w:id="1694"/>
      <w:r w:rsidR="00504507">
        <w:rPr>
          <w:rStyle w:val="Refdecomentrio"/>
        </w:rPr>
        <w:commentReference w:id="1694"/>
      </w:r>
    </w:p>
    <w:p w14:paraId="710B9FC1" w14:textId="77777777" w:rsidR="00B725FB" w:rsidRPr="00B725FB" w:rsidRDefault="00B725FB" w:rsidP="00B725FB">
      <w:pPr>
        <w:ind w:left="0"/>
      </w:pPr>
    </w:p>
    <w:p w14:paraId="65FC931A" w14:textId="77777777" w:rsidR="00973A73" w:rsidRPr="00D32FC4" w:rsidRDefault="0042132F" w:rsidP="00E81E7E">
      <w:pPr>
        <w:pStyle w:val="Cabealho3"/>
      </w:pPr>
      <w:bookmarkStart w:id="1889" w:name="_Toc491797480"/>
      <w:r>
        <w:t>Document</w:t>
      </w:r>
      <w:r w:rsidR="000D781C" w:rsidRPr="00D32FC4">
        <w:t xml:space="preserve"> Structure</w:t>
      </w:r>
      <w:bookmarkEnd w:id="1889"/>
    </w:p>
    <w:p w14:paraId="25A448E7" w14:textId="77777777" w:rsidR="00973A73" w:rsidRPr="00D32FC4" w:rsidRDefault="000D781C" w:rsidP="00973A73">
      <w:r w:rsidRPr="00D32FC4">
        <w:t xml:space="preserve">   This </w:t>
      </w:r>
      <w:del w:id="1890" w:author="Tomás Rodrigues" w:date="2017-07-28T15:30:00Z">
        <w:r w:rsidR="000B7AA5" w:rsidRPr="00D32FC4" w:rsidDel="00D96E3A">
          <w:delText>dissertation</w:delText>
        </w:r>
        <w:r w:rsidRPr="00D32FC4" w:rsidDel="00D96E3A">
          <w:delText xml:space="preserve"> </w:delText>
        </w:r>
      </w:del>
      <w:ins w:id="1891" w:author="Tomás Rodrigues" w:date="2017-07-28T15:30:00Z">
        <w:r w:rsidR="00D96E3A">
          <w:t>report</w:t>
        </w:r>
        <w:r w:rsidR="00D96E3A" w:rsidRPr="00D32FC4">
          <w:t xml:space="preserve"> </w:t>
        </w:r>
      </w:ins>
      <w:r w:rsidRPr="00D32FC4">
        <w:t xml:space="preserve">is split into 6 chapters of which, chapter </w:t>
      </w:r>
      <w:hyperlink w:anchor="_Introduction" w:history="1">
        <w:r w:rsidRPr="00D32FC4">
          <w:rPr>
            <w:rStyle w:val="Hiperligao"/>
          </w:rPr>
          <w:t>1</w:t>
        </w:r>
      </w:hyperlink>
      <w:r w:rsidRPr="00D32FC4">
        <w:t>, Introduction, was already presented. The remaining chapters are:</w:t>
      </w:r>
    </w:p>
    <w:p w14:paraId="2A8D9472" w14:textId="77777777" w:rsidR="00973A73" w:rsidRPr="00D32FC4" w:rsidRDefault="00973A73" w:rsidP="00973A73">
      <w:pPr>
        <w:rPr>
          <w:sz w:val="14"/>
          <w:szCs w:val="14"/>
        </w:rPr>
      </w:pPr>
    </w:p>
    <w:p w14:paraId="14849AAE" w14:textId="45B4A1CB" w:rsidR="00973A73" w:rsidRPr="00D32FC4" w:rsidRDefault="000D781C" w:rsidP="000B7AA5">
      <w:pPr>
        <w:pStyle w:val="PargrafodaLista"/>
        <w:numPr>
          <w:ilvl w:val="0"/>
          <w:numId w:val="2"/>
        </w:numPr>
        <w:spacing w:after="120" w:line="360" w:lineRule="auto"/>
        <w:ind w:hanging="357"/>
        <w:rPr>
          <w:rFonts w:cs="Arial"/>
          <w:lang w:val="en-US"/>
        </w:rPr>
      </w:pPr>
      <w:r w:rsidRPr="00D32FC4">
        <w:rPr>
          <w:rFonts w:cs="Arial"/>
          <w:b/>
          <w:lang w:val="en-US"/>
        </w:rPr>
        <w:t xml:space="preserve">Chapter </w:t>
      </w:r>
      <w:hyperlink w:anchor="_State_of_Art" w:history="1">
        <w:r w:rsidRPr="00D32FC4">
          <w:rPr>
            <w:rStyle w:val="Hiperligao"/>
            <w:rFonts w:cs="Arial"/>
            <w:b/>
            <w:lang w:val="en-US"/>
          </w:rPr>
          <w:t>2</w:t>
        </w:r>
      </w:hyperlink>
      <w:r w:rsidRPr="00D32FC4">
        <w:rPr>
          <w:rFonts w:cs="Arial"/>
          <w:b/>
          <w:lang w:val="en-US"/>
        </w:rPr>
        <w:t xml:space="preserve">: </w:t>
      </w:r>
      <w:r w:rsidR="000B7AA5" w:rsidRPr="00D32FC4">
        <w:rPr>
          <w:rFonts w:cs="Arial"/>
          <w:lang w:val="en-US"/>
        </w:rPr>
        <w:t>p</w:t>
      </w:r>
      <w:r w:rsidRPr="00D32FC4">
        <w:rPr>
          <w:rFonts w:cs="Arial"/>
          <w:lang w:val="en-US"/>
        </w:rPr>
        <w:t>resentation of the state of art. The core concepts of quality of service</w:t>
      </w:r>
      <w:r w:rsidR="00160379" w:rsidRPr="00D32FC4">
        <w:rPr>
          <w:rFonts w:cs="Arial"/>
          <w:lang w:val="en-US"/>
        </w:rPr>
        <w:t>, experience</w:t>
      </w:r>
      <w:r w:rsidR="00E46A11" w:rsidRPr="00D32FC4">
        <w:rPr>
          <w:rFonts w:cs="Arial"/>
          <w:lang w:val="en-US"/>
        </w:rPr>
        <w:t xml:space="preserve"> and cellular networks are discussed in this chapter. Distinct mobile operati</w:t>
      </w:r>
      <w:ins w:id="1892" w:author="Tomás Rodrigues" w:date="2017-07-28T15:31:00Z">
        <w:r w:rsidR="004A5DFA">
          <w:rPr>
            <w:rFonts w:cs="Arial"/>
            <w:lang w:val="en-US"/>
          </w:rPr>
          <w:t>ng</w:t>
        </w:r>
      </w:ins>
      <w:del w:id="1893" w:author="Tomás Rodrigues" w:date="2017-07-28T15:31:00Z">
        <w:r w:rsidR="00E46A11" w:rsidRPr="00D32FC4" w:rsidDel="004A5DFA">
          <w:rPr>
            <w:rFonts w:cs="Arial"/>
            <w:lang w:val="en-US"/>
          </w:rPr>
          <w:delText>ons</w:delText>
        </w:r>
      </w:del>
      <w:r w:rsidR="00E46A11" w:rsidRPr="00D32FC4">
        <w:rPr>
          <w:rFonts w:cs="Arial"/>
          <w:lang w:val="en-US"/>
        </w:rPr>
        <w:t xml:space="preserve"> systems</w:t>
      </w:r>
      <w:r w:rsidR="00D56D32">
        <w:rPr>
          <w:rFonts w:cs="Arial"/>
          <w:lang w:val="en-US"/>
        </w:rPr>
        <w:t>,</w:t>
      </w:r>
      <w:r w:rsidR="00E46A11" w:rsidRPr="00D32FC4">
        <w:rPr>
          <w:rFonts w:cs="Arial"/>
          <w:lang w:val="en-US"/>
        </w:rPr>
        <w:t xml:space="preserve"> as well as some new t</w:t>
      </w:r>
      <w:r w:rsidR="00636AB5">
        <w:rPr>
          <w:rFonts w:cs="Arial"/>
          <w:lang w:val="en-US"/>
        </w:rPr>
        <w:t>echnologies like VoLTE and VoWi-F</w:t>
      </w:r>
      <w:r w:rsidR="00E46A11" w:rsidRPr="00D32FC4">
        <w:rPr>
          <w:rFonts w:cs="Arial"/>
          <w:lang w:val="en-US"/>
        </w:rPr>
        <w:t>i</w:t>
      </w:r>
      <w:r w:rsidR="00D56D32">
        <w:rPr>
          <w:rFonts w:cs="Arial"/>
          <w:lang w:val="en-US"/>
        </w:rPr>
        <w:t>,</w:t>
      </w:r>
      <w:r w:rsidR="00E46A11" w:rsidRPr="00D32FC4">
        <w:rPr>
          <w:rFonts w:cs="Arial"/>
          <w:lang w:val="en-US"/>
        </w:rPr>
        <w:t xml:space="preserve"> are also presented </w:t>
      </w:r>
      <w:r w:rsidRPr="00D32FC4">
        <w:rPr>
          <w:rFonts w:cs="Arial"/>
          <w:lang w:val="en-US"/>
        </w:rPr>
        <w:t>in this chapter.</w:t>
      </w:r>
      <w:r w:rsidR="00E46A11" w:rsidRPr="00D32FC4">
        <w:rPr>
          <w:rFonts w:cs="Arial"/>
          <w:lang w:val="en-US"/>
        </w:rPr>
        <w:t xml:space="preserve"> Additionally, </w:t>
      </w:r>
      <w:del w:id="1894" w:author="tomasrodrigues@ua.pt" w:date="2017-08-29T15:31:00Z">
        <w:r w:rsidR="00E46A11" w:rsidRPr="00D32FC4" w:rsidDel="0033008F">
          <w:rPr>
            <w:rFonts w:cs="Arial"/>
            <w:lang w:val="en-US"/>
          </w:rPr>
          <w:delText>it is also given</w:delText>
        </w:r>
      </w:del>
      <w:ins w:id="1895" w:author="tomasrodrigues@ua.pt" w:date="2017-08-29T15:31:00Z">
        <w:r w:rsidR="0033008F">
          <w:rPr>
            <w:rFonts w:cs="Arial"/>
            <w:lang w:val="en-US"/>
          </w:rPr>
          <w:t xml:space="preserve">a detailed analysis </w:t>
        </w:r>
      </w:ins>
      <w:del w:id="1896" w:author="tomasrodrigues@ua.pt" w:date="2017-08-29T15:31:00Z">
        <w:r w:rsidR="00E46A11" w:rsidRPr="00D32FC4" w:rsidDel="0033008F">
          <w:rPr>
            <w:rFonts w:cs="Arial"/>
            <w:lang w:val="en-US"/>
          </w:rPr>
          <w:delText xml:space="preserve"> a detailed </w:delText>
        </w:r>
        <w:r w:rsidRPr="00D32FC4" w:rsidDel="0033008F">
          <w:rPr>
            <w:rFonts w:cs="Arial"/>
            <w:lang w:val="en-US"/>
          </w:rPr>
          <w:delText xml:space="preserve">analysis </w:delText>
        </w:r>
      </w:del>
      <w:r w:rsidRPr="00D32FC4">
        <w:rPr>
          <w:rFonts w:cs="Arial"/>
          <w:lang w:val="en-US"/>
        </w:rPr>
        <w:t xml:space="preserve">of some solutions proposals relevant to </w:t>
      </w:r>
      <w:r w:rsidR="00D7484C" w:rsidRPr="00D32FC4">
        <w:rPr>
          <w:rFonts w:cs="Arial"/>
          <w:lang w:val="en-US"/>
        </w:rPr>
        <w:t>the problem</w:t>
      </w:r>
      <w:ins w:id="1897" w:author="tomasrodrigues@ua.pt" w:date="2017-08-29T15:32:00Z">
        <w:r w:rsidR="0033008F">
          <w:rPr>
            <w:rFonts w:cs="Arial"/>
            <w:lang w:val="en-US"/>
          </w:rPr>
          <w:t xml:space="preserve"> are presented</w:t>
        </w:r>
      </w:ins>
      <w:r w:rsidRPr="00D32FC4">
        <w:rPr>
          <w:rFonts w:cs="Arial"/>
          <w:lang w:val="en-US"/>
        </w:rPr>
        <w:t>;</w:t>
      </w:r>
    </w:p>
    <w:p w14:paraId="3E2EC0B4" w14:textId="77777777" w:rsidR="000B7AA5" w:rsidRPr="00D32FC4" w:rsidRDefault="000B7AA5" w:rsidP="000B7AA5">
      <w:pPr>
        <w:pStyle w:val="PargrafodaLista"/>
        <w:spacing w:after="120" w:line="360" w:lineRule="auto"/>
        <w:ind w:left="726"/>
        <w:rPr>
          <w:rFonts w:cs="Arial"/>
          <w:sz w:val="12"/>
          <w:szCs w:val="12"/>
          <w:lang w:val="en-US"/>
        </w:rPr>
      </w:pPr>
    </w:p>
    <w:p w14:paraId="22A39BC6" w14:textId="07100C68" w:rsidR="00973A73" w:rsidRPr="00D32FC4" w:rsidRDefault="000D781C" w:rsidP="008E2426">
      <w:pPr>
        <w:pStyle w:val="PargrafodaLista"/>
        <w:numPr>
          <w:ilvl w:val="0"/>
          <w:numId w:val="2"/>
        </w:numPr>
        <w:spacing w:after="120" w:line="360" w:lineRule="auto"/>
        <w:ind w:hanging="357"/>
        <w:rPr>
          <w:rFonts w:cs="Arial"/>
          <w:lang w:val="en-US"/>
        </w:rPr>
      </w:pPr>
      <w:r w:rsidRPr="00D32FC4">
        <w:rPr>
          <w:rFonts w:cs="Arial"/>
          <w:b/>
          <w:lang w:val="en-US"/>
        </w:rPr>
        <w:t xml:space="preserve">Chapter </w:t>
      </w:r>
      <w:hyperlink w:anchor="_ArQoS_Pocket_solution" w:history="1">
        <w:r w:rsidRPr="00D32FC4">
          <w:rPr>
            <w:rStyle w:val="Hiperligao"/>
            <w:rFonts w:cs="Arial"/>
            <w:b/>
            <w:lang w:val="en-US"/>
          </w:rPr>
          <w:t>3</w:t>
        </w:r>
      </w:hyperlink>
      <w:r w:rsidRPr="00D32FC4">
        <w:rPr>
          <w:rFonts w:cs="Arial"/>
          <w:b/>
          <w:lang w:val="en-US"/>
        </w:rPr>
        <w:t xml:space="preserve">: </w:t>
      </w:r>
      <w:del w:id="1898" w:author="Tomás Rodrigues" w:date="2017-07-28T15:33:00Z">
        <w:r w:rsidR="001B43E9" w:rsidRPr="00D32FC4" w:rsidDel="004A5DFA">
          <w:rPr>
            <w:rFonts w:cs="Arial"/>
            <w:lang w:val="en-US"/>
          </w:rPr>
          <w:delText>starts by</w:delText>
        </w:r>
        <w:r w:rsidR="00E46A11" w:rsidRPr="00D32FC4" w:rsidDel="004A5DFA">
          <w:rPr>
            <w:rFonts w:cs="Arial"/>
            <w:lang w:val="en-US"/>
          </w:rPr>
          <w:delText xml:space="preserve"> mention</w:delText>
        </w:r>
        <w:r w:rsidR="009521B5" w:rsidDel="004A5DFA">
          <w:rPr>
            <w:rFonts w:cs="Arial"/>
            <w:lang w:val="en-US"/>
          </w:rPr>
          <w:delText>ing</w:delText>
        </w:r>
        <w:r w:rsidR="00E46A11" w:rsidRPr="00D32FC4" w:rsidDel="004A5DFA">
          <w:rPr>
            <w:rFonts w:cs="Arial"/>
            <w:lang w:val="en-US"/>
          </w:rPr>
          <w:delText xml:space="preserve"> the</w:delText>
        </w:r>
      </w:del>
      <w:ins w:id="1899" w:author="Tomás Rodrigues" w:date="2017-07-28T15:33:00Z">
        <w:r w:rsidR="004A5DFA">
          <w:rPr>
            <w:rFonts w:cs="Arial"/>
            <w:lang w:val="en-US"/>
          </w:rPr>
          <w:t>identification of</w:t>
        </w:r>
      </w:ins>
      <w:r w:rsidR="00E46A11" w:rsidRPr="00D32FC4">
        <w:rPr>
          <w:rFonts w:cs="Arial"/>
          <w:lang w:val="en-US"/>
        </w:rPr>
        <w:t xml:space="preserve"> main objectives and requirements </w:t>
      </w:r>
      <w:r w:rsidR="001B43E9" w:rsidRPr="00D32FC4">
        <w:rPr>
          <w:rFonts w:cs="Arial"/>
          <w:lang w:val="en-US"/>
        </w:rPr>
        <w:t>defined for the solution</w:t>
      </w:r>
      <w:r w:rsidR="00E46A11" w:rsidRPr="00D32FC4">
        <w:rPr>
          <w:rFonts w:cs="Arial"/>
          <w:lang w:val="en-US"/>
        </w:rPr>
        <w:t xml:space="preserve">. </w:t>
      </w:r>
      <w:r w:rsidR="0042132F">
        <w:rPr>
          <w:rFonts w:cs="Arial"/>
          <w:lang w:val="en-US"/>
        </w:rPr>
        <w:t>Is also given an overview of the ArQoS global product and the ArQoS Pocket solution main goals. Contributions of all</w:t>
      </w:r>
      <w:r w:rsidR="009521B5">
        <w:rPr>
          <w:rFonts w:cs="Arial"/>
          <w:lang w:val="en-US"/>
        </w:rPr>
        <w:t xml:space="preserve"> stakeholders involved </w:t>
      </w:r>
      <w:r w:rsidR="00D56D32">
        <w:rPr>
          <w:rFonts w:cs="Arial"/>
          <w:lang w:val="en-US"/>
        </w:rPr>
        <w:t>in</w:t>
      </w:r>
      <w:r w:rsidR="0042132F">
        <w:rPr>
          <w:rFonts w:cs="Arial"/>
          <w:lang w:val="en-US"/>
        </w:rPr>
        <w:t xml:space="preserve"> the solution progression and l</w:t>
      </w:r>
      <w:r w:rsidR="009521B5">
        <w:rPr>
          <w:rFonts w:cs="Arial"/>
          <w:lang w:val="en-US"/>
        </w:rPr>
        <w:t>astly</w:t>
      </w:r>
      <w:r w:rsidR="0042132F">
        <w:rPr>
          <w:rFonts w:cs="Arial"/>
          <w:lang w:val="en-US"/>
        </w:rPr>
        <w:t>,</w:t>
      </w:r>
      <w:del w:id="1900" w:author="tomasrodrigues@ua.pt" w:date="2017-08-29T15:33:00Z">
        <w:r w:rsidR="0042132F" w:rsidDel="0033008F">
          <w:rPr>
            <w:rFonts w:cs="Arial"/>
            <w:lang w:val="en-US"/>
          </w:rPr>
          <w:delText xml:space="preserve"> it is</w:delText>
        </w:r>
        <w:r w:rsidR="009521B5" w:rsidDel="0033008F">
          <w:rPr>
            <w:rFonts w:cs="Arial"/>
            <w:lang w:val="en-US"/>
          </w:rPr>
          <w:delText xml:space="preserve"> </w:delText>
        </w:r>
        <w:r w:rsidR="008E2426" w:rsidDel="0033008F">
          <w:rPr>
            <w:rFonts w:cs="Arial"/>
            <w:lang w:val="en-US"/>
          </w:rPr>
          <w:delText>detailed</w:delText>
        </w:r>
      </w:del>
      <w:r w:rsidR="000B7AA5" w:rsidRPr="00D32FC4">
        <w:rPr>
          <w:rFonts w:cs="Arial"/>
          <w:lang w:val="en-US"/>
        </w:rPr>
        <w:t xml:space="preserve"> </w:t>
      </w:r>
      <w:r w:rsidR="008E2426">
        <w:rPr>
          <w:rFonts w:cs="Arial"/>
          <w:lang w:val="en-US"/>
        </w:rPr>
        <w:t>the solution architecture</w:t>
      </w:r>
      <w:r w:rsidR="000B7AA5" w:rsidRPr="00D32FC4">
        <w:rPr>
          <w:rFonts w:cs="Arial"/>
          <w:lang w:val="en-US"/>
        </w:rPr>
        <w:t>.</w:t>
      </w:r>
    </w:p>
    <w:p w14:paraId="799BC15C" w14:textId="77777777" w:rsidR="00973A73" w:rsidRPr="00D32FC4" w:rsidRDefault="00973A73" w:rsidP="00973A73">
      <w:pPr>
        <w:pStyle w:val="PargrafodaLista"/>
        <w:ind w:left="726"/>
        <w:jc w:val="left"/>
        <w:rPr>
          <w:sz w:val="12"/>
          <w:szCs w:val="12"/>
          <w:lang w:val="en-US"/>
        </w:rPr>
      </w:pPr>
    </w:p>
    <w:p w14:paraId="6755DCBB" w14:textId="455EF16B" w:rsidR="00973A73" w:rsidRPr="00D32FC4" w:rsidRDefault="000D781C" w:rsidP="00C87CE0">
      <w:pPr>
        <w:pStyle w:val="PargrafodaLista"/>
        <w:numPr>
          <w:ilvl w:val="0"/>
          <w:numId w:val="3"/>
        </w:numPr>
        <w:spacing w:after="120" w:line="360" w:lineRule="auto"/>
        <w:rPr>
          <w:rFonts w:cs="Arial"/>
          <w:b/>
          <w:lang w:val="en-US"/>
        </w:rPr>
      </w:pPr>
      <w:r w:rsidRPr="00D32FC4">
        <w:rPr>
          <w:rFonts w:cs="Arial"/>
          <w:b/>
          <w:lang w:val="en-US"/>
        </w:rPr>
        <w:t xml:space="preserve">Chapter </w:t>
      </w:r>
      <w:hyperlink w:anchor="_ArQoS_Pocket_Implementation" w:history="1">
        <w:r w:rsidRPr="00D32FC4">
          <w:rPr>
            <w:rStyle w:val="Hiperligao"/>
            <w:rFonts w:cs="Arial"/>
            <w:b/>
            <w:lang w:val="en-US"/>
          </w:rPr>
          <w:t>4</w:t>
        </w:r>
      </w:hyperlink>
      <w:r w:rsidRPr="00D32FC4">
        <w:rPr>
          <w:rFonts w:cs="Arial"/>
          <w:b/>
          <w:lang w:val="en-US"/>
        </w:rPr>
        <w:t xml:space="preserve">: </w:t>
      </w:r>
      <w:commentRangeStart w:id="1901"/>
      <w:r w:rsidR="000B7AA5" w:rsidRPr="00D32FC4">
        <w:rPr>
          <w:rFonts w:cs="Arial"/>
          <w:lang w:val="en-US"/>
        </w:rPr>
        <w:t>d</w:t>
      </w:r>
      <w:r w:rsidRPr="00D32FC4">
        <w:rPr>
          <w:rFonts w:cs="Arial"/>
          <w:lang w:val="en-US"/>
        </w:rPr>
        <w:t>escription of the implemented solution</w:t>
      </w:r>
      <w:r w:rsidR="000B7AA5" w:rsidRPr="00D32FC4">
        <w:rPr>
          <w:rFonts w:cs="Arial"/>
          <w:lang w:val="en-US"/>
        </w:rPr>
        <w:t xml:space="preserve"> </w:t>
      </w:r>
      <w:r w:rsidR="00636AB5" w:rsidRPr="00D32FC4">
        <w:rPr>
          <w:rFonts w:cs="Arial"/>
          <w:lang w:val="en-US"/>
        </w:rPr>
        <w:t xml:space="preserve">and </w:t>
      </w:r>
      <w:ins w:id="1902" w:author="tomasrodrigues@ua.pt" w:date="2017-08-29T15:33:00Z">
        <w:r w:rsidR="0033008F">
          <w:rPr>
            <w:rFonts w:cs="Arial"/>
            <w:lang w:val="en-US"/>
          </w:rPr>
          <w:t xml:space="preserve">internal </w:t>
        </w:r>
      </w:ins>
      <w:del w:id="1903" w:author="tomasrodrigues@ua.pt" w:date="2017-08-29T15:33:00Z">
        <w:r w:rsidR="00636AB5" w:rsidRPr="00D32FC4" w:rsidDel="0033008F">
          <w:rPr>
            <w:rFonts w:cs="Arial"/>
            <w:lang w:val="en-US"/>
          </w:rPr>
          <w:delText>project</w:delText>
        </w:r>
        <w:r w:rsidRPr="00D32FC4" w:rsidDel="0033008F">
          <w:rPr>
            <w:rFonts w:cs="Arial"/>
            <w:lang w:val="en-US"/>
          </w:rPr>
          <w:delText xml:space="preserve"> </w:delText>
        </w:r>
      </w:del>
      <w:r w:rsidRPr="00D32FC4">
        <w:rPr>
          <w:rFonts w:cs="Arial"/>
          <w:lang w:val="en-US"/>
        </w:rPr>
        <w:t xml:space="preserve">architecture along with </w:t>
      </w:r>
      <w:commentRangeEnd w:id="1901"/>
      <w:r w:rsidR="0033008F">
        <w:rPr>
          <w:rStyle w:val="Refdecomentrio"/>
          <w:rFonts w:eastAsia="Times New Roman" w:cs="Times New Roman"/>
          <w:lang w:val="en-US" w:eastAsia="pt-PT"/>
        </w:rPr>
        <w:commentReference w:id="1901"/>
      </w:r>
      <w:r w:rsidRPr="00D32FC4">
        <w:rPr>
          <w:rFonts w:cs="Arial"/>
          <w:lang w:val="en-US"/>
        </w:rPr>
        <w:t xml:space="preserve">the </w:t>
      </w:r>
      <w:ins w:id="1904" w:author="tomasrodrigues@ua.pt" w:date="2017-08-29T15:34:00Z">
        <w:r w:rsidR="0050271B" w:rsidRPr="00D32FC4">
          <w:rPr>
            <w:rFonts w:cs="Arial"/>
            <w:lang w:val="en-US"/>
          </w:rPr>
          <w:t xml:space="preserve">used </w:t>
        </w:r>
      </w:ins>
      <w:del w:id="1905" w:author="tomasrodrigues@ua.pt" w:date="2017-08-29T15:34:00Z">
        <w:r w:rsidRPr="00D32FC4" w:rsidDel="0050271B">
          <w:rPr>
            <w:rFonts w:cs="Arial"/>
            <w:lang w:val="en-US"/>
          </w:rPr>
          <w:delText xml:space="preserve">technologies </w:delText>
        </w:r>
      </w:del>
      <w:ins w:id="1906" w:author="tomasrodrigues@ua.pt" w:date="2017-08-29T15:34:00Z">
        <w:r w:rsidR="0050271B">
          <w:rPr>
            <w:rFonts w:cs="Arial"/>
            <w:lang w:val="en-US"/>
          </w:rPr>
          <w:t>frameworks</w:t>
        </w:r>
        <w:r w:rsidR="0050271B" w:rsidRPr="00D32FC4">
          <w:rPr>
            <w:rFonts w:cs="Arial"/>
            <w:lang w:val="en-US"/>
          </w:rPr>
          <w:t xml:space="preserve"> </w:t>
        </w:r>
      </w:ins>
      <w:del w:id="1907" w:author="tomasrodrigues@ua.pt" w:date="2017-08-29T15:34:00Z">
        <w:r w:rsidRPr="00D32FC4" w:rsidDel="0050271B">
          <w:rPr>
            <w:rFonts w:cs="Arial"/>
            <w:lang w:val="en-US"/>
          </w:rPr>
          <w:delText xml:space="preserve">used </w:delText>
        </w:r>
      </w:del>
      <w:r w:rsidRPr="00D32FC4">
        <w:rPr>
          <w:rFonts w:cs="Arial"/>
          <w:lang w:val="en-US"/>
        </w:rPr>
        <w:t>and a detailed explanation of the followed approach during</w:t>
      </w:r>
      <w:r w:rsidR="000B7AA5" w:rsidRPr="00D32FC4">
        <w:rPr>
          <w:rFonts w:cs="Arial"/>
          <w:lang w:val="en-US"/>
        </w:rPr>
        <w:t xml:space="preserve"> the</w:t>
      </w:r>
      <w:r w:rsidRPr="00D32FC4">
        <w:rPr>
          <w:rFonts w:cs="Arial"/>
          <w:lang w:val="en-US"/>
        </w:rPr>
        <w:t xml:space="preserve"> implementation;</w:t>
      </w:r>
    </w:p>
    <w:p w14:paraId="6401EAF1" w14:textId="77777777" w:rsidR="00973A73" w:rsidRPr="00D32FC4" w:rsidRDefault="00973A73" w:rsidP="00973A73">
      <w:pPr>
        <w:pStyle w:val="PargrafodaLista"/>
        <w:spacing w:after="120" w:line="360" w:lineRule="auto"/>
        <w:ind w:left="726"/>
        <w:rPr>
          <w:rFonts w:cs="Arial"/>
          <w:b/>
          <w:sz w:val="12"/>
          <w:szCs w:val="12"/>
          <w:lang w:val="en-US"/>
        </w:rPr>
      </w:pPr>
    </w:p>
    <w:p w14:paraId="389F06CE" w14:textId="77777777" w:rsidR="00973A73" w:rsidRPr="00D32FC4" w:rsidRDefault="000D781C" w:rsidP="00C87CE0">
      <w:pPr>
        <w:pStyle w:val="PargrafodaLista"/>
        <w:numPr>
          <w:ilvl w:val="0"/>
          <w:numId w:val="3"/>
        </w:numPr>
        <w:spacing w:after="120" w:line="360" w:lineRule="auto"/>
        <w:rPr>
          <w:rFonts w:cs="Arial"/>
          <w:b/>
          <w:lang w:val="en-US"/>
        </w:rPr>
      </w:pPr>
      <w:r w:rsidRPr="00D32FC4">
        <w:rPr>
          <w:rFonts w:cs="Arial"/>
          <w:b/>
          <w:lang w:val="en-US"/>
        </w:rPr>
        <w:t xml:space="preserve">Chapter </w:t>
      </w:r>
      <w:hyperlink w:anchor="_Evaluation_and_Results" w:history="1">
        <w:r w:rsidRPr="00D32FC4">
          <w:rPr>
            <w:rStyle w:val="Hiperligao"/>
            <w:rFonts w:cs="Arial"/>
            <w:b/>
            <w:lang w:val="en-US"/>
          </w:rPr>
          <w:t>5</w:t>
        </w:r>
      </w:hyperlink>
      <w:r w:rsidRPr="00D32FC4">
        <w:rPr>
          <w:rFonts w:cs="Arial"/>
          <w:b/>
          <w:lang w:val="en-US"/>
        </w:rPr>
        <w:t xml:space="preserve">: </w:t>
      </w:r>
      <w:r w:rsidRPr="00D32FC4">
        <w:rPr>
          <w:rFonts w:cs="Arial"/>
          <w:lang w:val="en-US"/>
        </w:rPr>
        <w:t xml:space="preserve">presentation and </w:t>
      </w:r>
      <w:r w:rsidR="000B7AA5" w:rsidRPr="00D32FC4">
        <w:rPr>
          <w:rFonts w:cs="Arial"/>
          <w:lang w:val="en-US"/>
        </w:rPr>
        <w:t>evaluation</w:t>
      </w:r>
      <w:r w:rsidRPr="00D32FC4">
        <w:rPr>
          <w:rFonts w:cs="Arial"/>
          <w:lang w:val="en-US"/>
        </w:rPr>
        <w:t xml:space="preserve"> of </w:t>
      </w:r>
      <w:r w:rsidR="000B7AA5" w:rsidRPr="00D32FC4">
        <w:rPr>
          <w:rFonts w:cs="Arial"/>
          <w:lang w:val="en-US"/>
        </w:rPr>
        <w:t xml:space="preserve">the </w:t>
      </w:r>
      <w:del w:id="1908" w:author="Tomás Rodrigues" w:date="2017-07-28T15:33:00Z">
        <w:r w:rsidRPr="00D32FC4" w:rsidDel="004A5DFA">
          <w:rPr>
            <w:rFonts w:cs="Arial"/>
            <w:lang w:val="en-US"/>
          </w:rPr>
          <w:delText xml:space="preserve">results </w:delText>
        </w:r>
      </w:del>
      <w:r w:rsidRPr="00D32FC4">
        <w:rPr>
          <w:rFonts w:cs="Arial"/>
          <w:lang w:val="en-US"/>
        </w:rPr>
        <w:t>obtained</w:t>
      </w:r>
      <w:ins w:id="1909" w:author="Tomás Rodrigues" w:date="2017-07-28T15:33:00Z">
        <w:r w:rsidR="004A5DFA">
          <w:rPr>
            <w:rFonts w:cs="Arial"/>
            <w:lang w:val="en-US"/>
          </w:rPr>
          <w:t xml:space="preserve"> </w:t>
        </w:r>
        <w:r w:rsidR="004A5DFA" w:rsidRPr="00D32FC4">
          <w:rPr>
            <w:rFonts w:cs="Arial"/>
            <w:lang w:val="en-US"/>
          </w:rPr>
          <w:t>results</w:t>
        </w:r>
      </w:ins>
      <w:r w:rsidRPr="00D32FC4">
        <w:rPr>
          <w:rFonts w:cs="Arial"/>
          <w:lang w:val="en-US"/>
        </w:rPr>
        <w:t xml:space="preserve">, as well of insights </w:t>
      </w:r>
      <w:del w:id="1910" w:author="Tomás Rodrigues" w:date="2017-07-28T15:33:00Z">
        <w:r w:rsidRPr="00D32FC4" w:rsidDel="004A5DFA">
          <w:rPr>
            <w:rFonts w:cs="Arial"/>
            <w:lang w:val="en-US"/>
          </w:rPr>
          <w:delText>about those</w:delText>
        </w:r>
      </w:del>
      <w:ins w:id="1911" w:author="Tomás Rodrigues" w:date="2017-07-28T15:33:00Z">
        <w:r w:rsidR="004A5DFA">
          <w:rPr>
            <w:rFonts w:cs="Arial"/>
            <w:lang w:val="en-US"/>
          </w:rPr>
          <w:t>in their regard</w:t>
        </w:r>
      </w:ins>
      <w:r w:rsidRPr="00D32FC4">
        <w:rPr>
          <w:rFonts w:cs="Arial"/>
          <w:lang w:val="en-US"/>
        </w:rPr>
        <w:t xml:space="preserve">. </w:t>
      </w:r>
      <w:r w:rsidR="000B7AA5" w:rsidRPr="00D32FC4">
        <w:rPr>
          <w:rFonts w:cs="Arial"/>
          <w:lang w:val="en-US"/>
        </w:rPr>
        <w:t xml:space="preserve">A description of the test methodology is described and the objectives and test results </w:t>
      </w:r>
      <w:r w:rsidR="001B43E9" w:rsidRPr="00D32FC4">
        <w:rPr>
          <w:rFonts w:cs="Arial"/>
          <w:lang w:val="en-US"/>
        </w:rPr>
        <w:t>are then analyzed</w:t>
      </w:r>
      <w:r w:rsidR="000B7AA5" w:rsidRPr="00D32FC4">
        <w:rPr>
          <w:rFonts w:cs="Arial"/>
          <w:lang w:val="en-US"/>
        </w:rPr>
        <w:t>.</w:t>
      </w:r>
    </w:p>
    <w:p w14:paraId="47D4CBDA" w14:textId="77777777" w:rsidR="00973A73" w:rsidRPr="00D32FC4" w:rsidRDefault="00973A73" w:rsidP="00973A73">
      <w:pPr>
        <w:pStyle w:val="PargrafodaLista"/>
        <w:rPr>
          <w:rFonts w:cs="Arial"/>
          <w:b/>
          <w:sz w:val="12"/>
          <w:szCs w:val="12"/>
          <w:lang w:val="en-US"/>
        </w:rPr>
      </w:pPr>
    </w:p>
    <w:p w14:paraId="499D3AD1" w14:textId="77777777" w:rsidR="00973A73" w:rsidRPr="00D32FC4" w:rsidRDefault="000D781C" w:rsidP="00C87CE0">
      <w:pPr>
        <w:pStyle w:val="PargrafodaLista"/>
        <w:numPr>
          <w:ilvl w:val="0"/>
          <w:numId w:val="3"/>
        </w:numPr>
        <w:spacing w:after="120" w:line="360" w:lineRule="auto"/>
        <w:rPr>
          <w:rFonts w:cs="Arial"/>
          <w:b/>
          <w:lang w:val="en-US"/>
        </w:rPr>
      </w:pPr>
      <w:r w:rsidRPr="00D32FC4">
        <w:rPr>
          <w:rFonts w:cs="Arial"/>
          <w:b/>
          <w:lang w:val="en-US"/>
        </w:rPr>
        <w:t xml:space="preserve">Chapter </w:t>
      </w:r>
      <w:hyperlink w:anchor="_Conclusions_and_Future" w:history="1">
        <w:r w:rsidRPr="00D32FC4">
          <w:rPr>
            <w:rStyle w:val="Hiperligao"/>
            <w:rFonts w:cs="Arial"/>
            <w:b/>
            <w:lang w:val="en-US"/>
          </w:rPr>
          <w:t>6</w:t>
        </w:r>
      </w:hyperlink>
      <w:r w:rsidRPr="00D32FC4">
        <w:rPr>
          <w:rFonts w:cs="Arial"/>
          <w:b/>
          <w:lang w:val="en-US"/>
        </w:rPr>
        <w:t xml:space="preserve">: </w:t>
      </w:r>
      <w:r w:rsidRPr="00D32FC4">
        <w:rPr>
          <w:rFonts w:cs="Arial"/>
          <w:lang w:val="en-US"/>
        </w:rPr>
        <w:t xml:space="preserve">final conclusions about the chosen path and obtained </w:t>
      </w:r>
      <w:r w:rsidR="001B43E9" w:rsidRPr="00D32FC4">
        <w:rPr>
          <w:rFonts w:cs="Arial"/>
          <w:lang w:val="en-US"/>
        </w:rPr>
        <w:t>solution</w:t>
      </w:r>
      <w:r w:rsidRPr="00D32FC4">
        <w:rPr>
          <w:rFonts w:cs="Arial"/>
          <w:lang w:val="en-US"/>
        </w:rPr>
        <w:t>, also addressing potential improvements for future work.</w:t>
      </w:r>
      <w:r w:rsidRPr="00D32FC4">
        <w:rPr>
          <w:lang w:val="en-US"/>
        </w:rPr>
        <w:br w:type="page"/>
      </w:r>
    </w:p>
    <w:p w14:paraId="2FE64EDA" w14:textId="77777777" w:rsidR="00973A73" w:rsidRPr="00D32FC4" w:rsidRDefault="00973A73" w:rsidP="0060034B">
      <w:pPr>
        <w:pStyle w:val="Ttulo1"/>
        <w:rPr>
          <w:lang w:val="en-US"/>
        </w:rPr>
      </w:pPr>
      <w:bookmarkStart w:id="1912" w:name="Cap2"/>
      <w:bookmarkEnd w:id="1912"/>
    </w:p>
    <w:p w14:paraId="316BBC64" w14:textId="77777777" w:rsidR="00973A73" w:rsidRDefault="00C509AB" w:rsidP="00E81E7E">
      <w:pPr>
        <w:pStyle w:val="Cabealho2"/>
        <w:numPr>
          <w:ilvl w:val="0"/>
          <w:numId w:val="0"/>
        </w:numPr>
      </w:pPr>
      <w:bookmarkStart w:id="1913" w:name="_State_of_Art"/>
      <w:bookmarkStart w:id="1914" w:name="_Toc491797481"/>
      <w:bookmarkEnd w:id="1913"/>
      <w:r>
        <w:rPr>
          <w:noProof/>
          <w:lang w:val="pt-PT"/>
        </w:rPr>
        <w:pict w14:anchorId="4D6E19C7">
          <v:shape id="AutoShape 25" o:spid="_x0000_s1235" type="#_x0000_t32" style="position:absolute;left:0;text-align:left;margin-left:2pt;margin-top:38.7pt;width:433.05pt;height:.0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" strokeweight="1.5pt"/>
        </w:pict>
      </w:r>
      <w:r w:rsidR="000D781C" w:rsidRPr="00D32FC4">
        <w:t>State of Art</w:t>
      </w:r>
      <w:bookmarkEnd w:id="1914"/>
    </w:p>
    <w:p w14:paraId="0D270ED7" w14:textId="5A18B669" w:rsidR="00693781" w:rsidRDefault="00811C39" w:rsidP="00811C39">
      <w:pPr>
        <w:rPr>
          <w:lang w:eastAsia="en-US"/>
        </w:rPr>
      </w:pPr>
      <w:r w:rsidRPr="00D32FC4">
        <w:rPr>
          <w:lang w:eastAsia="en-US"/>
        </w:rPr>
        <w:tab/>
      </w:r>
      <w:r w:rsidR="00520CDD">
        <w:rPr>
          <w:lang w:eastAsia="en-US"/>
        </w:rPr>
        <w:t xml:space="preserve">This chapter provides a review of </w:t>
      </w:r>
      <w:r w:rsidR="002957AE">
        <w:rPr>
          <w:lang w:eastAsia="en-US"/>
        </w:rPr>
        <w:t>the main</w:t>
      </w:r>
      <w:r w:rsidR="00520CDD">
        <w:rPr>
          <w:lang w:eastAsia="en-US"/>
        </w:rPr>
        <w:t xml:space="preserve"> concepts to better understand the solution</w:t>
      </w:r>
      <w:r w:rsidR="002957AE">
        <w:rPr>
          <w:lang w:eastAsia="en-US"/>
        </w:rPr>
        <w:t xml:space="preserve"> development</w:t>
      </w:r>
      <w:r w:rsidR="00520CDD">
        <w:rPr>
          <w:lang w:eastAsia="en-US"/>
        </w:rPr>
        <w:t xml:space="preserve"> direction.</w:t>
      </w:r>
      <w:r w:rsidR="002957AE">
        <w:rPr>
          <w:lang w:eastAsia="en-US"/>
        </w:rPr>
        <w:t xml:space="preserve"> It is presented</w:t>
      </w:r>
      <w:r w:rsidR="00693781">
        <w:rPr>
          <w:lang w:eastAsia="en-US"/>
        </w:rPr>
        <w:t xml:space="preserve"> all</w:t>
      </w:r>
      <w:r w:rsidR="002957AE">
        <w:rPr>
          <w:lang w:eastAsia="en-US"/>
        </w:rPr>
        <w:t xml:space="preserve"> the research</w:t>
      </w:r>
      <w:r w:rsidR="00693781">
        <w:rPr>
          <w:lang w:eastAsia="en-US"/>
        </w:rPr>
        <w:t xml:space="preserve">, focused mainly on the mobile networks and </w:t>
      </w:r>
      <w:del w:id="1915" w:author="tomasrodrigues@ua.pt" w:date="2017-08-29T15:35:00Z">
        <w:r w:rsidR="00693781" w:rsidDel="0050271B">
          <w:rPr>
            <w:lang w:eastAsia="en-US"/>
          </w:rPr>
          <w:delText xml:space="preserve">on </w:delText>
        </w:r>
      </w:del>
      <w:r w:rsidR="00693781">
        <w:rPr>
          <w:lang w:eastAsia="en-US"/>
        </w:rPr>
        <w:t>the mobile operating systems</w:t>
      </w:r>
      <w:del w:id="1916" w:author="tomasrodrigues@ua.pt" w:date="2017-08-29T15:35:00Z">
        <w:r w:rsidR="00693781" w:rsidDel="0050271B">
          <w:rPr>
            <w:lang w:eastAsia="en-US"/>
          </w:rPr>
          <w:delText xml:space="preserve">, </w:delText>
        </w:r>
        <w:r w:rsidR="002957AE" w:rsidDel="0050271B">
          <w:rPr>
            <w:lang w:eastAsia="en-US"/>
          </w:rPr>
          <w:delText xml:space="preserve">that </w:delText>
        </w:r>
        <w:r w:rsidR="00693781" w:rsidDel="0050271B">
          <w:rPr>
            <w:lang w:eastAsia="en-US"/>
          </w:rPr>
          <w:delText>accompanies</w:delText>
        </w:r>
        <w:r w:rsidR="002957AE" w:rsidDel="0050271B">
          <w:rPr>
            <w:lang w:eastAsia="en-US"/>
          </w:rPr>
          <w:delText xml:space="preserve"> the </w:delText>
        </w:r>
        <w:r w:rsidR="00693781" w:rsidDel="0050271B">
          <w:rPr>
            <w:lang w:eastAsia="en-US"/>
          </w:rPr>
          <w:delText xml:space="preserve">entire </w:delText>
        </w:r>
        <w:r w:rsidR="002957AE" w:rsidDel="0050271B">
          <w:rPr>
            <w:lang w:eastAsia="en-US"/>
          </w:rPr>
          <w:delText>implementatio</w:delText>
        </w:r>
        <w:r w:rsidR="00693781" w:rsidDel="0050271B">
          <w:rPr>
            <w:lang w:eastAsia="en-US"/>
          </w:rPr>
          <w:delText>n process</w:delText>
        </w:r>
      </w:del>
      <w:r w:rsidR="00693781">
        <w:rPr>
          <w:lang w:eastAsia="en-US"/>
        </w:rPr>
        <w:t>.</w:t>
      </w:r>
    </w:p>
    <w:p w14:paraId="2E70FEA9" w14:textId="77777777" w:rsidR="00811C39" w:rsidRDefault="00693781" w:rsidP="00811C39">
      <w:pPr>
        <w:rPr>
          <w:lang w:eastAsia="en-US"/>
        </w:rPr>
      </w:pPr>
      <w:r>
        <w:rPr>
          <w:lang w:eastAsia="en-US"/>
        </w:rPr>
        <w:t xml:space="preserve">   Each </w:t>
      </w:r>
      <w:ins w:id="1917" w:author="Tomás Rodrigues" w:date="2017-07-28T15:34:00Z">
        <w:r w:rsidR="004A5DFA">
          <w:rPr>
            <w:lang w:eastAsia="en-US"/>
          </w:rPr>
          <w:t xml:space="preserve">presented </w:t>
        </w:r>
      </w:ins>
      <w:r>
        <w:rPr>
          <w:lang w:eastAsia="en-US"/>
        </w:rPr>
        <w:t xml:space="preserve">section </w:t>
      </w:r>
      <w:del w:id="1918" w:author="Tomás Rodrigues" w:date="2017-07-28T15:34:00Z">
        <w:r w:rsidDel="004A5DFA">
          <w:rPr>
            <w:lang w:eastAsia="en-US"/>
          </w:rPr>
          <w:delText xml:space="preserve">presented </w:delText>
        </w:r>
      </w:del>
      <w:r>
        <w:rPr>
          <w:lang w:eastAsia="en-US"/>
        </w:rPr>
        <w:t xml:space="preserve">aims </w:t>
      </w:r>
      <w:del w:id="1919" w:author="Tomás Rodrigues" w:date="2017-07-28T15:34:00Z">
        <w:r w:rsidDel="004A5DFA">
          <w:rPr>
            <w:lang w:eastAsia="en-US"/>
          </w:rPr>
          <w:delText xml:space="preserve">in </w:delText>
        </w:r>
      </w:del>
      <w:ins w:id="1920" w:author="Tomás Rodrigues" w:date="2017-07-28T15:34:00Z">
        <w:r w:rsidR="004A5DFA">
          <w:rPr>
            <w:lang w:eastAsia="en-US"/>
          </w:rPr>
          <w:t xml:space="preserve">at </w:t>
        </w:r>
      </w:ins>
      <w:r>
        <w:rPr>
          <w:lang w:eastAsia="en-US"/>
        </w:rPr>
        <w:t>provid</w:t>
      </w:r>
      <w:ins w:id="1921" w:author="Tomás Rodrigues" w:date="2017-07-28T15:34:00Z">
        <w:r w:rsidR="004A5DFA">
          <w:rPr>
            <w:lang w:eastAsia="en-US"/>
          </w:rPr>
          <w:t>ing</w:t>
        </w:r>
      </w:ins>
      <w:del w:id="1922" w:author="Tomás Rodrigues" w:date="2017-07-28T15:34:00Z">
        <w:r w:rsidDel="004A5DFA">
          <w:rPr>
            <w:lang w:eastAsia="en-US"/>
          </w:rPr>
          <w:delText>e</w:delText>
        </w:r>
      </w:del>
      <w:r>
        <w:rPr>
          <w:lang w:eastAsia="en-US"/>
        </w:rPr>
        <w:t xml:space="preserve"> a deeper theoretical knowledge on a certain subject or to better expose fields or features and how they can be combined in our solution.</w:t>
      </w:r>
    </w:p>
    <w:p w14:paraId="3FE667D8" w14:textId="77777777" w:rsidR="00811C39" w:rsidRPr="00811C39" w:rsidRDefault="00811C39" w:rsidP="003871EA">
      <w:pPr>
        <w:ind w:left="0"/>
        <w:rPr>
          <w:lang w:eastAsia="en-US"/>
        </w:rPr>
      </w:pPr>
    </w:p>
    <w:p w14:paraId="052AAA21" w14:textId="77777777" w:rsidR="00973A73" w:rsidRPr="00D32FC4" w:rsidRDefault="000D781C" w:rsidP="00213150">
      <w:pPr>
        <w:pStyle w:val="Cabealho3"/>
        <w:rPr>
          <w:lang w:eastAsia="en-US"/>
        </w:rPr>
      </w:pPr>
      <w:bookmarkStart w:id="1923" w:name="_Toc491797482"/>
      <w:bookmarkStart w:id="1924" w:name="Ref2_1"/>
      <w:r w:rsidRPr="00D32FC4">
        <w:rPr>
          <w:szCs w:val="28"/>
          <w:lang w:eastAsia="en-US"/>
        </w:rPr>
        <w:t>Mobile</w:t>
      </w:r>
      <w:r w:rsidRPr="00D32FC4">
        <w:rPr>
          <w:lang w:eastAsia="en-US"/>
        </w:rPr>
        <w:t xml:space="preserve"> Network Evolution</w:t>
      </w:r>
      <w:bookmarkEnd w:id="1923"/>
    </w:p>
    <w:bookmarkEnd w:id="1924"/>
    <w:p w14:paraId="50CD739A" w14:textId="2C6CA1C5" w:rsidR="00973A73" w:rsidRPr="00D32FC4" w:rsidRDefault="00504507" w:rsidP="00973A73">
      <w:pPr>
        <w:rPr>
          <w:rFonts w:eastAsiaTheme="minorHAnsi"/>
        </w:rPr>
      </w:pPr>
      <w:ins w:id="1925" w:author="tomasrodrigues@ua.pt" w:date="2017-08-05T20:44:00Z">
        <w:r>
          <w:rPr>
            <w:rFonts w:eastAsiaTheme="minorHAnsi"/>
          </w:rPr>
          <w:t xml:space="preserve">   </w:t>
        </w:r>
      </w:ins>
      <w:r w:rsidR="000D781C" w:rsidRPr="00D32FC4">
        <w:rPr>
          <w:rFonts w:eastAsiaTheme="minorHAnsi"/>
        </w:rPr>
        <w:t xml:space="preserve">Mobile networking is a technology that supports voice and data using radio transmission. In the </w:t>
      </w:r>
      <w:r w:rsidR="003871EA" w:rsidRPr="00D32FC4">
        <w:rPr>
          <w:rFonts w:eastAsiaTheme="minorHAnsi"/>
        </w:rPr>
        <w:t>past,</w:t>
      </w:r>
      <w:r w:rsidR="000D781C" w:rsidRPr="00D32FC4">
        <w:rPr>
          <w:rFonts w:eastAsiaTheme="minorHAnsi"/>
        </w:rPr>
        <w:t xml:space="preserve"> these communications used circuit switching to carry voice over a network, </w:t>
      </w:r>
      <w:r w:rsidR="00693781">
        <w:rPr>
          <w:rFonts w:eastAsiaTheme="minorHAnsi"/>
        </w:rPr>
        <w:t xml:space="preserve">but </w:t>
      </w:r>
      <w:r w:rsidR="000D781C" w:rsidRPr="00D32FC4">
        <w:rPr>
          <w:rFonts w:eastAsiaTheme="minorHAnsi"/>
        </w:rPr>
        <w:t>nowadays both data and voice are transmitted over circuit-switched and packet-switched networks. The use of wireless communications in mobile communications started in the 1</w:t>
      </w:r>
      <w:r w:rsidR="002B0A40" w:rsidRPr="00D32FC4">
        <w:rPr>
          <w:rFonts w:eastAsiaTheme="minorHAnsi"/>
        </w:rPr>
        <w:t>970s with the zeroth generation. Today we</w:t>
      </w:r>
      <w:r w:rsidR="000D781C" w:rsidRPr="00D32FC4">
        <w:rPr>
          <w:rFonts w:eastAsiaTheme="minorHAnsi"/>
        </w:rPr>
        <w:t xml:space="preserve"> </w:t>
      </w:r>
      <w:r w:rsidR="00D04FC8">
        <w:rPr>
          <w:rFonts w:eastAsiaTheme="minorHAnsi"/>
        </w:rPr>
        <w:t xml:space="preserve">have </w:t>
      </w:r>
      <w:r w:rsidR="000D781C" w:rsidRPr="00D32FC4">
        <w:rPr>
          <w:rFonts w:eastAsiaTheme="minorHAnsi"/>
        </w:rPr>
        <w:t>reached the fourth generation and several countries are working on the architecture and development of 5G. This section will give an overview of this evolution over all these years.</w:t>
      </w:r>
      <w:r w:rsidR="00693781">
        <w:rPr>
          <w:rFonts w:eastAsiaTheme="minorHAnsi"/>
        </w:rPr>
        <w:t xml:space="preserve"> </w:t>
      </w:r>
      <w:hyperlink w:anchor="Ref25" w:history="1">
        <w:r w:rsidR="00693781" w:rsidRPr="007C2AAD">
          <w:rPr>
            <w:rStyle w:val="Hiperligao"/>
            <w:rFonts w:eastAsiaTheme="minorHAnsi"/>
          </w:rPr>
          <w:t>[25]</w:t>
        </w:r>
      </w:hyperlink>
    </w:p>
    <w:p w14:paraId="74D8BCF3" w14:textId="77777777" w:rsidR="00973A73" w:rsidRPr="00D32FC4" w:rsidRDefault="000D781C" w:rsidP="00973A73">
      <w:r w:rsidRPr="00D32FC4">
        <w:rPr>
          <w:rFonts w:eastAsiaTheme="minorHAnsi"/>
        </w:rPr>
        <w:t xml:space="preserve">   </w:t>
      </w:r>
      <w:r w:rsidRPr="00D32FC4">
        <w:t xml:space="preserve">The pre-cellular system was the first </w:t>
      </w:r>
      <w:r w:rsidR="002B0A40" w:rsidRPr="00D32FC4">
        <w:t>mobile communication technology, i</w:t>
      </w:r>
      <w:r w:rsidRPr="00D32FC4">
        <w:t xml:space="preserve">t worked using a central antenna mounted per region and strong transmitters and receivers were used to send and receive the data. Preceding cellular mobile telephony technology these systems are also known as </w:t>
      </w:r>
      <w:r w:rsidRPr="00D32FC4">
        <w:rPr>
          <w:b/>
        </w:rPr>
        <w:t>0</w:t>
      </w:r>
      <w:r w:rsidR="00636AB5" w:rsidRPr="00D32FC4">
        <w:rPr>
          <w:b/>
        </w:rPr>
        <w:t>G</w:t>
      </w:r>
      <w:r w:rsidR="00636AB5" w:rsidRPr="00D32FC4">
        <w:t xml:space="preserve"> (</w:t>
      </w:r>
      <w:r w:rsidRPr="00D32FC4">
        <w:t xml:space="preserve">zero generation) </w:t>
      </w:r>
      <w:hyperlink w:anchor="Ref_3" w:history="1">
        <w:r w:rsidRPr="007C2AAD">
          <w:rPr>
            <w:rStyle w:val="Hiperligao"/>
          </w:rPr>
          <w:t>[3]</w:t>
        </w:r>
      </w:hyperlink>
      <w:r w:rsidRPr="00D32FC4">
        <w:t>.</w:t>
      </w:r>
    </w:p>
    <w:p w14:paraId="39D5A698" w14:textId="77777777" w:rsidR="00973A73" w:rsidRPr="00D32FC4" w:rsidRDefault="000D781C" w:rsidP="00973A73">
      <w:r w:rsidRPr="00D32FC4">
        <w:t xml:space="preserve">   Based on analog transmission the first mobile systems emerged, later known as </w:t>
      </w:r>
      <w:r w:rsidRPr="00D32FC4">
        <w:rPr>
          <w:b/>
        </w:rPr>
        <w:t>1G</w:t>
      </w:r>
      <w:r w:rsidRPr="00D32FC4">
        <w:t>. Using multiple cell sites and having the ability to transfer calls as the user traveled</w:t>
      </w:r>
      <w:r w:rsidR="00EE38B8" w:rsidRPr="00D32FC4">
        <w:t>,</w:t>
      </w:r>
      <w:r w:rsidRPr="00D32FC4">
        <w:t xml:space="preserve"> the </w:t>
      </w:r>
      <w:r w:rsidR="00520CDD" w:rsidRPr="00D32FC4">
        <w:t>first-generation</w:t>
      </w:r>
      <w:r w:rsidRPr="00D32FC4">
        <w:t xml:space="preserve"> wireless signal established seamless mobile connectivity introducing mobile voice services.</w:t>
      </w:r>
    </w:p>
    <w:p w14:paraId="5464F9D9" w14:textId="63529B31" w:rsidR="0060034B" w:rsidRDefault="000D781C" w:rsidP="00904A40">
      <w:r w:rsidRPr="00D32FC4">
        <w:t xml:space="preserve">   Mobile phones at </w:t>
      </w:r>
      <w:r w:rsidR="001D5BC1">
        <w:t>the</w:t>
      </w:r>
      <w:r w:rsidRPr="00D32FC4">
        <w:t xml:space="preserve"> time were not as we </w:t>
      </w:r>
      <w:r w:rsidR="001D5BC1">
        <w:t>know</w:t>
      </w:r>
      <w:r w:rsidRPr="00D32FC4">
        <w:t xml:space="preserve"> them t</w:t>
      </w:r>
      <w:r w:rsidR="00824CCB" w:rsidRPr="00D32FC4">
        <w:t>oday. T</w:t>
      </w:r>
      <w:r w:rsidR="00EE38B8" w:rsidRPr="00D32FC4">
        <w:t xml:space="preserve">hey were extremely large, </w:t>
      </w:r>
      <w:r w:rsidRPr="00D32FC4">
        <w:t>heavy</w:t>
      </w:r>
      <w:r w:rsidR="00EE38B8" w:rsidRPr="00D32FC4">
        <w:t>,</w:t>
      </w:r>
      <w:r w:rsidRPr="00D32FC4">
        <w:t xml:space="preserve"> not comfortable </w:t>
      </w:r>
      <w:r w:rsidR="00EE38B8" w:rsidRPr="00D32FC4">
        <w:t>to</w:t>
      </w:r>
      <w:r w:rsidR="001D5BC1">
        <w:t xml:space="preserve"> carry</w:t>
      </w:r>
      <w:r w:rsidRPr="00D32FC4">
        <w:t xml:space="preserve">, power inefficient and had high costs for the standards at that time. They used </w:t>
      </w:r>
      <w:r w:rsidR="005318E4" w:rsidRPr="005318E4">
        <w:t>Frequency Division Multiple Access</w:t>
      </w:r>
      <w:r w:rsidR="005318E4">
        <w:t xml:space="preserve"> (</w:t>
      </w:r>
      <w:r w:rsidRPr="00D32FC4">
        <w:t>FDMA</w:t>
      </w:r>
      <w:r w:rsidR="005318E4">
        <w:t>)</w:t>
      </w:r>
      <w:r w:rsidRPr="00D32FC4">
        <w:t xml:space="preserve"> for spectrum sharing</w:t>
      </w:r>
      <w:r w:rsidR="00663277">
        <w:t>, as depicted in figure 2.1,</w:t>
      </w:r>
      <w:r w:rsidRPr="00D32FC4">
        <w:t xml:space="preserve"> but </w:t>
      </w:r>
      <w:r w:rsidR="00693781" w:rsidRPr="00D32FC4">
        <w:t xml:space="preserve">a large gap of spectrum </w:t>
      </w:r>
      <w:r w:rsidRPr="00D32FC4">
        <w:t>was required betw</w:t>
      </w:r>
      <w:r w:rsidR="00EE38B8" w:rsidRPr="00D32FC4">
        <w:t>een users to avoid interference. O</w:t>
      </w:r>
      <w:r w:rsidRPr="00D32FC4">
        <w:t xml:space="preserve">ther major </w:t>
      </w:r>
      <w:r w:rsidRPr="00D32FC4">
        <w:lastRenderedPageBreak/>
        <w:t>problems associated</w:t>
      </w:r>
      <w:ins w:id="1926" w:author="Tomás Rodrigues" w:date="2017-07-28T15:35:00Z">
        <w:r w:rsidR="004A5DFA">
          <w:t xml:space="preserve"> to this technology</w:t>
        </w:r>
      </w:ins>
      <w:r w:rsidRPr="00D32FC4">
        <w:t xml:space="preserve"> were low traffic density of one call per radio, limited services, calls susceptible to noise, low data rates, inadequate fraud protection </w:t>
      </w:r>
      <w:ins w:id="1927" w:author="Tomás Rodrigues" w:date="2017-07-28T15:36:00Z">
        <w:r w:rsidR="004A5DFA" w:rsidRPr="00D32FC4">
          <w:t>and poor security</w:t>
        </w:r>
        <w:r w:rsidR="004A5DFA">
          <w:t xml:space="preserve">, as </w:t>
        </w:r>
      </w:ins>
      <w:del w:id="1928" w:author="Tomás Rodrigues" w:date="2017-07-28T15:36:00Z">
        <w:r w:rsidRPr="00D32FC4" w:rsidDel="004A5DFA">
          <w:delText xml:space="preserve">due to </w:delText>
        </w:r>
        <w:r w:rsidR="001D5BC1" w:rsidDel="004A5DFA">
          <w:delText xml:space="preserve">that </w:delText>
        </w:r>
      </w:del>
      <w:r w:rsidRPr="00D32FC4">
        <w:t>anyone with a radio scanner could eavesdrop your</w:t>
      </w:r>
      <w:ins w:id="1929" w:author="Tomás Rodrigues" w:date="2017-07-28T15:36:00Z">
        <w:r w:rsidR="004A5DFA">
          <w:t xml:space="preserve"> unencrypted</w:t>
        </w:r>
      </w:ins>
      <w:ins w:id="1930" w:author="tomasrodrigues@ua.pt" w:date="2017-08-29T15:35:00Z">
        <w:r w:rsidR="0050271B">
          <w:t xml:space="preserve"> calls</w:t>
        </w:r>
      </w:ins>
      <w:del w:id="1931" w:author="Tomás Rodrigues" w:date="2017-07-28T15:36:00Z">
        <w:r w:rsidRPr="00D32FC4" w:rsidDel="004A5DFA">
          <w:delText xml:space="preserve"> call and poor securit</w:delText>
        </w:r>
        <w:r w:rsidR="007456E2" w:rsidDel="004A5DFA">
          <w:delText>y with unencrypted transmission</w:delText>
        </w:r>
      </w:del>
      <w:r w:rsidR="007456E2">
        <w:t>.</w:t>
      </w:r>
      <w:r w:rsidRPr="00D32FC4">
        <w:t xml:space="preserve"> </w:t>
      </w:r>
      <w:r w:rsidR="007456E2">
        <w:t>P</w:t>
      </w:r>
      <w:r w:rsidR="00EE38B8" w:rsidRPr="00D32FC4">
        <w:t>erhaps</w:t>
      </w:r>
      <w:del w:id="1932" w:author="Tomás Rodrigues" w:date="2017-07-28T15:36:00Z">
        <w:r w:rsidR="007456E2" w:rsidDel="004A5DFA">
          <w:delText>,</w:delText>
        </w:r>
      </w:del>
      <w:r w:rsidR="007456E2">
        <w:t xml:space="preserve"> </w:t>
      </w:r>
      <w:r w:rsidRPr="00D32FC4">
        <w:t>connections to</w:t>
      </w:r>
      <w:r w:rsidR="00EE38B8" w:rsidRPr="00D32FC4">
        <w:t xml:space="preserve"> a</w:t>
      </w:r>
      <w:r w:rsidRPr="00D32FC4">
        <w:t xml:space="preserve"> tower </w:t>
      </w:r>
      <w:r w:rsidR="00EE38B8" w:rsidRPr="00D32FC4">
        <w:t>miles</w:t>
      </w:r>
      <w:r w:rsidRPr="00D32FC4">
        <w:t xml:space="preserve"> away was</w:t>
      </w:r>
      <w:r w:rsidR="007456E2">
        <w:t>,</w:t>
      </w:r>
      <w:r w:rsidRPr="00D32FC4">
        <w:t xml:space="preserve"> at that time</w:t>
      </w:r>
      <w:r w:rsidR="007456E2">
        <w:t>,</w:t>
      </w:r>
      <w:r w:rsidRPr="00D32FC4">
        <w:t xml:space="preserve"> really impressive </w:t>
      </w:r>
      <w:hyperlink w:anchor="Ref_4" w:history="1">
        <w:r w:rsidRPr="007C2AAD">
          <w:rPr>
            <w:rStyle w:val="Hiperligao"/>
          </w:rPr>
          <w:t>[4]</w:t>
        </w:r>
      </w:hyperlink>
      <w:r w:rsidRPr="00D32FC4">
        <w:t>.</w:t>
      </w:r>
    </w:p>
    <w:p w14:paraId="40D1D180" w14:textId="77777777" w:rsidR="00904A40" w:rsidRPr="00D32FC4" w:rsidRDefault="00904A40" w:rsidP="0060034B">
      <w:pPr>
        <w:keepNext/>
        <w:jc w:val="center"/>
      </w:pPr>
      <w:r>
        <w:rPr>
          <w:noProof/>
          <w:lang w:val="pt-PT"/>
        </w:rPr>
        <w:drawing>
          <wp:inline distT="0" distB="0" distL="0" distR="0" wp14:anchorId="13DFC7A7" wp14:editId="5F79D855">
            <wp:extent cx="3392258" cy="2878666"/>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457074" cy="2933668"/>
                    </a:xfrm>
                    <a:prstGeom prst="rect">
                      <a:avLst/>
                    </a:prstGeom>
                  </pic:spPr>
                </pic:pic>
              </a:graphicData>
            </a:graphic>
          </wp:inline>
        </w:drawing>
      </w:r>
    </w:p>
    <w:p w14:paraId="4C5EE2E8" w14:textId="7831FFAD" w:rsidR="002333DE" w:rsidRPr="00D32FC4" w:rsidRDefault="0060034B" w:rsidP="0060034B">
      <w:pPr>
        <w:pStyle w:val="Legenda"/>
        <w:jc w:val="center"/>
        <w:rPr>
          <w:lang w:val="en-US"/>
        </w:rPr>
      </w:pPr>
      <w:bookmarkStart w:id="1933" w:name="_Toc489744273"/>
      <w:r w:rsidRPr="00D32FC4">
        <w:rPr>
          <w:lang w:val="en-US"/>
        </w:rPr>
        <w:t xml:space="preserve">Figure </w:t>
      </w:r>
      <w:ins w:id="1934"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1935"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1936" w:author="tomasrodrigues@ua.pt" w:date="2017-08-30T16:03:00Z">
        <w:r w:rsidR="00725F1B">
          <w:rPr>
            <w:noProof/>
            <w:lang w:val="en-US"/>
          </w:rPr>
          <w:t>1</w:t>
        </w:r>
      </w:ins>
      <w:ins w:id="1937" w:author="tomasrodrigues@ua.pt" w:date="2017-08-03T17:53:00Z">
        <w:r w:rsidR="00DF060B">
          <w:rPr>
            <w:lang w:val="en-US"/>
          </w:rPr>
          <w:fldChar w:fldCharType="end"/>
        </w:r>
      </w:ins>
      <w:del w:id="1938"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w:delText>
        </w:r>
        <w:r w:rsidR="00021318" w:rsidDel="005A5DE0">
          <w:rPr>
            <w:lang w:val="en-US"/>
          </w:rPr>
          <w:fldChar w:fldCharType="end"/>
        </w:r>
      </w:del>
      <w:r w:rsidRPr="00D32FC4">
        <w:rPr>
          <w:lang w:val="en-US"/>
        </w:rPr>
        <w:t xml:space="preserve"> - FDMA based on AMPS 1G technology </w:t>
      </w:r>
      <w:hyperlink w:anchor="Ref_5" w:history="1">
        <w:r w:rsidRPr="007C2AAD">
          <w:rPr>
            <w:rStyle w:val="Hiperligao"/>
            <w:lang w:val="en-US"/>
          </w:rPr>
          <w:t>[5]</w:t>
        </w:r>
        <w:bookmarkEnd w:id="1933"/>
      </w:hyperlink>
    </w:p>
    <w:p w14:paraId="6F33BC17" w14:textId="703A2379" w:rsidR="00973A73" w:rsidRPr="00D32FC4" w:rsidRDefault="002333DE" w:rsidP="00973A73">
      <w:pPr>
        <w:rPr>
          <w:rFonts w:eastAsiaTheme="minorHAnsi"/>
        </w:rPr>
      </w:pPr>
      <w:r w:rsidRPr="00D32FC4">
        <w:rPr>
          <w:rFonts w:eastAsiaTheme="minorHAnsi"/>
        </w:rPr>
        <w:t xml:space="preserve">   </w:t>
      </w:r>
      <w:r w:rsidR="000D781C" w:rsidRPr="00D32FC4">
        <w:rPr>
          <w:rFonts w:eastAsiaTheme="minorHAnsi"/>
        </w:rPr>
        <w:t xml:space="preserve">In the 1990’s, the </w:t>
      </w:r>
      <w:r w:rsidR="000D781C" w:rsidRPr="00D32FC4">
        <w:rPr>
          <w:rFonts w:eastAsiaTheme="minorHAnsi"/>
          <w:b/>
        </w:rPr>
        <w:t>‘second generation’ 2G</w:t>
      </w:r>
      <w:r w:rsidR="000D781C" w:rsidRPr="00D32FC4">
        <w:rPr>
          <w:rFonts w:eastAsiaTheme="minorHAnsi"/>
        </w:rPr>
        <w:t xml:space="preserve"> mobile phone systems appeared, the first digital cellular network, </w:t>
      </w:r>
      <w:del w:id="1939" w:author="tomasrodrigues@ua.pt" w:date="2017-08-29T15:36:00Z">
        <w:r w:rsidR="000D781C" w:rsidRPr="00D32FC4" w:rsidDel="0050271B">
          <w:rPr>
            <w:rFonts w:eastAsiaTheme="minorHAnsi"/>
          </w:rPr>
          <w:delText xml:space="preserve">bigger </w:delText>
        </w:r>
      </w:del>
      <w:ins w:id="1940" w:author="tomasrodrigues@ua.pt" w:date="2017-08-29T15:36:00Z">
        <w:r w:rsidR="0050271B">
          <w:rPr>
            <w:rFonts w:eastAsiaTheme="minorHAnsi"/>
          </w:rPr>
          <w:t>larger</w:t>
        </w:r>
        <w:r w:rsidR="0050271B" w:rsidRPr="00D32FC4">
          <w:rPr>
            <w:rFonts w:eastAsiaTheme="minorHAnsi"/>
          </w:rPr>
          <w:t xml:space="preserve"> </w:t>
        </w:r>
      </w:ins>
      <w:r w:rsidR="000D781C" w:rsidRPr="00D32FC4">
        <w:rPr>
          <w:rFonts w:eastAsiaTheme="minorHAnsi"/>
        </w:rPr>
        <w:t>and better than 1G. The initial requirements for this network defined b</w:t>
      </w:r>
      <w:r w:rsidR="001D5BC1">
        <w:rPr>
          <w:rFonts w:eastAsiaTheme="minorHAnsi"/>
        </w:rPr>
        <w:t>y</w:t>
      </w:r>
      <w:r w:rsidR="00DE506E">
        <w:rPr>
          <w:rFonts w:eastAsiaTheme="minorHAnsi"/>
        </w:rPr>
        <w:t xml:space="preserve"> the</w:t>
      </w:r>
      <w:r w:rsidR="001D5BC1">
        <w:rPr>
          <w:rFonts w:eastAsiaTheme="minorHAnsi"/>
        </w:rPr>
        <w:t xml:space="preserve"> </w:t>
      </w:r>
      <w:r w:rsidR="000F60AB" w:rsidRPr="00D32FC4">
        <w:rPr>
          <w:rStyle w:val="apple-converted-space"/>
          <w:rFonts w:cs="Arial"/>
          <w:color w:val="252525"/>
          <w:shd w:val="clear" w:color="auto" w:fill="FFFFFF"/>
        </w:rPr>
        <w:t>European</w:t>
      </w:r>
      <w:r w:rsidR="000F60AB" w:rsidRPr="00D32FC4">
        <w:rPr>
          <w:rFonts w:eastAsiaTheme="minorHAnsi"/>
          <w:lang w:eastAsia="en-US"/>
        </w:rPr>
        <w:t xml:space="preserve"> Conference of Postal and Telecommunications Administrations</w:t>
      </w:r>
      <w:r w:rsidR="00DE506E">
        <w:rPr>
          <w:rFonts w:eastAsiaTheme="minorHAnsi"/>
          <w:lang w:eastAsia="en-US"/>
        </w:rPr>
        <w:t xml:space="preserve"> and</w:t>
      </w:r>
      <w:r w:rsidR="00DE506E" w:rsidRPr="00DE506E">
        <w:rPr>
          <w:rFonts w:eastAsiaTheme="minorHAnsi"/>
          <w:lang w:eastAsia="en-US"/>
        </w:rPr>
        <w:t xml:space="preserve"> </w:t>
      </w:r>
      <w:r w:rsidR="00DE506E">
        <w:rPr>
          <w:rFonts w:eastAsiaTheme="minorHAnsi"/>
          <w:lang w:eastAsia="en-US"/>
        </w:rPr>
        <w:t xml:space="preserve">the </w:t>
      </w:r>
      <w:r w:rsidR="00DE506E" w:rsidRPr="00D32FC4">
        <w:rPr>
          <w:rFonts w:eastAsiaTheme="minorHAnsi"/>
          <w:lang w:eastAsia="en-US"/>
        </w:rPr>
        <w:t>European Telecommunications Standards Institute</w:t>
      </w:r>
      <w:r w:rsidR="000F60AB">
        <w:rPr>
          <w:rFonts w:eastAsiaTheme="minorHAnsi"/>
        </w:rPr>
        <w:t xml:space="preserve"> </w:t>
      </w:r>
      <w:r w:rsidR="00DE506E">
        <w:rPr>
          <w:rFonts w:eastAsiaTheme="minorHAnsi"/>
        </w:rPr>
        <w:t>(</w:t>
      </w:r>
      <w:r w:rsidR="001D5BC1">
        <w:rPr>
          <w:rFonts w:eastAsiaTheme="minorHAnsi"/>
        </w:rPr>
        <w:t>CEPT/ETSI</w:t>
      </w:r>
      <w:r w:rsidR="00DE506E">
        <w:rPr>
          <w:rFonts w:eastAsiaTheme="minorHAnsi"/>
        </w:rPr>
        <w:t>)</w:t>
      </w:r>
      <w:r w:rsidR="001D5BC1">
        <w:rPr>
          <w:rFonts w:eastAsiaTheme="minorHAnsi"/>
        </w:rPr>
        <w:t xml:space="preserve"> were: more efficiency</w:t>
      </w:r>
      <w:r w:rsidR="000D781C" w:rsidRPr="00D32FC4">
        <w:rPr>
          <w:rFonts w:eastAsiaTheme="minorHAnsi"/>
        </w:rPr>
        <w:t xml:space="preserve"> </w:t>
      </w:r>
      <w:r w:rsidR="00DE506E">
        <w:rPr>
          <w:rFonts w:eastAsiaTheme="minorHAnsi"/>
        </w:rPr>
        <w:t>on</w:t>
      </w:r>
      <w:r w:rsidR="001D5BC1">
        <w:rPr>
          <w:rFonts w:eastAsiaTheme="minorHAnsi"/>
        </w:rPr>
        <w:t xml:space="preserve"> the</w:t>
      </w:r>
      <w:r w:rsidR="000D781C" w:rsidRPr="00D32FC4">
        <w:rPr>
          <w:rFonts w:eastAsiaTheme="minorHAnsi"/>
        </w:rPr>
        <w:t xml:space="preserve"> radio frequency usage, QoS, Numbering ITU-T and signaling protocol in the network. </w:t>
      </w:r>
    </w:p>
    <w:p w14:paraId="2EC3A815" w14:textId="64B23F9D" w:rsidR="004A5DFA" w:rsidRPr="00D32FC4" w:rsidRDefault="000D781C" w:rsidP="00973A73">
      <w:pPr>
        <w:ind w:left="0"/>
        <w:rPr>
          <w:rFonts w:eastAsiaTheme="minorHAnsi"/>
        </w:rPr>
      </w:pPr>
      <w:r w:rsidRPr="00D32FC4">
        <w:rPr>
          <w:rFonts w:eastAsiaTheme="minorHAnsi"/>
        </w:rPr>
        <w:t xml:space="preserve">   This generation introduced the </w:t>
      </w:r>
      <w:r w:rsidR="00DE506E" w:rsidRPr="00D32FC4">
        <w:t>Global System for Mobile Communications</w:t>
      </w:r>
      <w:r w:rsidR="00DE506E" w:rsidRPr="00D32FC4">
        <w:rPr>
          <w:rFonts w:eastAsiaTheme="minorHAnsi"/>
        </w:rPr>
        <w:t xml:space="preserve"> </w:t>
      </w:r>
      <w:r w:rsidR="00DE506E">
        <w:rPr>
          <w:rFonts w:eastAsiaTheme="minorHAnsi"/>
        </w:rPr>
        <w:t>(</w:t>
      </w:r>
      <w:r w:rsidRPr="00D32FC4">
        <w:rPr>
          <w:rFonts w:eastAsiaTheme="minorHAnsi"/>
        </w:rPr>
        <w:t>GSM</w:t>
      </w:r>
      <w:r w:rsidR="00DE506E">
        <w:rPr>
          <w:rFonts w:eastAsiaTheme="minorHAnsi"/>
        </w:rPr>
        <w:t>)</w:t>
      </w:r>
      <w:r w:rsidRPr="00D32FC4">
        <w:rPr>
          <w:rFonts w:eastAsiaTheme="minorHAnsi"/>
        </w:rPr>
        <w:t xml:space="preserve"> architecture</w:t>
      </w:r>
      <w:r w:rsidR="00663277">
        <w:rPr>
          <w:rFonts w:eastAsiaTheme="minorHAnsi"/>
        </w:rPr>
        <w:t xml:space="preserve"> </w:t>
      </w:r>
      <w:r w:rsidRPr="00D32FC4">
        <w:rPr>
          <w:rFonts w:eastAsiaTheme="minorHAnsi"/>
        </w:rPr>
        <w:t>in 1991</w:t>
      </w:r>
      <w:r w:rsidR="007456E2">
        <w:rPr>
          <w:rFonts w:eastAsiaTheme="minorHAnsi"/>
        </w:rPr>
        <w:t>,</w:t>
      </w:r>
      <w:r w:rsidRPr="00D32FC4">
        <w:rPr>
          <w:rFonts w:eastAsiaTheme="minorHAnsi"/>
        </w:rPr>
        <w:t xml:space="preserve"> enabling more users per channel with </w:t>
      </w:r>
      <w:r w:rsidR="00DE506E" w:rsidRPr="007456E2">
        <w:t xml:space="preserve">the </w:t>
      </w:r>
      <w:ins w:id="1941" w:author="Tomás Rodrigues" w:date="2017-07-28T15:47:00Z">
        <w:r w:rsidR="00B66FE8">
          <w:t>T</w:t>
        </w:r>
      </w:ins>
      <w:del w:id="1942" w:author="Tomás Rodrigues" w:date="2017-07-28T15:47:00Z">
        <w:r w:rsidR="007456E2" w:rsidRPr="007456E2" w:rsidDel="00B66FE8">
          <w:delText>t</w:delText>
        </w:r>
      </w:del>
      <w:r w:rsidR="007456E2" w:rsidRPr="007456E2">
        <w:t xml:space="preserve">ime </w:t>
      </w:r>
      <w:ins w:id="1943" w:author="Tomás Rodrigues" w:date="2017-07-28T15:47:00Z">
        <w:r w:rsidR="00B66FE8">
          <w:t>D</w:t>
        </w:r>
      </w:ins>
      <w:del w:id="1944" w:author="Tomás Rodrigues" w:date="2017-07-28T15:47:00Z">
        <w:r w:rsidR="007456E2" w:rsidRPr="007456E2" w:rsidDel="00B66FE8">
          <w:delText>d</w:delText>
        </w:r>
      </w:del>
      <w:r w:rsidR="007456E2" w:rsidRPr="007456E2">
        <w:t xml:space="preserve">ivision </w:t>
      </w:r>
      <w:ins w:id="1945" w:author="Tomás Rodrigues" w:date="2017-07-28T15:47:00Z">
        <w:r w:rsidR="00B66FE8">
          <w:t>M</w:t>
        </w:r>
      </w:ins>
      <w:del w:id="1946" w:author="Tomás Rodrigues" w:date="2017-07-28T15:47:00Z">
        <w:r w:rsidR="007456E2" w:rsidRPr="007456E2" w:rsidDel="00B66FE8">
          <w:delText>m</w:delText>
        </w:r>
      </w:del>
      <w:r w:rsidR="007456E2" w:rsidRPr="007456E2">
        <w:t>ultiple</w:t>
      </w:r>
      <w:r w:rsidR="007456E2">
        <w:rPr>
          <w:rStyle w:val="nfase"/>
          <w:rFonts w:ascii="Arial" w:hAnsi="Arial" w:cs="Arial"/>
          <w:b/>
          <w:bCs/>
          <w:i w:val="0"/>
          <w:iCs w:val="0"/>
          <w:color w:val="6A6A6A"/>
          <w:shd w:val="clear" w:color="auto" w:fill="FFFFFF"/>
        </w:rPr>
        <w:t xml:space="preserve"> </w:t>
      </w:r>
      <w:ins w:id="1947" w:author="Tomás Rodrigues" w:date="2017-07-28T15:47:00Z">
        <w:r w:rsidR="00B66FE8">
          <w:t>A</w:t>
        </w:r>
      </w:ins>
      <w:del w:id="1948" w:author="Tomás Rodrigues" w:date="2017-07-28T15:47:00Z">
        <w:r w:rsidR="007456E2" w:rsidRPr="007456E2" w:rsidDel="00B66FE8">
          <w:delText>a</w:delText>
        </w:r>
      </w:del>
      <w:r w:rsidR="007456E2" w:rsidRPr="007456E2">
        <w:t>ccess</w:t>
      </w:r>
      <w:r w:rsidR="007456E2">
        <w:rPr>
          <w:rStyle w:val="nfase"/>
          <w:rFonts w:ascii="Arial" w:hAnsi="Arial" w:cs="Arial"/>
          <w:b/>
          <w:bCs/>
          <w:i w:val="0"/>
          <w:iCs w:val="0"/>
          <w:color w:val="6A6A6A"/>
          <w:shd w:val="clear" w:color="auto" w:fill="FFFFFF"/>
        </w:rPr>
        <w:t xml:space="preserve"> (</w:t>
      </w:r>
      <w:commentRangeStart w:id="1949"/>
      <w:r w:rsidRPr="00D32FC4">
        <w:rPr>
          <w:rFonts w:eastAsiaTheme="minorHAnsi"/>
        </w:rPr>
        <w:t>TDMA</w:t>
      </w:r>
      <w:commentRangeEnd w:id="1949"/>
      <w:r w:rsidR="00B66FE8">
        <w:rPr>
          <w:rStyle w:val="Refdecomentrio"/>
        </w:rPr>
        <w:commentReference w:id="1949"/>
      </w:r>
      <w:r w:rsidR="007456E2">
        <w:rPr>
          <w:rFonts w:eastAsiaTheme="minorHAnsi"/>
        </w:rPr>
        <w:t>)</w:t>
      </w:r>
      <w:r w:rsidRPr="00D32FC4">
        <w:rPr>
          <w:rFonts w:eastAsiaTheme="minorHAnsi"/>
        </w:rPr>
        <w:t xml:space="preserve"> technique</w:t>
      </w:r>
      <w:r w:rsidR="00DE506E">
        <w:rPr>
          <w:rFonts w:eastAsiaTheme="minorHAnsi"/>
        </w:rPr>
        <w:t>, but still required</w:t>
      </w:r>
      <w:r w:rsidRPr="00D32FC4">
        <w:rPr>
          <w:rFonts w:eastAsiaTheme="minorHAnsi"/>
        </w:rPr>
        <w:t xml:space="preserve"> a large gap of spectrum between users to avoid interference. This architecture</w:t>
      </w:r>
      <w:r w:rsidR="00663277">
        <w:rPr>
          <w:rFonts w:eastAsiaTheme="minorHAnsi"/>
        </w:rPr>
        <w:t xml:space="preserve"> can be seen in figure 2.2 and</w:t>
      </w:r>
      <w:r w:rsidRPr="00D32FC4">
        <w:rPr>
          <w:rFonts w:eastAsiaTheme="minorHAnsi"/>
        </w:rPr>
        <w:t xml:space="preserve"> i</w:t>
      </w:r>
      <w:r w:rsidR="00DE506E">
        <w:rPr>
          <w:rFonts w:eastAsiaTheme="minorHAnsi"/>
        </w:rPr>
        <w:t>t’</w:t>
      </w:r>
      <w:r w:rsidRPr="00D32FC4">
        <w:rPr>
          <w:rFonts w:eastAsiaTheme="minorHAnsi"/>
        </w:rPr>
        <w:t xml:space="preserve">s divided into three parts: Mobile Station (MS), Base Station Subsystem (BSS) and </w:t>
      </w:r>
      <w:commentRangeStart w:id="1950"/>
      <w:ins w:id="1951" w:author="tomasrodrigues@ua.pt" w:date="2017-08-29T15:37:00Z">
        <w:r w:rsidR="0050271B">
          <w:rPr>
            <w:rFonts w:eastAsiaTheme="minorHAnsi"/>
          </w:rPr>
          <w:t xml:space="preserve">Network </w:t>
        </w:r>
        <w:commentRangeEnd w:id="1950"/>
        <w:r w:rsidR="0050271B">
          <w:rPr>
            <w:rStyle w:val="Refdecomentrio"/>
          </w:rPr>
          <w:commentReference w:id="1950"/>
        </w:r>
      </w:ins>
      <w:r w:rsidRPr="00D32FC4">
        <w:rPr>
          <w:rFonts w:eastAsiaTheme="minorHAnsi"/>
        </w:rPr>
        <w:t>Switching Subsystem (NSS). The first one consists of Mobile Equipment (ME) and a Subscriber Identity Module (SIM) containing the subscriber identity, a password (PIN), subscription information such as last received/dialed numbers, last visited location area and more</w:t>
      </w:r>
      <w:r w:rsidR="001D5BC1">
        <w:rPr>
          <w:rFonts w:eastAsiaTheme="minorHAnsi"/>
        </w:rPr>
        <w:t xml:space="preserve"> commonly</w:t>
      </w:r>
      <w:r w:rsidRPr="00D32FC4">
        <w:rPr>
          <w:rFonts w:eastAsiaTheme="minorHAnsi"/>
        </w:rPr>
        <w:t xml:space="preserve"> used for authentication and other security procedures.</w:t>
      </w:r>
    </w:p>
    <w:p w14:paraId="2313EC7F" w14:textId="1935ED43" w:rsidR="00973A73" w:rsidRPr="00D32FC4" w:rsidRDefault="000D781C" w:rsidP="00973A73">
      <w:pPr>
        <w:ind w:left="0"/>
        <w:rPr>
          <w:rFonts w:eastAsiaTheme="minorHAnsi"/>
        </w:rPr>
      </w:pPr>
      <w:r w:rsidRPr="00D32FC4">
        <w:rPr>
          <w:rFonts w:eastAsiaTheme="minorHAnsi"/>
        </w:rPr>
        <w:t xml:space="preserve">   The BSS is composed by</w:t>
      </w:r>
      <w:r w:rsidR="00DE506E">
        <w:rPr>
          <w:rFonts w:eastAsiaTheme="minorHAnsi"/>
        </w:rPr>
        <w:t xml:space="preserve"> a</w:t>
      </w:r>
      <w:r w:rsidRPr="00D32FC4">
        <w:rPr>
          <w:rFonts w:eastAsiaTheme="minorHAnsi"/>
        </w:rPr>
        <w:t xml:space="preserve"> base station controller (BSC) and</w:t>
      </w:r>
      <w:r w:rsidR="00DE506E">
        <w:rPr>
          <w:rFonts w:eastAsiaTheme="minorHAnsi"/>
        </w:rPr>
        <w:t xml:space="preserve"> one or more</w:t>
      </w:r>
      <w:r w:rsidRPr="00D32FC4">
        <w:rPr>
          <w:rFonts w:eastAsiaTheme="minorHAnsi"/>
        </w:rPr>
        <w:t xml:space="preserve"> base transceiver station (BTS)</w:t>
      </w:r>
      <w:r w:rsidR="00DE506E">
        <w:rPr>
          <w:rFonts w:eastAsiaTheme="minorHAnsi"/>
        </w:rPr>
        <w:t xml:space="preserve">, placed in the center of </w:t>
      </w:r>
      <w:r w:rsidR="001D5BC1">
        <w:rPr>
          <w:rFonts w:eastAsiaTheme="minorHAnsi"/>
        </w:rPr>
        <w:t>a</w:t>
      </w:r>
      <w:r w:rsidRPr="00D32FC4">
        <w:rPr>
          <w:rFonts w:eastAsiaTheme="minorHAnsi"/>
        </w:rPr>
        <w:t xml:space="preserve"> geographic area covered by a </w:t>
      </w:r>
      <w:hyperlink r:id="rId15" w:history="1">
        <w:r w:rsidRPr="00D32FC4">
          <w:rPr>
            <w:rFonts w:eastAsiaTheme="minorHAnsi"/>
          </w:rPr>
          <w:t>base station</w:t>
        </w:r>
      </w:hyperlink>
      <w:r w:rsidRPr="00D32FC4">
        <w:rPr>
          <w:rFonts w:eastAsiaTheme="minorHAnsi"/>
        </w:rPr>
        <w:t xml:space="preserve"> and maps transceivers</w:t>
      </w:r>
      <w:ins w:id="1952" w:author="tomasrodrigues@ua.pt" w:date="2017-08-29T15:38:00Z">
        <w:r w:rsidR="0050271B">
          <w:rPr>
            <w:rFonts w:eastAsiaTheme="minorHAnsi"/>
          </w:rPr>
          <w:t xml:space="preserve">. </w:t>
        </w:r>
      </w:ins>
      <w:del w:id="1953" w:author="tomasrodrigues@ua.pt" w:date="2017-08-29T15:38:00Z">
        <w:r w:rsidRPr="00D32FC4" w:rsidDel="0050271B">
          <w:rPr>
            <w:rFonts w:eastAsiaTheme="minorHAnsi"/>
          </w:rPr>
          <w:lastRenderedPageBreak/>
          <w:delText xml:space="preserve"> and antennas to the cell,</w:delText>
        </w:r>
        <w:r w:rsidR="00DE506E" w:rsidDel="0050271B">
          <w:rPr>
            <w:rFonts w:eastAsiaTheme="minorHAnsi"/>
          </w:rPr>
          <w:delText xml:space="preserve"> called cell. </w:delText>
        </w:r>
      </w:del>
      <w:r w:rsidR="00DE506E">
        <w:rPr>
          <w:rFonts w:eastAsiaTheme="minorHAnsi"/>
        </w:rPr>
        <w:t>The cell</w:t>
      </w:r>
      <w:r w:rsidRPr="00D32FC4">
        <w:rPr>
          <w:rFonts w:eastAsiaTheme="minorHAnsi"/>
        </w:rPr>
        <w:t xml:space="preserve"> size is defined based on </w:t>
      </w:r>
      <w:r w:rsidR="00DE506E">
        <w:rPr>
          <w:rFonts w:eastAsiaTheme="minorHAnsi"/>
        </w:rPr>
        <w:t xml:space="preserve">the </w:t>
      </w:r>
      <w:r w:rsidRPr="00D32FC4">
        <w:rPr>
          <w:rFonts w:eastAsiaTheme="minorHAnsi"/>
        </w:rPr>
        <w:t>BTS</w:t>
      </w:r>
      <w:del w:id="1954" w:author="tomasrodrigues@ua.pt" w:date="2017-08-29T15:39:00Z">
        <w:r w:rsidRPr="00D32FC4" w:rsidDel="0050271B">
          <w:rPr>
            <w:rFonts w:eastAsiaTheme="minorHAnsi"/>
          </w:rPr>
          <w:delText>’</w:delText>
        </w:r>
      </w:del>
      <w:r w:rsidRPr="00D32FC4">
        <w:rPr>
          <w:rFonts w:eastAsiaTheme="minorHAnsi"/>
        </w:rPr>
        <w:t xml:space="preserve">s transmitting power. BSC manages radio resources of </w:t>
      </w:r>
      <w:ins w:id="1955" w:author="tomasrodrigues@ua.pt" w:date="2017-08-29T15:39:00Z">
        <w:r w:rsidR="0050271B">
          <w:rPr>
            <w:rFonts w:eastAsiaTheme="minorHAnsi"/>
          </w:rPr>
          <w:t xml:space="preserve">the </w:t>
        </w:r>
      </w:ins>
      <w:r w:rsidRPr="00D32FC4">
        <w:rPr>
          <w:rFonts w:eastAsiaTheme="minorHAnsi"/>
        </w:rPr>
        <w:t>BTS</w:t>
      </w:r>
      <w:del w:id="1956" w:author="tomasrodrigues@ua.pt" w:date="2017-08-29T15:39:00Z">
        <w:r w:rsidRPr="00D32FC4" w:rsidDel="0050271B">
          <w:rPr>
            <w:rFonts w:eastAsiaTheme="minorHAnsi"/>
          </w:rPr>
          <w:delText>’</w:delText>
        </w:r>
      </w:del>
      <w:r w:rsidRPr="00D32FC4">
        <w:rPr>
          <w:rFonts w:eastAsiaTheme="minorHAnsi"/>
        </w:rPr>
        <w:t xml:space="preserve">s and handles </w:t>
      </w:r>
      <w:ins w:id="1957" w:author="tomasrodrigues@ua.pt" w:date="2017-08-29T15:39:00Z">
        <w:r w:rsidR="0050271B">
          <w:rPr>
            <w:rFonts w:eastAsiaTheme="minorHAnsi"/>
          </w:rPr>
          <w:t xml:space="preserve">the </w:t>
        </w:r>
      </w:ins>
      <w:r w:rsidRPr="00D32FC4">
        <w:rPr>
          <w:rFonts w:eastAsiaTheme="minorHAnsi"/>
        </w:rPr>
        <w:t>BTS</w:t>
      </w:r>
      <w:ins w:id="1958" w:author="tomasrodrigues@ua.pt" w:date="2017-08-29T15:39:00Z">
        <w:r w:rsidR="0050271B">
          <w:rPr>
            <w:rFonts w:eastAsiaTheme="minorHAnsi"/>
          </w:rPr>
          <w:t>s</w:t>
        </w:r>
      </w:ins>
      <w:r w:rsidRPr="00D32FC4">
        <w:rPr>
          <w:rFonts w:eastAsiaTheme="minorHAnsi"/>
        </w:rPr>
        <w:t xml:space="preserve"> and </w:t>
      </w:r>
      <w:ins w:id="1959" w:author="tomasrodrigues@ua.pt" w:date="2017-08-29T15:39:00Z">
        <w:r w:rsidR="0050271B">
          <w:rPr>
            <w:rFonts w:eastAsiaTheme="minorHAnsi"/>
          </w:rPr>
          <w:t xml:space="preserve">the </w:t>
        </w:r>
      </w:ins>
      <w:r w:rsidRPr="00D32FC4">
        <w:rPr>
          <w:rFonts w:eastAsiaTheme="minorHAnsi"/>
        </w:rPr>
        <w:t>MS power control, handovers, channel allocation</w:t>
      </w:r>
      <w:r w:rsidR="00EE38B8" w:rsidRPr="00D32FC4">
        <w:rPr>
          <w:rFonts w:eastAsiaTheme="minorHAnsi"/>
        </w:rPr>
        <w:t xml:space="preserve"> and i</w:t>
      </w:r>
      <w:r w:rsidRPr="00D32FC4">
        <w:rPr>
          <w:rFonts w:eastAsiaTheme="minorHAnsi"/>
        </w:rPr>
        <w:t xml:space="preserve">t also gathers the traffic towards the MSC </w:t>
      </w:r>
      <w:hyperlink w:anchor="Ref_6" w:history="1">
        <w:r w:rsidRPr="007C2AAD">
          <w:rPr>
            <w:rStyle w:val="Hiperligao"/>
            <w:rFonts w:eastAsiaTheme="minorHAnsi"/>
          </w:rPr>
          <w:t>[6]</w:t>
        </w:r>
      </w:hyperlink>
      <w:r w:rsidRPr="00D32FC4">
        <w:rPr>
          <w:rFonts w:eastAsiaTheme="minorHAnsi"/>
        </w:rPr>
        <w:t>.</w:t>
      </w:r>
    </w:p>
    <w:p w14:paraId="4E6486D3" w14:textId="77777777" w:rsidR="00973A73" w:rsidRPr="00D32FC4" w:rsidRDefault="00DE506E" w:rsidP="00973A73">
      <w:pPr>
        <w:ind w:left="0"/>
        <w:rPr>
          <w:rFonts w:eastAsiaTheme="minorHAnsi"/>
        </w:rPr>
      </w:pPr>
      <w:r>
        <w:rPr>
          <w:rFonts w:eastAsiaTheme="minorHAnsi"/>
        </w:rPr>
        <w:t xml:space="preserve">   At last the NSS is</w:t>
      </w:r>
      <w:r w:rsidR="000D781C" w:rsidRPr="00D32FC4">
        <w:rPr>
          <w:rFonts w:eastAsiaTheme="minorHAnsi"/>
        </w:rPr>
        <w:t xml:space="preserve"> composed by</w:t>
      </w:r>
      <w:r>
        <w:rPr>
          <w:rFonts w:eastAsiaTheme="minorHAnsi"/>
        </w:rPr>
        <w:t xml:space="preserve"> the </w:t>
      </w:r>
      <w:r w:rsidRPr="00D32FC4">
        <w:rPr>
          <w:rFonts w:eastAsiaTheme="minorHAnsi"/>
        </w:rPr>
        <w:t>Mobile Switching Center</w:t>
      </w:r>
      <w:r w:rsidR="000D781C" w:rsidRPr="00D32FC4">
        <w:rPr>
          <w:rFonts w:eastAsiaTheme="minorHAnsi"/>
        </w:rPr>
        <w:t xml:space="preserve"> </w:t>
      </w:r>
      <w:r>
        <w:rPr>
          <w:rFonts w:eastAsiaTheme="minorHAnsi"/>
        </w:rPr>
        <w:t>(</w:t>
      </w:r>
      <w:r w:rsidR="000D781C" w:rsidRPr="00D32FC4">
        <w:rPr>
          <w:rFonts w:eastAsiaTheme="minorHAnsi"/>
        </w:rPr>
        <w:t>MSC</w:t>
      </w:r>
      <w:r>
        <w:rPr>
          <w:rFonts w:eastAsiaTheme="minorHAnsi"/>
        </w:rPr>
        <w:t xml:space="preserve">) containing four databases: </w:t>
      </w:r>
      <w:r w:rsidR="004538C8" w:rsidRPr="00D32FC4">
        <w:rPr>
          <w:rFonts w:eastAsiaTheme="minorHAnsi"/>
        </w:rPr>
        <w:t xml:space="preserve">Home Location Register </w:t>
      </w:r>
      <w:r w:rsidR="000D781C" w:rsidRPr="00D32FC4">
        <w:rPr>
          <w:rFonts w:eastAsiaTheme="minorHAnsi"/>
        </w:rPr>
        <w:t>(HLR</w:t>
      </w:r>
      <w:r>
        <w:rPr>
          <w:rFonts w:eastAsiaTheme="minorHAnsi"/>
        </w:rPr>
        <w:t>)</w:t>
      </w:r>
      <w:r w:rsidR="000D781C" w:rsidRPr="00D32FC4">
        <w:rPr>
          <w:rFonts w:eastAsiaTheme="minorHAnsi"/>
        </w:rPr>
        <w:t xml:space="preserve">, </w:t>
      </w:r>
      <w:r w:rsidR="004538C8">
        <w:rPr>
          <w:rFonts w:eastAsiaTheme="minorHAnsi"/>
        </w:rPr>
        <w:t xml:space="preserve">Visitor Location Register </w:t>
      </w:r>
      <w:r>
        <w:rPr>
          <w:rFonts w:eastAsiaTheme="minorHAnsi"/>
        </w:rPr>
        <w:t>(</w:t>
      </w:r>
      <w:r w:rsidR="000D781C" w:rsidRPr="00D32FC4">
        <w:rPr>
          <w:rFonts w:eastAsiaTheme="minorHAnsi"/>
        </w:rPr>
        <w:t>VLR</w:t>
      </w:r>
      <w:r>
        <w:rPr>
          <w:rFonts w:eastAsiaTheme="minorHAnsi"/>
        </w:rPr>
        <w:t>)</w:t>
      </w:r>
      <w:r w:rsidR="000D781C" w:rsidRPr="00D32FC4">
        <w:rPr>
          <w:rFonts w:eastAsiaTheme="minorHAnsi"/>
        </w:rPr>
        <w:t xml:space="preserve">, </w:t>
      </w:r>
      <w:r w:rsidR="004538C8">
        <w:rPr>
          <w:rFonts w:eastAsiaTheme="minorHAnsi"/>
        </w:rPr>
        <w:t xml:space="preserve">Authentication Center </w:t>
      </w:r>
      <w:r>
        <w:rPr>
          <w:rFonts w:eastAsiaTheme="minorHAnsi"/>
        </w:rPr>
        <w:t>(</w:t>
      </w:r>
      <w:r w:rsidR="000D781C" w:rsidRPr="00D32FC4">
        <w:rPr>
          <w:rFonts w:eastAsiaTheme="minorHAnsi"/>
        </w:rPr>
        <w:t>AuC</w:t>
      </w:r>
      <w:r>
        <w:rPr>
          <w:rFonts w:eastAsiaTheme="minorHAnsi"/>
        </w:rPr>
        <w:t>)</w:t>
      </w:r>
      <w:r w:rsidR="000D781C" w:rsidRPr="00D32FC4">
        <w:rPr>
          <w:rFonts w:eastAsiaTheme="minorHAnsi"/>
        </w:rPr>
        <w:t xml:space="preserve"> and </w:t>
      </w:r>
      <w:r w:rsidR="004538C8" w:rsidRPr="00D32FC4">
        <w:rPr>
          <w:rFonts w:eastAsiaTheme="minorHAnsi"/>
        </w:rPr>
        <w:t>E</w:t>
      </w:r>
      <w:r w:rsidR="004538C8">
        <w:rPr>
          <w:rFonts w:eastAsiaTheme="minorHAnsi"/>
        </w:rPr>
        <w:t xml:space="preserve">quipment Identity Register </w:t>
      </w:r>
      <w:r>
        <w:rPr>
          <w:rFonts w:eastAsiaTheme="minorHAnsi"/>
        </w:rPr>
        <w:t>(</w:t>
      </w:r>
      <w:r w:rsidR="000D781C" w:rsidRPr="00D32FC4">
        <w:rPr>
          <w:rFonts w:eastAsiaTheme="minorHAnsi"/>
        </w:rPr>
        <w:t>EiR) and</w:t>
      </w:r>
      <w:r w:rsidR="00165796">
        <w:rPr>
          <w:rFonts w:eastAsiaTheme="minorHAnsi"/>
        </w:rPr>
        <w:t xml:space="preserve"> </w:t>
      </w:r>
      <w:r w:rsidR="004538C8">
        <w:rPr>
          <w:rFonts w:eastAsiaTheme="minorHAnsi"/>
        </w:rPr>
        <w:t xml:space="preserve">the </w:t>
      </w:r>
      <w:r w:rsidR="004538C8" w:rsidRPr="00D32FC4">
        <w:rPr>
          <w:rFonts w:eastAsiaTheme="minorHAnsi"/>
        </w:rPr>
        <w:t>G</w:t>
      </w:r>
      <w:r w:rsidR="004538C8">
        <w:rPr>
          <w:rFonts w:eastAsiaTheme="minorHAnsi"/>
        </w:rPr>
        <w:t xml:space="preserve">ateway </w:t>
      </w:r>
      <w:r w:rsidR="004538C8" w:rsidRPr="00D32FC4">
        <w:rPr>
          <w:rFonts w:eastAsiaTheme="minorHAnsi"/>
        </w:rPr>
        <w:t>MSC</w:t>
      </w:r>
      <w:r w:rsidR="000D781C" w:rsidRPr="00D32FC4">
        <w:rPr>
          <w:rFonts w:eastAsiaTheme="minorHAnsi"/>
        </w:rPr>
        <w:t xml:space="preserve">. The MSC manages the communication between the mobiles and the fixed network, handles authentication and registration from connections with subsystem databases. </w:t>
      </w:r>
      <w:r w:rsidR="004538C8">
        <w:rPr>
          <w:rFonts w:eastAsiaTheme="minorHAnsi"/>
        </w:rPr>
        <w:t>The HLR</w:t>
      </w:r>
      <w:r w:rsidR="000D781C" w:rsidRPr="00D32FC4">
        <w:rPr>
          <w:rFonts w:eastAsiaTheme="minorHAnsi"/>
        </w:rPr>
        <w:t xml:space="preserve"> maintains permanent information about the subscribers of a GSM network and tracks the location and state of the mobile terminal within the network,</w:t>
      </w:r>
      <w:r w:rsidR="004538C8">
        <w:rPr>
          <w:rFonts w:eastAsiaTheme="minorHAnsi"/>
        </w:rPr>
        <w:t xml:space="preserve"> the VLR</w:t>
      </w:r>
      <w:r w:rsidR="000D781C" w:rsidRPr="00D32FC4">
        <w:rPr>
          <w:rFonts w:eastAsiaTheme="minorHAnsi"/>
        </w:rPr>
        <w:t xml:space="preserve"> maintains temporary information about the subscribers registered on a GSM network and keeps up-to-date information about the location of the user within the </w:t>
      </w:r>
      <w:r w:rsidR="004538C8">
        <w:rPr>
          <w:rFonts w:eastAsiaTheme="minorHAnsi"/>
        </w:rPr>
        <w:t xml:space="preserve">network, the </w:t>
      </w:r>
      <w:r w:rsidR="000D781C" w:rsidRPr="00D32FC4">
        <w:rPr>
          <w:rFonts w:eastAsiaTheme="minorHAnsi"/>
        </w:rPr>
        <w:t xml:space="preserve">AuC is responsible for the authentication of the subscribers, maintains the encryption algorithms, the secret key for each subscriber </w:t>
      </w:r>
      <w:r w:rsidR="004538C8">
        <w:rPr>
          <w:rFonts w:eastAsiaTheme="minorHAnsi"/>
        </w:rPr>
        <w:t>and generates the session keys. F</w:t>
      </w:r>
      <w:r w:rsidR="000D781C" w:rsidRPr="00D32FC4">
        <w:rPr>
          <w:rFonts w:eastAsiaTheme="minorHAnsi"/>
        </w:rPr>
        <w:t>inally</w:t>
      </w:r>
      <w:r w:rsidR="00067379">
        <w:rPr>
          <w:rFonts w:eastAsiaTheme="minorHAnsi"/>
        </w:rPr>
        <w:t>,</w:t>
      </w:r>
      <w:r w:rsidR="000D781C" w:rsidRPr="00D32FC4">
        <w:rPr>
          <w:rFonts w:eastAsiaTheme="minorHAnsi"/>
        </w:rPr>
        <w:t xml:space="preserve"> </w:t>
      </w:r>
      <w:r w:rsidR="004538C8">
        <w:rPr>
          <w:rFonts w:eastAsiaTheme="minorHAnsi"/>
        </w:rPr>
        <w:t>the EiR</w:t>
      </w:r>
      <w:r w:rsidR="000D781C" w:rsidRPr="00D32FC4">
        <w:rPr>
          <w:rFonts w:eastAsiaTheme="minorHAnsi"/>
        </w:rPr>
        <w:t xml:space="preserve"> provides security mechanisms and keeps a list of </w:t>
      </w:r>
      <w:r w:rsidR="00067379">
        <w:rPr>
          <w:rFonts w:eastAsiaTheme="minorHAnsi"/>
        </w:rPr>
        <w:t xml:space="preserve">the </w:t>
      </w:r>
      <w:r w:rsidR="000D781C" w:rsidRPr="00D32FC4">
        <w:rPr>
          <w:rFonts w:eastAsiaTheme="minorHAnsi"/>
        </w:rPr>
        <w:t>authorized/blocked mobile equipments.</w:t>
      </w:r>
    </w:p>
    <w:p w14:paraId="01951975" w14:textId="77777777" w:rsidR="00973A73" w:rsidRPr="00D32FC4" w:rsidRDefault="000D781C" w:rsidP="00973A73">
      <w:pPr>
        <w:keepNext/>
        <w:ind w:left="0"/>
        <w:jc w:val="center"/>
      </w:pPr>
      <w:r w:rsidRPr="00D32FC4">
        <w:rPr>
          <w:noProof/>
          <w:lang w:val="pt-PT"/>
        </w:rPr>
        <w:drawing>
          <wp:inline distT="0" distB="0" distL="0" distR="0" wp14:anchorId="5E65470E" wp14:editId="606D2725">
            <wp:extent cx="3483429" cy="2117511"/>
            <wp:effectExtent l="0" t="0" r="0" b="0"/>
            <wp:docPr id="2" name="Picture 19" descr="http://i.imgur.com/xNsw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9305" name="Picture 19" descr="http://i.imgur.com/xNsw6E8.png"/>
                    <pic:cNvPicPr>
                      <a:picLocks noChangeAspect="1" noChangeArrowheads="1"/>
                    </pic:cNvPicPr>
                  </pic:nvPicPr>
                  <pic:blipFill>
                    <a:blip r:embed="rId16" cstate="print"/>
                    <a:stretch>
                      <a:fillRect/>
                    </a:stretch>
                  </pic:blipFill>
                  <pic:spPr bwMode="auto">
                    <a:xfrm>
                      <a:off x="0" y="0"/>
                      <a:ext cx="3774679" cy="2294556"/>
                    </a:xfrm>
                    <a:prstGeom prst="rect">
                      <a:avLst/>
                    </a:prstGeom>
                    <a:noFill/>
                    <a:ln w="9525">
                      <a:noFill/>
                      <a:miter lim="800000"/>
                      <a:headEnd/>
                      <a:tailEnd/>
                    </a:ln>
                  </pic:spPr>
                </pic:pic>
              </a:graphicData>
            </a:graphic>
          </wp:inline>
        </w:drawing>
      </w:r>
    </w:p>
    <w:p w14:paraId="4FFE57F3" w14:textId="2595D15C" w:rsidR="00973A73" w:rsidRPr="00D32FC4" w:rsidRDefault="000D781C" w:rsidP="00973A73">
      <w:pPr>
        <w:pStyle w:val="Legenda"/>
        <w:jc w:val="center"/>
        <w:rPr>
          <w:lang w:val="en-US"/>
        </w:rPr>
      </w:pPr>
      <w:bookmarkStart w:id="1960" w:name="_Toc489744274"/>
      <w:r w:rsidRPr="00D32FC4">
        <w:rPr>
          <w:lang w:val="en-US"/>
        </w:rPr>
        <w:t xml:space="preserve">Figure </w:t>
      </w:r>
      <w:ins w:id="1961"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1962"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1963" w:author="tomasrodrigues@ua.pt" w:date="2017-08-30T16:03:00Z">
        <w:r w:rsidR="00725F1B">
          <w:rPr>
            <w:noProof/>
            <w:lang w:val="en-US"/>
          </w:rPr>
          <w:t>2</w:t>
        </w:r>
      </w:ins>
      <w:ins w:id="1964" w:author="tomasrodrigues@ua.pt" w:date="2017-08-03T17:53:00Z">
        <w:r w:rsidR="00DF060B">
          <w:rPr>
            <w:lang w:val="en-US"/>
          </w:rPr>
          <w:fldChar w:fldCharType="end"/>
        </w:r>
      </w:ins>
      <w:del w:id="1965"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del>
      <w:r w:rsidRPr="00D32FC4">
        <w:rPr>
          <w:lang w:val="en-US"/>
        </w:rPr>
        <w:t xml:space="preserve"> - GSM architecture</w:t>
      </w:r>
      <w:r w:rsidR="005E013C">
        <w:rPr>
          <w:lang w:val="en-US"/>
        </w:rPr>
        <w:t xml:space="preserve"> </w:t>
      </w:r>
      <w:hyperlink w:anchor="Ref_8" w:history="1">
        <w:r w:rsidR="005E013C" w:rsidRPr="007C2AAD">
          <w:rPr>
            <w:rStyle w:val="Hiperligao"/>
            <w:lang w:val="en-US"/>
          </w:rPr>
          <w:t>[8]</w:t>
        </w:r>
        <w:bookmarkEnd w:id="1960"/>
      </w:hyperlink>
    </w:p>
    <w:p w14:paraId="6B80D2D4" w14:textId="77777777" w:rsidR="00973A73" w:rsidRPr="00D32FC4" w:rsidRDefault="000D781C" w:rsidP="00973A73">
      <w:pPr>
        <w:tabs>
          <w:tab w:val="left" w:pos="1371"/>
        </w:tabs>
        <w:rPr>
          <w:rFonts w:eastAsiaTheme="minorHAnsi"/>
        </w:rPr>
      </w:pPr>
      <w:r w:rsidRPr="00D32FC4">
        <w:rPr>
          <w:rFonts w:eastAsiaTheme="minorHAnsi"/>
        </w:rPr>
        <w:t xml:space="preserve">   The second generation introduced </w:t>
      </w:r>
      <w:r w:rsidR="001D5BC1">
        <w:rPr>
          <w:rFonts w:eastAsiaTheme="minorHAnsi"/>
        </w:rPr>
        <w:t xml:space="preserve">the </w:t>
      </w:r>
      <w:r w:rsidRPr="00D32FC4">
        <w:rPr>
          <w:rFonts w:eastAsiaTheme="minorHAnsi"/>
        </w:rPr>
        <w:t xml:space="preserve">SMS text, a new way to communicate and </w:t>
      </w:r>
      <w:r w:rsidR="00E16DCD">
        <w:rPr>
          <w:rFonts w:eastAsiaTheme="minorHAnsi"/>
        </w:rPr>
        <w:t xml:space="preserve">an alternative over voice calls, </w:t>
      </w:r>
      <w:r w:rsidRPr="00D32FC4">
        <w:rPr>
          <w:rFonts w:eastAsiaTheme="minorHAnsi"/>
        </w:rPr>
        <w:t xml:space="preserve">nowadays preferred in many situations. In comparison </w:t>
      </w:r>
      <w:r w:rsidR="00EE38B8" w:rsidRPr="00D32FC4">
        <w:rPr>
          <w:rFonts w:eastAsiaTheme="minorHAnsi"/>
        </w:rPr>
        <w:t>with 1G digital signals</w:t>
      </w:r>
      <w:r w:rsidR="00067379">
        <w:rPr>
          <w:rFonts w:eastAsiaTheme="minorHAnsi"/>
        </w:rPr>
        <w:t>, this technology</w:t>
      </w:r>
      <w:r w:rsidR="00EE38B8" w:rsidRPr="00D32FC4">
        <w:rPr>
          <w:rFonts w:eastAsiaTheme="minorHAnsi"/>
        </w:rPr>
        <w:t xml:space="preserve"> </w:t>
      </w:r>
      <w:r w:rsidR="00C34B5F" w:rsidRPr="00D32FC4">
        <w:rPr>
          <w:rFonts w:eastAsiaTheme="minorHAnsi"/>
        </w:rPr>
        <w:t>consumes</w:t>
      </w:r>
      <w:r w:rsidR="00067379">
        <w:rPr>
          <w:rFonts w:eastAsiaTheme="minorHAnsi"/>
        </w:rPr>
        <w:t xml:space="preserve"> less battery power from mobile phones making</w:t>
      </w:r>
      <w:r w:rsidR="0096087D" w:rsidRPr="00D32FC4">
        <w:rPr>
          <w:rFonts w:eastAsiaTheme="minorHAnsi"/>
        </w:rPr>
        <w:t xml:space="preserve"> mobile batteries last longer.</w:t>
      </w:r>
      <w:r w:rsidRPr="00D32FC4">
        <w:rPr>
          <w:rFonts w:eastAsiaTheme="minorHAnsi"/>
        </w:rPr>
        <w:t xml:space="preserve"> Voice clarity </w:t>
      </w:r>
      <w:r w:rsidR="00EE38B8" w:rsidRPr="00D32FC4">
        <w:rPr>
          <w:rFonts w:eastAsiaTheme="minorHAnsi"/>
        </w:rPr>
        <w:t xml:space="preserve">was improved, </w:t>
      </w:r>
      <w:r w:rsidRPr="00D32FC4">
        <w:rPr>
          <w:rFonts w:eastAsiaTheme="minorHAnsi"/>
        </w:rPr>
        <w:t>compressed into smaller "packages"</w:t>
      </w:r>
      <w:r w:rsidR="007C5B84">
        <w:rPr>
          <w:rFonts w:eastAsiaTheme="minorHAnsi"/>
        </w:rPr>
        <w:t>,</w:t>
      </w:r>
      <w:r w:rsidRPr="00D32FC4">
        <w:rPr>
          <w:b/>
        </w:rPr>
        <w:t xml:space="preserve"> </w:t>
      </w:r>
      <w:r w:rsidRPr="00D32FC4">
        <w:rPr>
          <w:rFonts w:eastAsiaTheme="minorHAnsi"/>
        </w:rPr>
        <w:t xml:space="preserve">and </w:t>
      </w:r>
      <w:r w:rsidR="007C5B84">
        <w:rPr>
          <w:rFonts w:eastAsiaTheme="minorHAnsi"/>
        </w:rPr>
        <w:t xml:space="preserve">line </w:t>
      </w:r>
      <w:r w:rsidRPr="00D32FC4">
        <w:rPr>
          <w:rFonts w:eastAsiaTheme="minorHAnsi"/>
        </w:rPr>
        <w:t xml:space="preserve">noise </w:t>
      </w:r>
      <w:r w:rsidR="0096087D" w:rsidRPr="00D32FC4">
        <w:rPr>
          <w:rFonts w:eastAsiaTheme="minorHAnsi"/>
        </w:rPr>
        <w:t>was</w:t>
      </w:r>
      <w:r w:rsidR="007C5B84">
        <w:rPr>
          <w:rFonts w:eastAsiaTheme="minorHAnsi"/>
        </w:rPr>
        <w:t xml:space="preserve"> reduced</w:t>
      </w:r>
      <w:r w:rsidR="00D56D32">
        <w:rPr>
          <w:rFonts w:eastAsiaTheme="minorHAnsi"/>
        </w:rPr>
        <w:t>. F</w:t>
      </w:r>
      <w:r w:rsidRPr="00D32FC4">
        <w:rPr>
          <w:rFonts w:eastAsiaTheme="minorHAnsi"/>
        </w:rPr>
        <w:t>urthermore</w:t>
      </w:r>
      <w:r w:rsidR="00D56D32">
        <w:rPr>
          <w:rFonts w:eastAsiaTheme="minorHAnsi"/>
        </w:rPr>
        <w:t>,</w:t>
      </w:r>
      <w:r w:rsidRPr="00D32FC4">
        <w:rPr>
          <w:rFonts w:eastAsiaTheme="minorHAnsi"/>
        </w:rPr>
        <w:t xml:space="preserve"> the cost/weight </w:t>
      </w:r>
      <w:r w:rsidR="00067379">
        <w:rPr>
          <w:rFonts w:eastAsiaTheme="minorHAnsi"/>
        </w:rPr>
        <w:t>of</w:t>
      </w:r>
      <w:r w:rsidRPr="00D32FC4">
        <w:rPr>
          <w:rFonts w:eastAsiaTheme="minorHAnsi"/>
        </w:rPr>
        <w:t xml:space="preserve"> digital components reduced a lot making possible </w:t>
      </w:r>
      <w:r w:rsidR="00067379">
        <w:rPr>
          <w:rFonts w:eastAsiaTheme="minorHAnsi"/>
        </w:rPr>
        <w:t xml:space="preserve">to </w:t>
      </w:r>
      <w:r w:rsidRPr="00D32FC4">
        <w:rPr>
          <w:rFonts w:eastAsiaTheme="minorHAnsi"/>
        </w:rPr>
        <w:t xml:space="preserve">have a pocket-sized device </w:t>
      </w:r>
      <w:r w:rsidR="00EE38B8" w:rsidRPr="00D32FC4">
        <w:rPr>
          <w:rFonts w:eastAsiaTheme="minorHAnsi"/>
        </w:rPr>
        <w:t xml:space="preserve">with more </w:t>
      </w:r>
      <w:r w:rsidRPr="00D32FC4">
        <w:rPr>
          <w:rFonts w:eastAsiaTheme="minorHAnsi"/>
        </w:rPr>
        <w:t>security</w:t>
      </w:r>
      <w:r w:rsidR="00EE38B8" w:rsidRPr="00D32FC4">
        <w:rPr>
          <w:rFonts w:eastAsiaTheme="minorHAnsi"/>
        </w:rPr>
        <w:t xml:space="preserve"> and</w:t>
      </w:r>
      <w:r w:rsidRPr="00D32FC4">
        <w:rPr>
          <w:rFonts w:eastAsiaTheme="minorHAnsi"/>
        </w:rPr>
        <w:t xml:space="preserve"> with encryption </w:t>
      </w:r>
      <w:r w:rsidR="00067379">
        <w:rPr>
          <w:rFonts w:eastAsiaTheme="minorHAnsi"/>
        </w:rPr>
        <w:t>for</w:t>
      </w:r>
      <w:r w:rsidRPr="00D32FC4">
        <w:rPr>
          <w:rFonts w:eastAsiaTheme="minorHAnsi"/>
        </w:rPr>
        <w:t xml:space="preserve"> the data </w:t>
      </w:r>
      <w:r w:rsidR="00067379">
        <w:rPr>
          <w:rFonts w:eastAsiaTheme="minorHAnsi"/>
        </w:rPr>
        <w:t>i</w:t>
      </w:r>
      <w:r w:rsidR="00EE38B8" w:rsidRPr="00D32FC4">
        <w:rPr>
          <w:rFonts w:eastAsiaTheme="minorHAnsi"/>
        </w:rPr>
        <w:t>n</w:t>
      </w:r>
      <w:r w:rsidRPr="00D32FC4">
        <w:rPr>
          <w:rFonts w:eastAsiaTheme="minorHAnsi"/>
        </w:rPr>
        <w:t xml:space="preserve"> voice calls.</w:t>
      </w:r>
    </w:p>
    <w:p w14:paraId="4824F43E" w14:textId="77777777" w:rsidR="00824CCB" w:rsidRPr="00D32FC4" w:rsidRDefault="000D781C" w:rsidP="00824CCB">
      <w:pPr>
        <w:tabs>
          <w:tab w:val="left" w:pos="1371"/>
        </w:tabs>
        <w:rPr>
          <w:rFonts w:eastAsiaTheme="minorHAnsi"/>
        </w:rPr>
      </w:pPr>
      <w:r w:rsidRPr="00D32FC4">
        <w:rPr>
          <w:rFonts w:eastAsiaTheme="minorHAnsi"/>
        </w:rPr>
        <w:t xml:space="preserve">  </w:t>
      </w:r>
      <w:r w:rsidR="00067379">
        <w:rPr>
          <w:rFonts w:eastAsiaTheme="minorHAnsi"/>
        </w:rPr>
        <w:t xml:space="preserve"> </w:t>
      </w:r>
      <w:r w:rsidRPr="00D32FC4">
        <w:rPr>
          <w:rFonts w:eastAsiaTheme="minorHAnsi"/>
        </w:rPr>
        <w:t xml:space="preserve">Mobile phone usage </w:t>
      </w:r>
      <w:r w:rsidR="00EE38B8" w:rsidRPr="00D32FC4">
        <w:rPr>
          <w:rFonts w:eastAsiaTheme="minorHAnsi"/>
        </w:rPr>
        <w:t xml:space="preserve">increased drastically and the </w:t>
      </w:r>
      <w:r w:rsidR="0096087D" w:rsidRPr="00D32FC4">
        <w:rPr>
          <w:rFonts w:eastAsiaTheme="minorHAnsi"/>
        </w:rPr>
        <w:t>first’s</w:t>
      </w:r>
      <w:r w:rsidRPr="00D32FC4">
        <w:rPr>
          <w:rFonts w:eastAsiaTheme="minorHAnsi"/>
        </w:rPr>
        <w:t xml:space="preserve"> prepaid mobile phones began to appea</w:t>
      </w:r>
      <w:r w:rsidR="004F378B">
        <w:rPr>
          <w:rFonts w:eastAsiaTheme="minorHAnsi"/>
        </w:rPr>
        <w:t xml:space="preserve">r </w:t>
      </w:r>
      <w:r w:rsidR="00FB649B">
        <w:rPr>
          <w:rFonts w:eastAsiaTheme="minorHAnsi"/>
        </w:rPr>
        <w:t>[5]</w:t>
      </w:r>
      <w:r w:rsidRPr="00D32FC4">
        <w:rPr>
          <w:rFonts w:eastAsiaTheme="minorHAnsi"/>
        </w:rPr>
        <w:t xml:space="preserve">. </w:t>
      </w:r>
      <w:r w:rsidRPr="007C5B84">
        <w:rPr>
          <w:rFonts w:eastAsiaTheme="minorHAnsi"/>
        </w:rPr>
        <w:t>However, although</w:t>
      </w:r>
      <w:r w:rsidRPr="00D32FC4">
        <w:rPr>
          <w:rFonts w:eastAsiaTheme="minorHAnsi"/>
        </w:rPr>
        <w:t xml:space="preserve"> the network offers more capacity, the data was mostly just text messages</w:t>
      </w:r>
      <w:r w:rsidR="007C5B84">
        <w:rPr>
          <w:rFonts w:eastAsiaTheme="minorHAnsi"/>
        </w:rPr>
        <w:t>,</w:t>
      </w:r>
      <w:r w:rsidRPr="00D32FC4">
        <w:rPr>
          <w:rFonts w:eastAsiaTheme="minorHAnsi"/>
        </w:rPr>
        <w:t xml:space="preserve"> </w:t>
      </w:r>
      <w:r w:rsidRPr="00D32FC4">
        <w:rPr>
          <w:rFonts w:eastAsiaTheme="minorHAnsi"/>
        </w:rPr>
        <w:lastRenderedPageBreak/>
        <w:t xml:space="preserve">and the delivery was rigid </w:t>
      </w:r>
      <w:r w:rsidR="00964BE2" w:rsidRPr="00D32FC4">
        <w:rPr>
          <w:rFonts w:eastAsiaTheme="minorHAnsi"/>
        </w:rPr>
        <w:t>whether</w:t>
      </w:r>
      <w:r w:rsidRPr="00D32FC4">
        <w:rPr>
          <w:rFonts w:eastAsiaTheme="minorHAnsi"/>
        </w:rPr>
        <w:t xml:space="preserve"> the user was</w:t>
      </w:r>
      <w:r w:rsidR="00964BE2">
        <w:rPr>
          <w:rFonts w:eastAsiaTheme="minorHAnsi"/>
        </w:rPr>
        <w:t xml:space="preserve"> or not</w:t>
      </w:r>
      <w:r w:rsidRPr="00D32FC4">
        <w:rPr>
          <w:rFonts w:eastAsiaTheme="minorHAnsi"/>
        </w:rPr>
        <w:t xml:space="preserve"> acti</w:t>
      </w:r>
      <w:r w:rsidR="007C5B84">
        <w:rPr>
          <w:rFonts w:eastAsiaTheme="minorHAnsi"/>
        </w:rPr>
        <w:t xml:space="preserve">vely talking. These constraints, as well as </w:t>
      </w:r>
      <w:r w:rsidR="00067379">
        <w:rPr>
          <w:rFonts w:eastAsiaTheme="minorHAnsi"/>
        </w:rPr>
        <w:t xml:space="preserve">the </w:t>
      </w:r>
      <w:r w:rsidRPr="00D32FC4">
        <w:rPr>
          <w:rFonts w:eastAsiaTheme="minorHAnsi"/>
        </w:rPr>
        <w:t xml:space="preserve">2G low air interface data rates were improved by High-Speed Circuit Switched Data (HSCSD) and </w:t>
      </w:r>
      <w:r w:rsidR="007C5B84">
        <w:rPr>
          <w:rFonts w:eastAsiaTheme="minorHAnsi"/>
        </w:rPr>
        <w:t xml:space="preserve">the </w:t>
      </w:r>
      <w:r w:rsidRPr="00D32FC4">
        <w:rPr>
          <w:rFonts w:eastAsiaTheme="minorHAnsi"/>
        </w:rPr>
        <w:t>Genera</w:t>
      </w:r>
      <w:r w:rsidR="00824CCB" w:rsidRPr="00D32FC4">
        <w:rPr>
          <w:rFonts w:eastAsiaTheme="minorHAnsi"/>
        </w:rPr>
        <w:t xml:space="preserve">l Packet Radio Services (GPRS). </w:t>
      </w:r>
    </w:p>
    <w:p w14:paraId="4CBAD7A6" w14:textId="77777777" w:rsidR="00973A73" w:rsidRPr="00D32FC4" w:rsidRDefault="00824CCB" w:rsidP="00824CCB">
      <w:pPr>
        <w:tabs>
          <w:tab w:val="left" w:pos="1371"/>
        </w:tabs>
        <w:rPr>
          <w:rFonts w:eastAsiaTheme="minorHAnsi"/>
        </w:rPr>
      </w:pPr>
      <w:r w:rsidRPr="00D32FC4">
        <w:rPr>
          <w:rFonts w:eastAsiaTheme="minorHAnsi"/>
        </w:rPr>
        <w:t xml:space="preserve">   </w:t>
      </w:r>
      <w:r w:rsidR="007C5B84" w:rsidRPr="00D32FC4">
        <w:rPr>
          <w:rFonts w:eastAsiaTheme="minorHAnsi"/>
        </w:rPr>
        <w:t xml:space="preserve">HSCSD </w:t>
      </w:r>
      <w:r w:rsidR="000D781C" w:rsidRPr="00D32FC4">
        <w:rPr>
          <w:rFonts w:eastAsiaTheme="minorHAnsi"/>
        </w:rPr>
        <w:t>uses multiple time slot</w:t>
      </w:r>
      <w:r w:rsidR="00EE38B8" w:rsidRPr="00D32FC4">
        <w:rPr>
          <w:rFonts w:eastAsiaTheme="minorHAnsi"/>
        </w:rPr>
        <w:t>s per user (</w:t>
      </w:r>
      <w:del w:id="1966" w:author="Tomás Rodrigues" w:date="2017-07-28T15:37:00Z">
        <w:r w:rsidR="00EE38B8" w:rsidRPr="00D32FC4" w:rsidDel="004A5DFA">
          <w:rPr>
            <w:rFonts w:eastAsiaTheme="minorHAnsi"/>
          </w:rPr>
          <w:delText xml:space="preserve">max </w:delText>
        </w:r>
      </w:del>
      <w:ins w:id="1967" w:author="Tomás Rodrigues" w:date="2017-07-28T15:37:00Z">
        <w:r w:rsidR="004A5DFA">
          <w:rPr>
            <w:rFonts w:eastAsiaTheme="minorHAnsi"/>
          </w:rPr>
          <w:t xml:space="preserve">up to </w:t>
        </w:r>
      </w:ins>
      <w:r w:rsidR="00EE38B8" w:rsidRPr="00D32FC4">
        <w:rPr>
          <w:rFonts w:eastAsiaTheme="minorHAnsi"/>
        </w:rPr>
        <w:t>6) and increased</w:t>
      </w:r>
      <w:r w:rsidR="000D781C" w:rsidRPr="00D32FC4">
        <w:rPr>
          <w:rFonts w:eastAsiaTheme="minorHAnsi"/>
        </w:rPr>
        <w:t xml:space="preserve"> data throughput</w:t>
      </w:r>
      <w:r w:rsidR="007C5B84">
        <w:rPr>
          <w:rFonts w:eastAsiaTheme="minorHAnsi"/>
        </w:rPr>
        <w:t>. H</w:t>
      </w:r>
      <w:r w:rsidR="000D781C" w:rsidRPr="00D32FC4">
        <w:rPr>
          <w:rFonts w:eastAsiaTheme="minorHAnsi"/>
        </w:rPr>
        <w:t>owever, since it</w:t>
      </w:r>
      <w:r w:rsidR="00067379">
        <w:rPr>
          <w:rFonts w:eastAsiaTheme="minorHAnsi"/>
        </w:rPr>
        <w:t xml:space="preserve"> is</w:t>
      </w:r>
      <w:r w:rsidR="000D781C" w:rsidRPr="00D32FC4">
        <w:rPr>
          <w:rFonts w:eastAsiaTheme="minorHAnsi"/>
        </w:rPr>
        <w:t xml:space="preserve"> circuit switched</w:t>
      </w:r>
      <w:r w:rsidR="007C5B84">
        <w:rPr>
          <w:rFonts w:eastAsiaTheme="minorHAnsi"/>
        </w:rPr>
        <w:t>,</w:t>
      </w:r>
      <w:r w:rsidR="000D781C" w:rsidRPr="00D32FC4">
        <w:rPr>
          <w:rFonts w:eastAsiaTheme="minorHAnsi"/>
        </w:rPr>
        <w:t xml:space="preserve"> it allocates the time slots even when nothing is being transmitted</w:t>
      </w:r>
      <w:r w:rsidR="007C5B84">
        <w:rPr>
          <w:rFonts w:eastAsiaTheme="minorHAnsi"/>
        </w:rPr>
        <w:t>, thus</w:t>
      </w:r>
      <w:r w:rsidR="000D781C" w:rsidRPr="00D32FC4">
        <w:rPr>
          <w:rFonts w:eastAsiaTheme="minorHAnsi"/>
        </w:rPr>
        <w:t xml:space="preserve"> increasing </w:t>
      </w:r>
      <w:r w:rsidR="00EE38B8" w:rsidRPr="00D32FC4">
        <w:rPr>
          <w:rFonts w:eastAsiaTheme="minorHAnsi"/>
        </w:rPr>
        <w:t xml:space="preserve">the </w:t>
      </w:r>
      <w:r w:rsidR="000D781C" w:rsidRPr="00D32FC4">
        <w:rPr>
          <w:rFonts w:eastAsiaTheme="minorHAnsi"/>
        </w:rPr>
        <w:t>blocking probability of the system.</w:t>
      </w:r>
    </w:p>
    <w:p w14:paraId="36EFCF13" w14:textId="77777777" w:rsidR="00973A73" w:rsidRPr="00D32FC4" w:rsidRDefault="005549F3" w:rsidP="0041414B">
      <w:pPr>
        <w:tabs>
          <w:tab w:val="left" w:pos="1371"/>
        </w:tabs>
        <w:rPr>
          <w:rFonts w:eastAsiaTheme="minorHAnsi"/>
        </w:rPr>
      </w:pPr>
      <w:r w:rsidRPr="00D32FC4">
        <w:rPr>
          <w:rFonts w:eastAsiaTheme="minorHAnsi"/>
        </w:rPr>
        <w:t xml:space="preserve">   </w:t>
      </w:r>
      <w:r w:rsidR="000D781C" w:rsidRPr="00D32FC4">
        <w:rPr>
          <w:rFonts w:eastAsiaTheme="minorHAnsi"/>
        </w:rPr>
        <w:t xml:space="preserve">On another front, GPRS was the new technology that made possible to make phone calls and transmit data </w:t>
      </w:r>
      <w:r w:rsidR="007C5B84">
        <w:rPr>
          <w:rFonts w:eastAsiaTheme="minorHAnsi"/>
        </w:rPr>
        <w:t>simultaneously</w:t>
      </w:r>
      <w:r w:rsidR="000D781C" w:rsidRPr="00D32FC4">
        <w:rPr>
          <w:rFonts w:eastAsiaTheme="minorHAnsi"/>
        </w:rPr>
        <w:t>. Its architecture provides both circuits switched and packet switched data for voice and data traffic</w:t>
      </w:r>
      <w:r w:rsidR="00067379">
        <w:rPr>
          <w:rFonts w:eastAsiaTheme="minorHAnsi"/>
        </w:rPr>
        <w:t xml:space="preserve">, respectively. </w:t>
      </w:r>
      <w:r w:rsidR="000D781C" w:rsidRPr="00D32FC4">
        <w:rPr>
          <w:rFonts w:eastAsiaTheme="minorHAnsi"/>
        </w:rPr>
        <w:t xml:space="preserve">This period is seen as an extra period of mobile networking called </w:t>
      </w:r>
      <w:r w:rsidR="000D781C" w:rsidRPr="00D32FC4">
        <w:rPr>
          <w:rFonts w:eastAsiaTheme="minorHAnsi"/>
          <w:b/>
        </w:rPr>
        <w:t>2.5G</w:t>
      </w:r>
      <w:ins w:id="1968" w:author="Tomás Rodrigues" w:date="2017-07-28T15:48:00Z">
        <w:r w:rsidR="00B66FE8">
          <w:rPr>
            <w:rFonts w:eastAsiaTheme="minorHAnsi"/>
            <w:b/>
          </w:rPr>
          <w:t xml:space="preserve"> where new </w:t>
        </w:r>
      </w:ins>
      <w:del w:id="1969" w:author="Tomás Rodrigues" w:date="2017-07-28T15:48:00Z">
        <w:r w:rsidR="00EE38B8" w:rsidRPr="00D32FC4" w:rsidDel="00B66FE8">
          <w:rPr>
            <w:rFonts w:eastAsiaTheme="minorHAnsi"/>
            <w:b/>
          </w:rPr>
          <w:delText xml:space="preserve">. </w:delText>
        </w:r>
      </w:del>
      <w:del w:id="1970" w:author="Tomás Rodrigues" w:date="2017-07-28T15:37:00Z">
        <w:r w:rsidR="007456E2" w:rsidRPr="004A5DFA" w:rsidDel="004A5DFA">
          <w:rPr>
            <w:rFonts w:eastAsiaTheme="minorHAnsi"/>
            <w:rPrChange w:id="1971" w:author="Tomás Rodrigues" w:date="2017-07-28T15:37:00Z">
              <w:rPr>
                <w:rFonts w:eastAsiaTheme="minorHAnsi"/>
                <w:b/>
              </w:rPr>
            </w:rPrChange>
          </w:rPr>
          <w:delText>N</w:delText>
        </w:r>
      </w:del>
      <w:ins w:id="1972" w:author="Tomás Rodrigues" w:date="2017-07-28T15:37:00Z">
        <w:r w:rsidR="004A5DFA">
          <w:rPr>
            <w:rFonts w:eastAsiaTheme="minorHAnsi"/>
          </w:rPr>
          <w:t>n</w:t>
        </w:r>
      </w:ins>
      <w:r w:rsidR="007C5B84">
        <w:rPr>
          <w:rFonts w:eastAsiaTheme="minorHAnsi"/>
        </w:rPr>
        <w:t>etwork applications</w:t>
      </w:r>
      <w:r w:rsidR="00EE38B8" w:rsidRPr="00D32FC4">
        <w:rPr>
          <w:rFonts w:eastAsiaTheme="minorHAnsi"/>
        </w:rPr>
        <w:t xml:space="preserve"> appear</w:t>
      </w:r>
      <w:r w:rsidR="007C5B84">
        <w:rPr>
          <w:rFonts w:eastAsiaTheme="minorHAnsi"/>
        </w:rPr>
        <w:t>ed</w:t>
      </w:r>
      <w:r w:rsidR="00067379">
        <w:rPr>
          <w:rFonts w:eastAsiaTheme="minorHAnsi"/>
        </w:rPr>
        <w:t>,</w:t>
      </w:r>
      <w:r w:rsidR="000D781C" w:rsidRPr="00D32FC4">
        <w:rPr>
          <w:rFonts w:eastAsiaTheme="minorHAnsi"/>
        </w:rPr>
        <w:t xml:space="preserve"> </w:t>
      </w:r>
      <w:r w:rsidR="000D781C" w:rsidRPr="00D32FC4">
        <w:t>as well</w:t>
      </w:r>
      <w:r w:rsidR="000D781C" w:rsidRPr="00D32FC4">
        <w:rPr>
          <w:rFonts w:eastAsiaTheme="minorHAnsi"/>
        </w:rPr>
        <w:t xml:space="preserve"> </w:t>
      </w:r>
      <w:r w:rsidR="00EE38B8" w:rsidRPr="00D32FC4">
        <w:rPr>
          <w:rFonts w:eastAsiaTheme="minorHAnsi"/>
        </w:rPr>
        <w:t xml:space="preserve">as </w:t>
      </w:r>
      <w:r w:rsidR="000D781C" w:rsidRPr="00D32FC4">
        <w:rPr>
          <w:rFonts w:eastAsiaTheme="minorHAnsi"/>
        </w:rPr>
        <w:t>new services such as</w:t>
      </w:r>
      <w:r w:rsidR="000D781C" w:rsidRPr="00D32FC4">
        <w:t xml:space="preserve"> </w:t>
      </w:r>
      <w:r w:rsidR="007C5B84">
        <w:t xml:space="preserve">the </w:t>
      </w:r>
      <w:r w:rsidR="000D781C" w:rsidRPr="00D32FC4">
        <w:t>Wireless Application Protocol (WAP) access, Multi</w:t>
      </w:r>
      <w:r w:rsidR="007C5B84">
        <w:t>media Messaging Service (MMS) and</w:t>
      </w:r>
      <w:r w:rsidR="000D781C" w:rsidRPr="00D32FC4">
        <w:t xml:space="preserve"> e-mails. </w:t>
      </w:r>
      <w:r w:rsidR="0041414B" w:rsidRPr="00D32FC4">
        <w:t>B</w:t>
      </w:r>
      <w:r w:rsidR="000D781C" w:rsidRPr="00D32FC4">
        <w:rPr>
          <w:rFonts w:eastAsiaTheme="minorHAnsi"/>
        </w:rPr>
        <w:t xml:space="preserve">it rates </w:t>
      </w:r>
      <w:r w:rsidR="007C5B84">
        <w:rPr>
          <w:rFonts w:eastAsiaTheme="minorHAnsi"/>
        </w:rPr>
        <w:t>improved</w:t>
      </w:r>
      <w:r w:rsidR="000D781C" w:rsidRPr="00D32FC4">
        <w:rPr>
          <w:rFonts w:eastAsiaTheme="minorHAnsi"/>
        </w:rPr>
        <w:t xml:space="preserve"> from </w:t>
      </w:r>
      <w:r w:rsidR="0041414B" w:rsidRPr="00D32FC4">
        <w:t xml:space="preserve">56 Kbit/s up to 115 Kbit/s and </w:t>
      </w:r>
      <w:r w:rsidR="000D781C" w:rsidRPr="00D32FC4">
        <w:t>new user-oriented billin</w:t>
      </w:r>
      <w:r w:rsidR="00067379">
        <w:t>g mechanisms (</w:t>
      </w:r>
      <w:del w:id="1973" w:author="Tomás Rodrigues" w:date="2017-07-28T15:37:00Z">
        <w:r w:rsidR="00067379" w:rsidDel="004A5DFA">
          <w:delText xml:space="preserve">by </w:delText>
        </w:r>
      </w:del>
      <w:ins w:id="1974" w:author="Tomás Rodrigues" w:date="2017-07-28T15:37:00Z">
        <w:r w:rsidR="004A5DFA">
          <w:t>e.g</w:t>
        </w:r>
      </w:ins>
      <w:ins w:id="1975" w:author="Tomás Rodrigues" w:date="2017-07-28T15:38:00Z">
        <w:r w:rsidR="004A5DFA">
          <w:t xml:space="preserve"> by</w:t>
        </w:r>
      </w:ins>
      <w:ins w:id="1976" w:author="Tomás Rodrigues" w:date="2017-07-28T15:37:00Z">
        <w:r w:rsidR="004A5DFA">
          <w:t xml:space="preserve"> </w:t>
        </w:r>
      </w:ins>
      <w:r w:rsidR="00067379">
        <w:t>traffic</w:t>
      </w:r>
      <w:del w:id="1977" w:author="Tomás Rodrigues" w:date="2017-07-28T15:38:00Z">
        <w:r w:rsidR="00067379" w:rsidDel="004A5DFA">
          <w:delText xml:space="preserve"> e.g.</w:delText>
        </w:r>
      </w:del>
      <w:ins w:id="1978" w:author="Tomás Rodrigues" w:date="2017-07-28T15:38:00Z">
        <w:r w:rsidR="004A5DFA">
          <w:t xml:space="preserve"> volume</w:t>
        </w:r>
      </w:ins>
      <w:r w:rsidR="00067379">
        <w:t>)</w:t>
      </w:r>
      <w:ins w:id="1979" w:author="Tomás Rodrigues" w:date="2017-07-28T15:38:00Z">
        <w:r w:rsidR="004A5DFA">
          <w:t>, which</w:t>
        </w:r>
      </w:ins>
      <w:r w:rsidR="00067379">
        <w:t xml:space="preserve"> </w:t>
      </w:r>
      <w:r w:rsidR="0041414B" w:rsidRPr="00D32FC4">
        <w:t>were</w:t>
      </w:r>
      <w:r w:rsidR="000D781C" w:rsidRPr="00D32FC4">
        <w:t xml:space="preserve"> an important step </w:t>
      </w:r>
      <w:r w:rsidR="000D781C" w:rsidRPr="00D32FC4">
        <w:rPr>
          <w:rFonts w:eastAsiaTheme="minorHAnsi"/>
        </w:rPr>
        <w:t xml:space="preserve">towards 3G and </w:t>
      </w:r>
      <w:r w:rsidR="0041414B" w:rsidRPr="00D32FC4">
        <w:rPr>
          <w:rFonts w:eastAsiaTheme="minorHAnsi"/>
        </w:rPr>
        <w:t>for the</w:t>
      </w:r>
      <w:r w:rsidR="000D781C" w:rsidRPr="00D32FC4">
        <w:rPr>
          <w:rFonts w:eastAsiaTheme="minorHAnsi"/>
        </w:rPr>
        <w:t xml:space="preserve"> first evolution of GSM networks [4].</w:t>
      </w:r>
    </w:p>
    <w:p w14:paraId="28E7E897" w14:textId="78548D25" w:rsidR="00150259" w:rsidRPr="00D32FC4" w:rsidRDefault="00067379" w:rsidP="003077F8">
      <w:pPr>
        <w:tabs>
          <w:tab w:val="left" w:pos="1371"/>
        </w:tabs>
        <w:rPr>
          <w:rFonts w:eastAsiaTheme="minorHAnsi"/>
        </w:rPr>
      </w:pPr>
      <w:r>
        <w:rPr>
          <w:rFonts w:eastAsiaTheme="minorHAnsi"/>
        </w:rPr>
        <w:t xml:space="preserve">   In comparison with </w:t>
      </w:r>
      <w:r w:rsidR="007C5B84">
        <w:rPr>
          <w:rFonts w:eastAsiaTheme="minorHAnsi"/>
        </w:rPr>
        <w:t xml:space="preserve">the </w:t>
      </w:r>
      <w:r>
        <w:rPr>
          <w:rFonts w:eastAsiaTheme="minorHAnsi"/>
        </w:rPr>
        <w:t>GSM</w:t>
      </w:r>
      <w:r w:rsidR="000D781C" w:rsidRPr="00D32FC4">
        <w:rPr>
          <w:rFonts w:eastAsiaTheme="minorHAnsi"/>
        </w:rPr>
        <w:t xml:space="preserve"> architecture</w:t>
      </w:r>
      <w:r w:rsidR="0041414B" w:rsidRPr="00D32FC4">
        <w:rPr>
          <w:rFonts w:eastAsiaTheme="minorHAnsi"/>
        </w:rPr>
        <w:t xml:space="preserve">, </w:t>
      </w:r>
      <w:r>
        <w:rPr>
          <w:rFonts w:eastAsiaTheme="minorHAnsi"/>
        </w:rPr>
        <w:t xml:space="preserve">in </w:t>
      </w:r>
      <w:r w:rsidR="0041414B" w:rsidRPr="00D32FC4">
        <w:rPr>
          <w:rFonts w:eastAsiaTheme="minorHAnsi"/>
        </w:rPr>
        <w:t>GPRS</w:t>
      </w:r>
      <w:r w:rsidR="00DD1BEA">
        <w:rPr>
          <w:rFonts w:eastAsiaTheme="minorHAnsi"/>
        </w:rPr>
        <w:t xml:space="preserve"> </w:t>
      </w:r>
      <w:r>
        <w:rPr>
          <w:rFonts w:eastAsiaTheme="minorHAnsi"/>
        </w:rPr>
        <w:t xml:space="preserve">the </w:t>
      </w:r>
      <w:r w:rsidR="000D781C" w:rsidRPr="00D32FC4">
        <w:rPr>
          <w:rFonts w:eastAsiaTheme="minorHAnsi"/>
        </w:rPr>
        <w:t>BSS</w:t>
      </w:r>
      <w:del w:id="1980" w:author="tomasrodrigues@ua.pt" w:date="2017-08-29T18:00:00Z">
        <w:r w:rsidDel="0036025C">
          <w:rPr>
            <w:rFonts w:eastAsiaTheme="minorHAnsi"/>
          </w:rPr>
          <w:delText>’</w:delText>
        </w:r>
      </w:del>
      <w:r>
        <w:rPr>
          <w:rFonts w:eastAsiaTheme="minorHAnsi"/>
        </w:rPr>
        <w:t>s evolved</w:t>
      </w:r>
      <w:r w:rsidR="0041414B" w:rsidRPr="00D32FC4">
        <w:rPr>
          <w:rFonts w:eastAsiaTheme="minorHAnsi"/>
        </w:rPr>
        <w:t xml:space="preserve"> </w:t>
      </w:r>
      <w:r w:rsidR="007C5B84">
        <w:rPr>
          <w:rFonts w:eastAsiaTheme="minorHAnsi"/>
        </w:rPr>
        <w:t>due to</w:t>
      </w:r>
      <w:r w:rsidR="0041414B" w:rsidRPr="00D32FC4">
        <w:rPr>
          <w:rFonts w:eastAsiaTheme="minorHAnsi"/>
        </w:rPr>
        <w:t xml:space="preserve"> upgrades on BT</w:t>
      </w:r>
      <w:r w:rsidR="005549F3" w:rsidRPr="00D32FC4">
        <w:rPr>
          <w:rFonts w:eastAsiaTheme="minorHAnsi"/>
        </w:rPr>
        <w:t>S</w:t>
      </w:r>
      <w:del w:id="1981" w:author="tomasrodrigues@ua.pt" w:date="2017-08-29T18:00:00Z">
        <w:r w:rsidR="005549F3" w:rsidRPr="00D32FC4" w:rsidDel="0036025C">
          <w:rPr>
            <w:rFonts w:eastAsiaTheme="minorHAnsi"/>
          </w:rPr>
          <w:delText>'</w:delText>
        </w:r>
      </w:del>
      <w:r w:rsidR="005549F3" w:rsidRPr="00D32FC4">
        <w:rPr>
          <w:rFonts w:eastAsiaTheme="minorHAnsi"/>
        </w:rPr>
        <w:t>s, BSC</w:t>
      </w:r>
      <w:ins w:id="1982" w:author="tomasrodrigues@ua.pt" w:date="2017-08-29T18:00:00Z">
        <w:r w:rsidR="0036025C">
          <w:rPr>
            <w:rFonts w:eastAsiaTheme="minorHAnsi"/>
          </w:rPr>
          <w:t>s</w:t>
        </w:r>
      </w:ins>
      <w:del w:id="1983" w:author="tomasrodrigues@ua.pt" w:date="2017-08-29T18:00:00Z">
        <w:r w:rsidR="005549F3" w:rsidRPr="00D32FC4" w:rsidDel="0036025C">
          <w:rPr>
            <w:rFonts w:eastAsiaTheme="minorHAnsi"/>
          </w:rPr>
          <w:delText>'s</w:delText>
        </w:r>
      </w:del>
      <w:r w:rsidR="005549F3" w:rsidRPr="00D32FC4">
        <w:rPr>
          <w:rFonts w:eastAsiaTheme="minorHAnsi"/>
        </w:rPr>
        <w:t xml:space="preserve"> and </w:t>
      </w:r>
      <w:r w:rsidR="007C5B84">
        <w:rPr>
          <w:rFonts w:eastAsiaTheme="minorHAnsi"/>
        </w:rPr>
        <w:t xml:space="preserve">better </w:t>
      </w:r>
      <w:r w:rsidR="005549F3" w:rsidRPr="00D32FC4">
        <w:rPr>
          <w:rFonts w:eastAsiaTheme="minorHAnsi"/>
        </w:rPr>
        <w:t xml:space="preserve">network planning. </w:t>
      </w:r>
      <w:r w:rsidR="00D04FC8">
        <w:rPr>
          <w:rFonts w:eastAsiaTheme="minorHAnsi"/>
        </w:rPr>
        <w:t>A</w:t>
      </w:r>
      <w:r w:rsidR="000D781C" w:rsidRPr="00D32FC4">
        <w:rPr>
          <w:rFonts w:eastAsiaTheme="minorHAnsi"/>
        </w:rPr>
        <w:t xml:space="preserve"> new element called Packet Controller Unit (PCU)</w:t>
      </w:r>
      <w:r w:rsidR="0041414B" w:rsidRPr="00D32FC4">
        <w:rPr>
          <w:rFonts w:eastAsiaTheme="minorHAnsi"/>
        </w:rPr>
        <w:t xml:space="preserve"> that manages packets toward the radio interface</w:t>
      </w:r>
      <w:r w:rsidR="00D04FC8">
        <w:rPr>
          <w:rFonts w:eastAsiaTheme="minorHAnsi"/>
        </w:rPr>
        <w:t xml:space="preserve"> was </w:t>
      </w:r>
      <w:r w:rsidR="007C5B84">
        <w:rPr>
          <w:rFonts w:eastAsiaTheme="minorHAnsi"/>
        </w:rPr>
        <w:t xml:space="preserve">also </w:t>
      </w:r>
      <w:r w:rsidR="00D04FC8">
        <w:rPr>
          <w:rFonts w:eastAsiaTheme="minorHAnsi"/>
        </w:rPr>
        <w:t>added</w:t>
      </w:r>
      <w:r w:rsidR="0041414B" w:rsidRPr="00D32FC4">
        <w:rPr>
          <w:rFonts w:eastAsiaTheme="minorHAnsi"/>
        </w:rPr>
        <w:t xml:space="preserve">. </w:t>
      </w:r>
      <w:r w:rsidR="00D04FC8">
        <w:rPr>
          <w:rFonts w:eastAsiaTheme="minorHAnsi"/>
        </w:rPr>
        <w:t>At</w:t>
      </w:r>
      <w:r w:rsidR="000D781C" w:rsidRPr="00D32FC4">
        <w:rPr>
          <w:rFonts w:eastAsiaTheme="minorHAnsi"/>
        </w:rPr>
        <w:t xml:space="preserve"> </w:t>
      </w:r>
      <w:r w:rsidR="007C5B84">
        <w:rPr>
          <w:rFonts w:eastAsiaTheme="minorHAnsi"/>
        </w:rPr>
        <w:t xml:space="preserve">the </w:t>
      </w:r>
      <w:r w:rsidR="000D781C" w:rsidRPr="00D32FC4">
        <w:rPr>
          <w:rFonts w:eastAsiaTheme="minorHAnsi"/>
        </w:rPr>
        <w:t>NSS</w:t>
      </w:r>
      <w:r w:rsidR="001C4767">
        <w:rPr>
          <w:rFonts w:eastAsiaTheme="minorHAnsi"/>
        </w:rPr>
        <w:t xml:space="preserve"> </w:t>
      </w:r>
      <w:r w:rsidR="000D781C" w:rsidRPr="00D32FC4">
        <w:rPr>
          <w:rFonts w:eastAsiaTheme="minorHAnsi"/>
        </w:rPr>
        <w:t>the core network was modified</w:t>
      </w:r>
      <w:r w:rsidR="0041414B" w:rsidRPr="00D32FC4">
        <w:rPr>
          <w:rFonts w:eastAsiaTheme="minorHAnsi"/>
        </w:rPr>
        <w:t>,</w:t>
      </w:r>
      <w:r w:rsidR="000D781C" w:rsidRPr="00D32FC4">
        <w:rPr>
          <w:rFonts w:eastAsiaTheme="minorHAnsi"/>
        </w:rPr>
        <w:t xml:space="preserve"> adding new packet nodes dedicated to GPRS (SGSN, GGSN) and Internet equipment </w:t>
      </w:r>
      <w:r w:rsidR="00D04FC8">
        <w:rPr>
          <w:rFonts w:eastAsiaTheme="minorHAnsi"/>
        </w:rPr>
        <w:t xml:space="preserve">like </w:t>
      </w:r>
      <w:r w:rsidR="007C5B84">
        <w:rPr>
          <w:rFonts w:eastAsiaTheme="minorHAnsi"/>
        </w:rPr>
        <w:t>Domain Name System (</w:t>
      </w:r>
      <w:r w:rsidR="00D04FC8">
        <w:rPr>
          <w:rFonts w:eastAsiaTheme="minorHAnsi"/>
        </w:rPr>
        <w:t>DNS</w:t>
      </w:r>
      <w:r w:rsidR="007C5B84">
        <w:rPr>
          <w:rFonts w:eastAsiaTheme="minorHAnsi"/>
        </w:rPr>
        <w:t>)</w:t>
      </w:r>
      <w:r w:rsidR="00D04FC8">
        <w:rPr>
          <w:rFonts w:eastAsiaTheme="minorHAnsi"/>
        </w:rPr>
        <w:t xml:space="preserve"> servers and firewalls.</w:t>
      </w:r>
      <w:r w:rsidR="00DD1BEA">
        <w:rPr>
          <w:rFonts w:eastAsiaTheme="minorHAnsi"/>
        </w:rPr>
        <w:t xml:space="preserve"> </w:t>
      </w:r>
      <w:r w:rsidR="007C5B84">
        <w:rPr>
          <w:rFonts w:eastAsiaTheme="minorHAnsi"/>
        </w:rPr>
        <w:t>This evolution</w:t>
      </w:r>
      <w:r w:rsidR="00DD1BEA">
        <w:rPr>
          <w:rFonts w:eastAsiaTheme="minorHAnsi"/>
        </w:rPr>
        <w:t xml:space="preserve"> and the upgrades associated are shown below, in figure 2.3. </w:t>
      </w:r>
    </w:p>
    <w:p w14:paraId="63D2B6C7" w14:textId="77777777" w:rsidR="00264EB7" w:rsidRDefault="008B591A" w:rsidP="00264EB7">
      <w:pPr>
        <w:keepNext/>
        <w:tabs>
          <w:tab w:val="left" w:pos="1371"/>
        </w:tabs>
        <w:jc w:val="center"/>
      </w:pPr>
      <w:r w:rsidRPr="00D32FC4">
        <w:rPr>
          <w:noProof/>
          <w:lang w:val="pt-PT"/>
        </w:rPr>
        <w:drawing>
          <wp:inline distT="0" distB="0" distL="0" distR="0" wp14:anchorId="069EDA90" wp14:editId="5683905B">
            <wp:extent cx="3461657" cy="2645154"/>
            <wp:effectExtent l="0" t="0" r="0" b="0"/>
            <wp:docPr id="10" name="Picture 32" descr="http://i.imgur.com/jcmvj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6266" name="Picture 32" descr="http://i.imgur.com/jcmvjUS.png"/>
                    <pic:cNvPicPr>
                      <a:picLocks noChangeAspect="1" noChangeArrowheads="1"/>
                    </pic:cNvPicPr>
                  </pic:nvPicPr>
                  <pic:blipFill>
                    <a:blip r:embed="rId17" cstate="print"/>
                    <a:stretch>
                      <a:fillRect/>
                    </a:stretch>
                  </pic:blipFill>
                  <pic:spPr bwMode="auto">
                    <a:xfrm>
                      <a:off x="0" y="0"/>
                      <a:ext cx="3649173" cy="2788441"/>
                    </a:xfrm>
                    <a:prstGeom prst="rect">
                      <a:avLst/>
                    </a:prstGeom>
                    <a:noFill/>
                    <a:ln w="9525">
                      <a:noFill/>
                      <a:miter lim="800000"/>
                      <a:headEnd/>
                      <a:tailEnd/>
                    </a:ln>
                  </pic:spPr>
                </pic:pic>
              </a:graphicData>
            </a:graphic>
          </wp:inline>
        </w:drawing>
      </w:r>
    </w:p>
    <w:p w14:paraId="25BAECE7" w14:textId="20DE8677" w:rsidR="002333DE" w:rsidRPr="005A10C8" w:rsidRDefault="00264EB7" w:rsidP="00264EB7">
      <w:pPr>
        <w:pStyle w:val="Legenda"/>
        <w:jc w:val="center"/>
        <w:rPr>
          <w:lang w:val="en-US"/>
        </w:rPr>
      </w:pPr>
      <w:bookmarkStart w:id="1984" w:name="_Toc489744275"/>
      <w:r w:rsidRPr="005A10C8">
        <w:rPr>
          <w:lang w:val="en-US"/>
        </w:rPr>
        <w:t xml:space="preserve">Figure </w:t>
      </w:r>
      <w:ins w:id="1985"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1986"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1987" w:author="tomasrodrigues@ua.pt" w:date="2017-08-30T16:03:00Z">
        <w:r w:rsidR="00725F1B">
          <w:rPr>
            <w:noProof/>
            <w:lang w:val="en-US"/>
          </w:rPr>
          <w:t>3</w:t>
        </w:r>
      </w:ins>
      <w:ins w:id="1988" w:author="tomasrodrigues@ua.pt" w:date="2017-08-03T17:53:00Z">
        <w:r w:rsidR="00DF060B">
          <w:rPr>
            <w:lang w:val="en-US"/>
          </w:rPr>
          <w:fldChar w:fldCharType="end"/>
        </w:r>
      </w:ins>
      <w:del w:id="1989"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del>
      <w:r w:rsidRPr="005A10C8">
        <w:rPr>
          <w:lang w:val="en-US"/>
        </w:rPr>
        <w:t xml:space="preserve"> - GPRS architecture </w:t>
      </w:r>
      <w:hyperlink w:anchor="Ref_8" w:history="1">
        <w:r w:rsidRPr="007C2AAD">
          <w:rPr>
            <w:rStyle w:val="Hiperligao"/>
            <w:lang w:val="en-US"/>
          </w:rPr>
          <w:t>[8]</w:t>
        </w:r>
        <w:bookmarkEnd w:id="1984"/>
      </w:hyperlink>
    </w:p>
    <w:p w14:paraId="0F1F1005" w14:textId="77777777" w:rsidR="00973A73" w:rsidRPr="00D32FC4" w:rsidRDefault="001C4767" w:rsidP="00973A73">
      <w:pPr>
        <w:ind w:left="0"/>
      </w:pPr>
      <w:r>
        <w:lastRenderedPageBreak/>
        <w:t xml:space="preserve">   </w:t>
      </w:r>
      <w:r w:rsidR="000D781C" w:rsidRPr="00D32FC4">
        <w:t>With no new technology required</w:t>
      </w:r>
      <w:ins w:id="1990" w:author="Tomás Rodrigues" w:date="2017-07-28T15:38:00Z">
        <w:r w:rsidR="004A5DFA">
          <w:t>, a way</w:t>
        </w:r>
      </w:ins>
      <w:r w:rsidR="000D781C" w:rsidRPr="00D32FC4">
        <w:t xml:space="preserve"> was found </w:t>
      </w:r>
      <w:ins w:id="1991" w:author="Tomás Rodrigues" w:date="2017-07-28T15:38:00Z">
        <w:r w:rsidR="004A5DFA">
          <w:t xml:space="preserve">to </w:t>
        </w:r>
      </w:ins>
      <w:del w:id="1992" w:author="Tomás Rodrigues" w:date="2017-07-28T15:38:00Z">
        <w:r w:rsidR="000D781C" w:rsidRPr="00D32FC4" w:rsidDel="004A5DFA">
          <w:delText xml:space="preserve">a way to </w:delText>
        </w:r>
      </w:del>
      <w:r w:rsidR="000D781C" w:rsidRPr="00D32FC4">
        <w:t xml:space="preserve">double the transfer speed, </w:t>
      </w:r>
      <w:del w:id="1993" w:author="Tomás Rodrigues" w:date="2017-07-28T15:39:00Z">
        <w:r w:rsidR="000D781C" w:rsidRPr="00D32FC4" w:rsidDel="004A5DFA">
          <w:delText>but still</w:delText>
        </w:r>
      </w:del>
      <w:ins w:id="1994" w:author="Tomás Rodrigues" w:date="2017-07-28T15:39:00Z">
        <w:r w:rsidR="004A5DFA">
          <w:t>although</w:t>
        </w:r>
      </w:ins>
      <w:r w:rsidR="000D781C" w:rsidRPr="00D32FC4">
        <w:t xml:space="preserve"> was not fast enough to reach the 3G standards defined for the future. The idea was to change the modulation scheme to 8-PSK</w:t>
      </w:r>
      <w:r w:rsidR="006441D5">
        <w:t xml:space="preserve">. </w:t>
      </w:r>
      <w:r w:rsidR="000D781C" w:rsidRPr="00D32FC4">
        <w:t>This technology was called</w:t>
      </w:r>
      <w:ins w:id="1995" w:author="Tomás Rodrigues" w:date="2017-07-28T15:51:00Z">
        <w:r w:rsidR="00B66FE8">
          <w:t xml:space="preserve"> </w:t>
        </w:r>
        <w:r w:rsidR="00B66FE8" w:rsidRPr="00EF570A">
          <w:rPr>
            <w:rPrChange w:id="1996" w:author="Tomás Rodrigues" w:date="2017-07-28T15:51:00Z">
              <w:rPr>
                <w:rFonts w:ascii="Arial" w:hAnsi="Arial" w:cs="Arial"/>
                <w:color w:val="444444"/>
                <w:sz w:val="27"/>
                <w:szCs w:val="27"/>
                <w:shd w:val="clear" w:color="auto" w:fill="F4F4F4"/>
              </w:rPr>
            </w:rPrChange>
          </w:rPr>
          <w:t>Enhanced Data for GSM</w:t>
        </w:r>
        <w:r w:rsidR="00EF570A" w:rsidRPr="00EF570A">
          <w:rPr>
            <w:rPrChange w:id="1997" w:author="Tomás Rodrigues" w:date="2017-07-28T15:51:00Z">
              <w:rPr>
                <w:rFonts w:ascii="Arial" w:hAnsi="Arial" w:cs="Arial"/>
                <w:color w:val="444444"/>
                <w:sz w:val="27"/>
                <w:szCs w:val="27"/>
                <w:shd w:val="clear" w:color="auto" w:fill="F4F4F4"/>
              </w:rPr>
            </w:rPrChange>
          </w:rPr>
          <w:t xml:space="preserve"> Evolution</w:t>
        </w:r>
      </w:ins>
      <w:r w:rsidR="000D781C" w:rsidRPr="00D32FC4">
        <w:t xml:space="preserve"> </w:t>
      </w:r>
      <w:ins w:id="1998" w:author="Tomás Rodrigues" w:date="2017-07-28T15:51:00Z">
        <w:r w:rsidR="00EF570A">
          <w:t>(</w:t>
        </w:r>
      </w:ins>
      <w:r w:rsidR="000D781C" w:rsidRPr="00D32FC4">
        <w:t>EDGE</w:t>
      </w:r>
      <w:ins w:id="1999" w:author="Tomás Rodrigues" w:date="2017-07-28T15:51:00Z">
        <w:r w:rsidR="00EF570A">
          <w:t>)</w:t>
        </w:r>
      </w:ins>
      <w:r w:rsidR="000D781C" w:rsidRPr="00D32FC4">
        <w:t xml:space="preserve"> or </w:t>
      </w:r>
      <w:ins w:id="2000" w:author="Tomás Rodrigues" w:date="2017-07-28T15:51:00Z">
        <w:r w:rsidR="00EF570A" w:rsidRPr="00EF570A">
          <w:rPr>
            <w:rPrChange w:id="2001" w:author="Tomás Rodrigues" w:date="2017-07-28T15:51:00Z">
              <w:rPr>
                <w:rFonts w:ascii="Arial" w:hAnsi="Arial" w:cs="Arial"/>
                <w:color w:val="444444"/>
                <w:sz w:val="27"/>
                <w:szCs w:val="27"/>
                <w:shd w:val="clear" w:color="auto" w:fill="F4F4F4"/>
              </w:rPr>
            </w:rPrChange>
          </w:rPr>
          <w:t>Enhanced General Packet Radio Service</w:t>
        </w:r>
        <w:r w:rsidR="00EF570A" w:rsidRPr="00D32FC4">
          <w:t xml:space="preserve"> </w:t>
        </w:r>
        <w:r w:rsidR="00EF570A">
          <w:t>(</w:t>
        </w:r>
      </w:ins>
      <w:r w:rsidR="000D781C" w:rsidRPr="00D32FC4">
        <w:t>EGPRS</w:t>
      </w:r>
      <w:ins w:id="2002" w:author="Tomás Rodrigues" w:date="2017-07-28T15:51:00Z">
        <w:r w:rsidR="00EF570A">
          <w:t>)</w:t>
        </w:r>
      </w:ins>
      <w:r w:rsidR="000D781C" w:rsidRPr="00D32FC4">
        <w:t xml:space="preserve"> </w:t>
      </w:r>
      <w:del w:id="2003" w:author="Tomás Rodrigues" w:date="2017-07-28T15:39:00Z">
        <w:r w:rsidR="000D781C" w:rsidRPr="00D32FC4" w:rsidDel="004A5DFA">
          <w:delText xml:space="preserve">and as explained it’s </w:delText>
        </w:r>
      </w:del>
      <w:r w:rsidR="000D781C" w:rsidRPr="00D32FC4">
        <w:t xml:space="preserve">an extended </w:t>
      </w:r>
      <w:del w:id="2004" w:author="Tomás Rodrigues" w:date="2017-07-28T15:39:00Z">
        <w:r w:rsidR="000D781C" w:rsidRPr="00D32FC4" w:rsidDel="004A5DFA">
          <w:delText xml:space="preserve">only </w:delText>
        </w:r>
      </w:del>
      <w:r w:rsidR="000D781C" w:rsidRPr="00D32FC4">
        <w:t>version of GSM.</w:t>
      </w:r>
    </w:p>
    <w:p w14:paraId="35B648D6" w14:textId="77777777" w:rsidR="00973A73" w:rsidRPr="00D32FC4" w:rsidRDefault="000D781C" w:rsidP="00973A73">
      <w:pPr>
        <w:ind w:left="0"/>
      </w:pPr>
      <w:r w:rsidRPr="00D32FC4">
        <w:t xml:space="preserve">   Operators and </w:t>
      </w:r>
      <w:r w:rsidR="001C4767">
        <w:t>providers</w:t>
      </w:r>
      <w:r w:rsidRPr="00D32FC4">
        <w:t xml:space="preserve"> revenues were coming mainly from voice (&gt;70%) and the mindset was</w:t>
      </w:r>
      <w:r w:rsidR="001C4767">
        <w:t xml:space="preserve"> to migrate</w:t>
      </w:r>
      <w:r w:rsidRPr="00D32FC4">
        <w:t xml:space="preserve"> towards more applications, services and new systems</w:t>
      </w:r>
      <w:r w:rsidR="005245F5">
        <w:t xml:space="preserve"> [5]</w:t>
      </w:r>
      <w:r w:rsidRPr="00D32FC4">
        <w:t>. Technological progress and voice/data combination contributed as well to motivate a new system. Taking that in consideration European Telecommunications Standards Institute (ETSI) started the work, carried</w:t>
      </w:r>
      <w:r w:rsidR="00EA24FA">
        <w:t xml:space="preserve"> </w:t>
      </w:r>
      <w:r w:rsidRPr="00D32FC4">
        <w:t>out later by Third Generation Partners</w:t>
      </w:r>
      <w:r w:rsidR="0041414B" w:rsidRPr="00D32FC4">
        <w:t>hip Project (3GPP) organization</w:t>
      </w:r>
      <w:r w:rsidRPr="00D32FC4">
        <w:t xml:space="preserve"> for the next generation mobile networks in a system called Universal Mobile Tel</w:t>
      </w:r>
      <w:r w:rsidR="005245F5">
        <w:t>ecommunication System (UMTS)</w:t>
      </w:r>
      <w:r w:rsidRPr="00D32FC4">
        <w:t>.</w:t>
      </w:r>
    </w:p>
    <w:p w14:paraId="2D151C59" w14:textId="0BF18BF2" w:rsidR="00F11FF9" w:rsidRDefault="000D781C" w:rsidP="00C054C3">
      <w:pPr>
        <w:ind w:left="0"/>
      </w:pPr>
      <w:r w:rsidRPr="00D32FC4">
        <w:t xml:space="preserve">   Combining aspects of </w:t>
      </w:r>
      <w:ins w:id="2005" w:author="tomasrodrigues@ua.pt" w:date="2017-08-29T15:42:00Z">
        <w:r w:rsidR="0050271B">
          <w:t xml:space="preserve">the </w:t>
        </w:r>
      </w:ins>
      <w:r w:rsidRPr="00D32FC4">
        <w:t>2G</w:t>
      </w:r>
      <w:ins w:id="2006" w:author="tomasrodrigues@ua.pt" w:date="2017-08-29T15:42:00Z">
        <w:r w:rsidR="0050271B">
          <w:t xml:space="preserve"> technology</w:t>
        </w:r>
      </w:ins>
      <w:r w:rsidRPr="00D32FC4">
        <w:t xml:space="preserve"> the 3GPP model idea</w:t>
      </w:r>
      <w:r w:rsidR="00DD1BEA">
        <w:t>, shown in figure 2.4,</w:t>
      </w:r>
      <w:r w:rsidRPr="00D32FC4">
        <w:t xml:space="preserve"> </w:t>
      </w:r>
      <w:del w:id="2007" w:author="Tomás Rodrigues" w:date="2017-07-28T15:39:00Z">
        <w:r w:rsidR="007456E2" w:rsidDel="004A5DFA">
          <w:delText xml:space="preserve">pass </w:delText>
        </w:r>
      </w:del>
      <w:ins w:id="2008" w:author="Tomás Rodrigues" w:date="2017-07-28T15:39:00Z">
        <w:r w:rsidR="004A5DFA">
          <w:t>is</w:t>
        </w:r>
      </w:ins>
      <w:ins w:id="2009" w:author="Tomás Rodrigues" w:date="2017-07-28T15:40:00Z">
        <w:r w:rsidR="004A5DFA">
          <w:t xml:space="preserve"> </w:t>
        </w:r>
      </w:ins>
      <w:ins w:id="2010" w:author="Tomás Rodrigues" w:date="2017-07-28T15:39:00Z">
        <w:r w:rsidR="004A5DFA">
          <w:t xml:space="preserve">transformed </w:t>
        </w:r>
      </w:ins>
      <w:r w:rsidR="007456E2">
        <w:t>from a vertical model to a</w:t>
      </w:r>
      <w:r w:rsidRPr="00D32FC4">
        <w:t xml:space="preserve"> </w:t>
      </w:r>
      <w:r w:rsidR="007456E2">
        <w:t>horizontal one, in which the</w:t>
      </w:r>
      <w:r w:rsidR="008F624C" w:rsidRPr="00D32FC4">
        <w:t xml:space="preserve"> service</w:t>
      </w:r>
      <w:r w:rsidRPr="00D32FC4">
        <w:t xml:space="preserve"> and transport layers</w:t>
      </w:r>
      <w:r w:rsidR="007456E2">
        <w:t xml:space="preserve"> are independent of the access technology used. This allowed to</w:t>
      </w:r>
      <w:r w:rsidRPr="00D32FC4">
        <w:t xml:space="preserve"> create a single set of services</w:t>
      </w:r>
      <w:r w:rsidR="00C054C3" w:rsidRPr="00D32FC4">
        <w:t>, generic application servers, a common session control, a consiste</w:t>
      </w:r>
      <w:r w:rsidR="00046800">
        <w:t>nt user experience and improve</w:t>
      </w:r>
      <w:r w:rsidR="00C054C3" w:rsidRPr="00D32FC4">
        <w:t xml:space="preserve"> operational efficiency to any device anywhere and in any access technology.</w:t>
      </w:r>
      <w:r w:rsidR="00F11FF9" w:rsidRPr="00F11FF9">
        <w:t xml:space="preserve"> </w:t>
      </w:r>
    </w:p>
    <w:p w14:paraId="1DED5DAC" w14:textId="77777777" w:rsidR="00C054C3" w:rsidRPr="00D32FC4" w:rsidRDefault="007456E2" w:rsidP="00C054C3">
      <w:pPr>
        <w:ind w:left="0"/>
        <w:rPr>
          <w:lang w:eastAsia="en-US"/>
        </w:rPr>
      </w:pPr>
      <w:r w:rsidRPr="00D32FC4">
        <w:rPr>
          <w:noProof/>
          <w:lang w:val="pt-PT"/>
        </w:rPr>
        <w:drawing>
          <wp:anchor distT="0" distB="0" distL="114300" distR="114300" simplePos="0" relativeHeight="251681792" behindDoc="0" locked="0" layoutInCell="1" allowOverlap="1" wp14:anchorId="2C5591BF" wp14:editId="1045CBB4">
            <wp:simplePos x="0" y="0"/>
            <wp:positionH relativeFrom="column">
              <wp:posOffset>1021440</wp:posOffset>
            </wp:positionH>
            <wp:positionV relativeFrom="paragraph">
              <wp:posOffset>845820</wp:posOffset>
            </wp:positionV>
            <wp:extent cx="3684270" cy="3180715"/>
            <wp:effectExtent l="19050" t="0" r="0" b="0"/>
            <wp:wrapTopAndBottom/>
            <wp:docPr id="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0432" name="Picture 49"/>
                    <pic:cNvPicPr>
                      <a:picLocks noChangeAspect="1" noChangeArrowheads="1"/>
                    </pic:cNvPicPr>
                  </pic:nvPicPr>
                  <pic:blipFill>
                    <a:blip r:embed="rId18" cstate="print"/>
                    <a:stretch>
                      <a:fillRect/>
                    </a:stretch>
                  </pic:blipFill>
                  <pic:spPr bwMode="auto">
                    <a:xfrm>
                      <a:off x="0" y="0"/>
                      <a:ext cx="3684270" cy="3180715"/>
                    </a:xfrm>
                    <a:prstGeom prst="rect">
                      <a:avLst/>
                    </a:prstGeom>
                    <a:noFill/>
                    <a:ln w="9525">
                      <a:noFill/>
                      <a:miter lim="800000"/>
                      <a:headEnd/>
                      <a:tailEnd/>
                    </a:ln>
                  </pic:spPr>
                </pic:pic>
              </a:graphicData>
            </a:graphic>
          </wp:anchor>
        </w:drawing>
      </w:r>
      <w:r w:rsidR="00F11FF9">
        <w:t xml:space="preserve">   </w:t>
      </w:r>
      <w:r w:rsidR="00F11FF9" w:rsidRPr="00D32FC4">
        <w:t xml:space="preserve">The core network of UMTS has base stations called now Node B and Radio Network Controllers (RNC). These components together form the Radio Network Subsystem (RNS) similarly to BSS that </w:t>
      </w:r>
      <w:r w:rsidR="00F11FF9">
        <w:t>was seen</w:t>
      </w:r>
      <w:r w:rsidR="00F11FF9" w:rsidRPr="00D32FC4">
        <w:t xml:space="preserve"> before.</w:t>
      </w:r>
    </w:p>
    <w:p w14:paraId="362F5312" w14:textId="77777777" w:rsidR="00C054C3" w:rsidRDefault="00C054C3" w:rsidP="00F11FF9">
      <w:pPr>
        <w:pStyle w:val="Cabealho6"/>
      </w:pPr>
      <w:r w:rsidRPr="00D32FC4">
        <w:t xml:space="preserve">   </w:t>
      </w:r>
    </w:p>
    <w:p w14:paraId="5092AD3C" w14:textId="77777777" w:rsidR="00F11FF9" w:rsidRPr="00F11FF9" w:rsidRDefault="00F11FF9" w:rsidP="00F11FF9">
      <w:pPr>
        <w:pStyle w:val="Cabealho6"/>
      </w:pPr>
    </w:p>
    <w:p w14:paraId="260CAC84" w14:textId="32CCD4DF" w:rsidR="00973A73" w:rsidRPr="00D32FC4" w:rsidRDefault="000D781C" w:rsidP="00973A73">
      <w:pPr>
        <w:pStyle w:val="Legenda"/>
        <w:jc w:val="center"/>
        <w:rPr>
          <w:lang w:val="en-US"/>
        </w:rPr>
      </w:pPr>
      <w:bookmarkStart w:id="2011" w:name="_Toc489744276"/>
      <w:r w:rsidRPr="00D32FC4">
        <w:rPr>
          <w:lang w:val="en-US"/>
        </w:rPr>
        <w:t xml:space="preserve">Figure </w:t>
      </w:r>
      <w:ins w:id="2012"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013"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014" w:author="tomasrodrigues@ua.pt" w:date="2017-08-30T16:03:00Z">
        <w:r w:rsidR="00725F1B">
          <w:rPr>
            <w:noProof/>
            <w:lang w:val="en-US"/>
          </w:rPr>
          <w:t>4</w:t>
        </w:r>
      </w:ins>
      <w:ins w:id="2015" w:author="tomasrodrigues@ua.pt" w:date="2017-08-03T17:53:00Z">
        <w:r w:rsidR="00DF060B">
          <w:rPr>
            <w:lang w:val="en-US"/>
          </w:rPr>
          <w:fldChar w:fldCharType="end"/>
        </w:r>
      </w:ins>
      <w:del w:id="2016"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del>
      <w:r w:rsidRPr="00D32FC4">
        <w:rPr>
          <w:lang w:val="en-US"/>
        </w:rPr>
        <w:t xml:space="preserve"> - Legacy Telecom Model and 3GPP Telecom Model respectively</w:t>
      </w:r>
      <w:r w:rsidR="005E013C">
        <w:rPr>
          <w:lang w:val="en-US"/>
        </w:rPr>
        <w:t xml:space="preserve"> </w:t>
      </w:r>
      <w:hyperlink w:anchor="Ref_8" w:history="1">
        <w:r w:rsidR="005E013C" w:rsidRPr="007C2AAD">
          <w:rPr>
            <w:rStyle w:val="Hiperligao"/>
            <w:lang w:val="en-US"/>
          </w:rPr>
          <w:t>[8]</w:t>
        </w:r>
        <w:bookmarkEnd w:id="2011"/>
      </w:hyperlink>
    </w:p>
    <w:p w14:paraId="4F431600" w14:textId="77777777" w:rsidR="00973A73" w:rsidRDefault="000D781C" w:rsidP="00397DC1">
      <w:pPr>
        <w:pStyle w:val="PargrafodaLista"/>
        <w:spacing w:after="120" w:line="360" w:lineRule="auto"/>
        <w:ind w:left="1" w:hanging="1"/>
        <w:rPr>
          <w:lang w:val="en-US"/>
        </w:rPr>
      </w:pPr>
      <w:r w:rsidRPr="00D32FC4">
        <w:rPr>
          <w:lang w:val="en-US"/>
        </w:rPr>
        <w:lastRenderedPageBreak/>
        <w:t xml:space="preserve">   In release 5</w:t>
      </w:r>
      <w:r w:rsidR="0041414B" w:rsidRPr="00D32FC4">
        <w:rPr>
          <w:lang w:val="en-US"/>
        </w:rPr>
        <w:t>,</w:t>
      </w:r>
      <w:r w:rsidRPr="00D32FC4">
        <w:rPr>
          <w:lang w:val="en-US"/>
        </w:rPr>
        <w:t xml:space="preserve"> IMS was introduced</w:t>
      </w:r>
      <w:r w:rsidR="00046800">
        <w:rPr>
          <w:lang w:val="en-US"/>
        </w:rPr>
        <w:t xml:space="preserve"> w</w:t>
      </w:r>
      <w:r w:rsidRPr="00D32FC4">
        <w:rPr>
          <w:lang w:val="en-US"/>
        </w:rPr>
        <w:t xml:space="preserve">ith the same core network </w:t>
      </w:r>
      <w:r w:rsidR="00046800">
        <w:rPr>
          <w:lang w:val="en-US"/>
        </w:rPr>
        <w:t xml:space="preserve">and </w:t>
      </w:r>
      <w:r w:rsidRPr="00D32FC4">
        <w:rPr>
          <w:lang w:val="en-US"/>
        </w:rPr>
        <w:t>was the architectural foundation for next generation networks.</w:t>
      </w:r>
      <w:r w:rsidR="00DD1BEA">
        <w:rPr>
          <w:lang w:val="en-US"/>
        </w:rPr>
        <w:t xml:space="preserve"> </w:t>
      </w:r>
      <w:r w:rsidRPr="00D32FC4">
        <w:rPr>
          <w:lang w:val="en-US"/>
        </w:rPr>
        <w:t>It defined a common framework for delivering IP-based multimedia while maintaining QoS, billing and service integration. Release 6 extended to wideband fixed networks (xDSL, WLAN, cabl</w:t>
      </w:r>
      <w:ins w:id="2017" w:author="Tomás Rodrigues" w:date="2017-07-28T15:40:00Z">
        <w:r w:rsidR="004A5DFA">
          <w:rPr>
            <w:lang w:val="en-US"/>
          </w:rPr>
          <w:t>e, etc</w:t>
        </w:r>
      </w:ins>
      <w:ins w:id="2018" w:author="Tomás Rodrigues" w:date="2017-07-28T15:41:00Z">
        <w:r w:rsidR="00B66FE8">
          <w:rPr>
            <w:lang w:val="en-US"/>
          </w:rPr>
          <w:t>.</w:t>
        </w:r>
      </w:ins>
      <w:del w:id="2019" w:author="Tomás Rodrigues" w:date="2017-07-28T15:40:00Z">
        <w:r w:rsidRPr="00D32FC4" w:rsidDel="004A5DFA">
          <w:rPr>
            <w:lang w:val="en-US"/>
          </w:rPr>
          <w:delText>e, …</w:delText>
        </w:r>
      </w:del>
      <w:r w:rsidRPr="00D32FC4">
        <w:rPr>
          <w:lang w:val="en-US"/>
        </w:rPr>
        <w:t>) and supported services convergence on fixed and mobile networks (circuit-switched voice traffi</w:t>
      </w:r>
      <w:r w:rsidR="00046800">
        <w:rPr>
          <w:lang w:val="en-US"/>
        </w:rPr>
        <w:t>c in IP). For network providers</w:t>
      </w:r>
      <w:r w:rsidRPr="00D32FC4">
        <w:rPr>
          <w:lang w:val="en-US"/>
        </w:rPr>
        <w:t xml:space="preserve"> this bring</w:t>
      </w:r>
      <w:r w:rsidR="008C54DF">
        <w:rPr>
          <w:lang w:val="en-US"/>
        </w:rPr>
        <w:t>s</w:t>
      </w:r>
      <w:r w:rsidRPr="00D32FC4">
        <w:rPr>
          <w:lang w:val="en-US"/>
        </w:rPr>
        <w:t xml:space="preserve"> a lot of advantages because a universal network reduces operational expenditures and service providers reach </w:t>
      </w:r>
      <w:del w:id="2020" w:author="Tomás Rodrigues" w:date="2017-07-28T15:41:00Z">
        <w:r w:rsidR="00046800" w:rsidDel="00B66FE8">
          <w:rPr>
            <w:lang w:val="en-US"/>
          </w:rPr>
          <w:delText xml:space="preserve">this way </w:delText>
        </w:r>
      </w:del>
      <w:r w:rsidR="00046800">
        <w:rPr>
          <w:lang w:val="en-US"/>
        </w:rPr>
        <w:t>a new and broader market</w:t>
      </w:r>
      <w:r w:rsidRPr="00D32FC4">
        <w:rPr>
          <w:lang w:val="en-US"/>
        </w:rPr>
        <w:t xml:space="preserve"> </w:t>
      </w:r>
      <w:r w:rsidR="0041414B" w:rsidRPr="00D32FC4">
        <w:rPr>
          <w:lang w:val="en-US"/>
        </w:rPr>
        <w:t>with</w:t>
      </w:r>
      <w:r w:rsidRPr="00D32FC4">
        <w:rPr>
          <w:lang w:val="en-US"/>
        </w:rPr>
        <w:t xml:space="preserve"> functions of authentication, charging and billing </w:t>
      </w:r>
      <w:r w:rsidR="0041414B" w:rsidRPr="00D32FC4">
        <w:rPr>
          <w:lang w:val="en-US"/>
        </w:rPr>
        <w:t xml:space="preserve">that </w:t>
      </w:r>
      <w:r w:rsidRPr="00D32FC4">
        <w:rPr>
          <w:lang w:val="en-US"/>
        </w:rPr>
        <w:t>could now</w:t>
      </w:r>
      <w:r w:rsidR="0041414B" w:rsidRPr="00D32FC4">
        <w:rPr>
          <w:lang w:val="en-US"/>
        </w:rPr>
        <w:t>,</w:t>
      </w:r>
      <w:r w:rsidRPr="00D32FC4">
        <w:rPr>
          <w:lang w:val="en-US"/>
        </w:rPr>
        <w:t xml:space="preserve"> be outsourced </w:t>
      </w:r>
      <w:hyperlink w:anchor="Ref21" w:history="1">
        <w:r w:rsidRPr="007C2AAD">
          <w:rPr>
            <w:rStyle w:val="Hiperligao"/>
            <w:lang w:val="en-US"/>
          </w:rPr>
          <w:t>[21]</w:t>
        </w:r>
      </w:hyperlink>
      <w:r w:rsidRPr="00D32FC4">
        <w:rPr>
          <w:lang w:val="en-US"/>
        </w:rPr>
        <w:t>.</w:t>
      </w:r>
      <w:r w:rsidR="00DD1BEA">
        <w:rPr>
          <w:lang w:val="en-US"/>
        </w:rPr>
        <w:t xml:space="preserve"> The figure 2.5 shows all </w:t>
      </w:r>
      <w:r w:rsidR="001E577C">
        <w:rPr>
          <w:lang w:val="en-US"/>
        </w:rPr>
        <w:t>entities responsible for handl</w:t>
      </w:r>
      <w:r w:rsidR="00EA24FA">
        <w:rPr>
          <w:lang w:val="en-US"/>
        </w:rPr>
        <w:t>ing</w:t>
      </w:r>
      <w:r w:rsidR="001E577C">
        <w:rPr>
          <w:lang w:val="en-US"/>
        </w:rPr>
        <w:t xml:space="preserve"> the functions referred and the </w:t>
      </w:r>
      <w:ins w:id="2021" w:author="Tomás Rodrigues" w:date="2017-07-28T15:41:00Z">
        <w:r w:rsidR="00B66FE8">
          <w:rPr>
            <w:lang w:val="en-US"/>
          </w:rPr>
          <w:t xml:space="preserve">associated </w:t>
        </w:r>
      </w:ins>
      <w:r w:rsidR="00EA24FA">
        <w:rPr>
          <w:lang w:val="en-US"/>
        </w:rPr>
        <w:t xml:space="preserve">architecture </w:t>
      </w:r>
      <w:r w:rsidR="001E577C">
        <w:rPr>
          <w:lang w:val="en-US"/>
        </w:rPr>
        <w:t>complexity</w:t>
      </w:r>
      <w:del w:id="2022" w:author="Tomás Rodrigues" w:date="2017-07-28T15:41:00Z">
        <w:r w:rsidR="001E577C" w:rsidDel="00B66FE8">
          <w:rPr>
            <w:lang w:val="en-US"/>
          </w:rPr>
          <w:delText xml:space="preserve"> associated</w:delText>
        </w:r>
      </w:del>
      <w:r w:rsidR="00EA24FA">
        <w:rPr>
          <w:lang w:val="en-US"/>
        </w:rPr>
        <w:t>.</w:t>
      </w:r>
    </w:p>
    <w:p w14:paraId="5BAFD3DE" w14:textId="77777777" w:rsidR="00213150" w:rsidRPr="00D32FC4" w:rsidRDefault="008F624C" w:rsidP="00213150">
      <w:pPr>
        <w:pStyle w:val="PargrafodaLista"/>
        <w:keepNext/>
        <w:spacing w:after="120" w:line="360" w:lineRule="auto"/>
        <w:ind w:left="0"/>
        <w:jc w:val="center"/>
        <w:rPr>
          <w:lang w:val="en-US"/>
        </w:rPr>
      </w:pPr>
      <w:r w:rsidRPr="00D32FC4">
        <w:rPr>
          <w:noProof/>
          <w:lang w:eastAsia="pt-PT"/>
        </w:rPr>
        <w:drawing>
          <wp:inline distT="0" distB="0" distL="0" distR="0" wp14:anchorId="49B4A3A0" wp14:editId="60A4674B">
            <wp:extent cx="4159545" cy="2649492"/>
            <wp:effectExtent l="19050" t="0" r="0" b="0"/>
            <wp:docPr id="89" name="Picture 89" descr="http://i.imgur.com/29dJT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imgur.com/29dJTKA.png"/>
                    <pic:cNvPicPr>
                      <a:picLocks noChangeAspect="1" noChangeArrowheads="1"/>
                    </pic:cNvPicPr>
                  </pic:nvPicPr>
                  <pic:blipFill>
                    <a:blip r:embed="rId19" cstate="print"/>
                    <a:srcRect/>
                    <a:stretch>
                      <a:fillRect/>
                    </a:stretch>
                  </pic:blipFill>
                  <pic:spPr bwMode="auto">
                    <a:xfrm>
                      <a:off x="0" y="0"/>
                      <a:ext cx="4221348" cy="2688858"/>
                    </a:xfrm>
                    <a:prstGeom prst="rect">
                      <a:avLst/>
                    </a:prstGeom>
                    <a:noFill/>
                    <a:ln w="9525">
                      <a:noFill/>
                      <a:miter lim="800000"/>
                      <a:headEnd/>
                      <a:tailEnd/>
                    </a:ln>
                  </pic:spPr>
                </pic:pic>
              </a:graphicData>
            </a:graphic>
          </wp:inline>
        </w:drawing>
      </w:r>
    </w:p>
    <w:p w14:paraId="035FCBA3" w14:textId="5127F538" w:rsidR="00973A73" w:rsidRPr="00D32FC4" w:rsidRDefault="000D781C" w:rsidP="00973A73">
      <w:pPr>
        <w:pStyle w:val="Legenda"/>
        <w:jc w:val="center"/>
        <w:rPr>
          <w:lang w:val="en-US"/>
        </w:rPr>
      </w:pPr>
      <w:bookmarkStart w:id="2023" w:name="_Toc489744277"/>
      <w:r w:rsidRPr="00D32FC4">
        <w:rPr>
          <w:lang w:val="en-US"/>
        </w:rPr>
        <w:t xml:space="preserve">Figure </w:t>
      </w:r>
      <w:ins w:id="2024"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025"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026" w:author="tomasrodrigues@ua.pt" w:date="2017-08-30T16:03:00Z">
        <w:r w:rsidR="00725F1B">
          <w:rPr>
            <w:noProof/>
            <w:lang w:val="en-US"/>
          </w:rPr>
          <w:t>5</w:t>
        </w:r>
      </w:ins>
      <w:ins w:id="2027" w:author="tomasrodrigues@ua.pt" w:date="2017-08-03T17:53:00Z">
        <w:r w:rsidR="00DF060B">
          <w:rPr>
            <w:lang w:val="en-US"/>
          </w:rPr>
          <w:fldChar w:fldCharType="end"/>
        </w:r>
      </w:ins>
      <w:del w:id="2028"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del>
      <w:r w:rsidRPr="00D32FC4">
        <w:rPr>
          <w:lang w:val="en-US"/>
        </w:rPr>
        <w:t xml:space="preserve"> - 3GPP IMS architectural overview</w:t>
      </w:r>
      <w:bookmarkEnd w:id="2023"/>
    </w:p>
    <w:p w14:paraId="0D13D37B" w14:textId="23AC5D77" w:rsidR="00973A73" w:rsidRPr="00D32FC4" w:rsidRDefault="000D781C" w:rsidP="00973A73">
      <w:pPr>
        <w:ind w:left="0"/>
        <w:rPr>
          <w:rFonts w:eastAsiaTheme="minorHAnsi"/>
        </w:rPr>
      </w:pPr>
      <w:r w:rsidRPr="00D32FC4">
        <w:rPr>
          <w:rFonts w:eastAsiaTheme="minorHAnsi"/>
        </w:rPr>
        <w:t xml:space="preserve">   Before the fourth generation, some sources consider an extra period, </w:t>
      </w:r>
      <w:r w:rsidRPr="00D32FC4">
        <w:rPr>
          <w:rFonts w:eastAsiaTheme="minorHAnsi"/>
          <w:b/>
        </w:rPr>
        <w:t xml:space="preserve">3.5G </w:t>
      </w:r>
      <w:r w:rsidRPr="00D32FC4">
        <w:rPr>
          <w:rFonts w:eastAsiaTheme="minorHAnsi"/>
        </w:rPr>
        <w:t>or</w:t>
      </w:r>
      <w:r w:rsidRPr="00D32FC4">
        <w:rPr>
          <w:rFonts w:eastAsiaTheme="minorHAnsi"/>
          <w:b/>
        </w:rPr>
        <w:t xml:space="preserve"> 3G</w:t>
      </w:r>
      <w:r w:rsidRPr="00D32FC4">
        <w:rPr>
          <w:rFonts w:eastAsiaTheme="minorHAnsi"/>
        </w:rPr>
        <w:t xml:space="preserve">+ where mobile telephony protocols like HSDPA and HSUPA provided a smooth evolution of data rates of 3G networks. Complimentary to each other, HSDPA is a packet-based data service in WCDMA downlink, </w:t>
      </w:r>
      <w:commentRangeStart w:id="2029"/>
      <w:del w:id="2030" w:author="tomasrodrigues@ua.pt" w:date="2017-08-29T15:43:00Z">
        <w:r w:rsidRPr="00D32FC4" w:rsidDel="0050271B">
          <w:rPr>
            <w:rFonts w:eastAsiaTheme="minorHAnsi"/>
          </w:rPr>
          <w:delText xml:space="preserve">already </w:delText>
        </w:r>
      </w:del>
      <w:ins w:id="2031" w:author="tomasrodrigues@ua.pt" w:date="2017-08-29T15:43:00Z">
        <w:r w:rsidR="0050271B">
          <w:rPr>
            <w:rFonts w:eastAsiaTheme="minorHAnsi"/>
          </w:rPr>
          <w:t>whereas</w:t>
        </w:r>
        <w:r w:rsidR="0050271B" w:rsidRPr="00D32FC4">
          <w:rPr>
            <w:rFonts w:eastAsiaTheme="minorHAnsi"/>
          </w:rPr>
          <w:t xml:space="preserve"> </w:t>
        </w:r>
      </w:ins>
      <w:r w:rsidRPr="00D32FC4">
        <w:rPr>
          <w:rFonts w:eastAsiaTheme="minorHAnsi"/>
        </w:rPr>
        <w:t>HSUPA is a UMTS / WCDMA uplink evolution technology that will enhance P2P data apps, e-mail</w:t>
      </w:r>
      <w:r w:rsidR="009710E9">
        <w:rPr>
          <w:rFonts w:eastAsiaTheme="minorHAnsi"/>
        </w:rPr>
        <w:t xml:space="preserve"> apps, games and many others,</w:t>
      </w:r>
      <w:r w:rsidRPr="00D32FC4">
        <w:rPr>
          <w:rFonts w:eastAsiaTheme="minorHAnsi"/>
        </w:rPr>
        <w:t xml:space="preserve"> due to this boost in the link speed.</w:t>
      </w:r>
    </w:p>
    <w:p w14:paraId="4CA4D00D" w14:textId="1CE76617" w:rsidR="00973A73" w:rsidRPr="00D32FC4" w:rsidRDefault="000D781C" w:rsidP="00973A73">
      <w:pPr>
        <w:spacing w:before="120"/>
        <w:ind w:left="0"/>
        <w:rPr>
          <w:rFonts w:cs="Arial"/>
        </w:rPr>
      </w:pPr>
      <w:r w:rsidRPr="00D32FC4">
        <w:rPr>
          <w:rFonts w:cs="Arial"/>
        </w:rPr>
        <w:t xml:space="preserve">  </w:t>
      </w:r>
      <w:r w:rsidR="008F624C" w:rsidRPr="00D32FC4">
        <w:rPr>
          <w:rFonts w:cs="Arial"/>
        </w:rPr>
        <w:t xml:space="preserve"> </w:t>
      </w:r>
      <w:r w:rsidRPr="00D32FC4">
        <w:rPr>
          <w:rFonts w:cs="Arial"/>
        </w:rPr>
        <w:t>The successor of 3G UMTS</w:t>
      </w:r>
      <w:ins w:id="2032" w:author="Tomás Rodrigues" w:date="2017-07-28T15:42:00Z">
        <w:r w:rsidR="00B66FE8">
          <w:rPr>
            <w:rFonts w:cs="Arial"/>
          </w:rPr>
          <w:t xml:space="preserve">, </w:t>
        </w:r>
      </w:ins>
      <w:del w:id="2033" w:author="Tomás Rodrigues" w:date="2017-07-28T15:42:00Z">
        <w:r w:rsidR="009710E9" w:rsidDel="00B66FE8">
          <w:rPr>
            <w:rFonts w:cs="Arial"/>
          </w:rPr>
          <w:delText xml:space="preserve"> is </w:delText>
        </w:r>
      </w:del>
      <w:r w:rsidR="009710E9" w:rsidRPr="009710E9">
        <w:rPr>
          <w:rFonts w:cs="Arial"/>
          <w:b/>
        </w:rPr>
        <w:t>4G</w:t>
      </w:r>
      <w:r w:rsidR="009710E9">
        <w:rPr>
          <w:rFonts w:cs="Arial"/>
          <w:b/>
        </w:rPr>
        <w:t>,</w:t>
      </w:r>
      <w:r w:rsidRPr="00D32FC4">
        <w:rPr>
          <w:rFonts w:cs="Arial"/>
        </w:rPr>
        <w:t xml:space="preserve"> was developed by 3GPP</w:t>
      </w:r>
      <w:r w:rsidR="009710E9">
        <w:rPr>
          <w:rFonts w:cs="Arial"/>
        </w:rPr>
        <w:t>,</w:t>
      </w:r>
      <w:r w:rsidRPr="00D32FC4">
        <w:rPr>
          <w:rFonts w:cs="Arial"/>
        </w:rPr>
        <w:t xml:space="preserve"> and is known as </w:t>
      </w:r>
      <w:r w:rsidR="009710E9">
        <w:rPr>
          <w:rFonts w:cs="Arial"/>
        </w:rPr>
        <w:t>Long Term Evolution(</w:t>
      </w:r>
      <w:r w:rsidRPr="00D32FC4">
        <w:rPr>
          <w:rFonts w:cs="Arial"/>
        </w:rPr>
        <w:t>LTE</w:t>
      </w:r>
      <w:r w:rsidR="009710E9">
        <w:rPr>
          <w:rFonts w:cs="Arial"/>
        </w:rPr>
        <w:t>)</w:t>
      </w:r>
      <w:r w:rsidRPr="00D32FC4">
        <w:rPr>
          <w:rFonts w:cs="Arial"/>
        </w:rPr>
        <w:t xml:space="preserve">. This </w:t>
      </w:r>
      <w:r w:rsidRPr="009710E9">
        <w:rPr>
          <w:rFonts w:cs="Arial"/>
        </w:rPr>
        <w:t>4G</w:t>
      </w:r>
      <w:r w:rsidRPr="00D32FC4">
        <w:rPr>
          <w:rFonts w:cs="Arial"/>
          <w:b/>
        </w:rPr>
        <w:t xml:space="preserve"> </w:t>
      </w:r>
      <w:r w:rsidRPr="00D32FC4">
        <w:rPr>
          <w:rFonts w:cs="Arial"/>
        </w:rPr>
        <w:t xml:space="preserve">network must deliver speeds of 100Mbps while moving, 1Gbps while stationary and smooth handover going from 4G to Wi-Fi and back with </w:t>
      </w:r>
      <w:r w:rsidR="0041414B" w:rsidRPr="00D32FC4">
        <w:rPr>
          <w:rFonts w:cs="Arial"/>
        </w:rPr>
        <w:t xml:space="preserve">no </w:t>
      </w:r>
      <w:r w:rsidRPr="00D32FC4">
        <w:rPr>
          <w:rFonts w:cs="Arial"/>
        </w:rPr>
        <w:t xml:space="preserve">data or call interruptions. It utilizes packet switching over </w:t>
      </w:r>
      <w:del w:id="2034" w:author="tomasrodrigues@ua.pt" w:date="2017-08-29T15:44:00Z">
        <w:r w:rsidRPr="00D32FC4" w:rsidDel="0050271B">
          <w:rPr>
            <w:rFonts w:cs="Arial"/>
          </w:rPr>
          <w:delText>the</w:delText>
        </w:r>
        <w:r w:rsidR="0041414B" w:rsidRPr="00D32FC4" w:rsidDel="0050271B">
          <w:rPr>
            <w:rFonts w:cs="Arial"/>
          </w:rPr>
          <w:delText xml:space="preserve"> internet</w:delText>
        </w:r>
      </w:del>
      <w:ins w:id="2035" w:author="tomasrodrigues@ua.pt" w:date="2017-08-29T15:44:00Z">
        <w:r w:rsidR="0050271B">
          <w:rPr>
            <w:rFonts w:cs="Arial"/>
          </w:rPr>
          <w:t>IP</w:t>
        </w:r>
      </w:ins>
      <w:r w:rsidR="0041414B" w:rsidRPr="00D32FC4">
        <w:rPr>
          <w:rFonts w:cs="Arial"/>
        </w:rPr>
        <w:t xml:space="preserve">, </w:t>
      </w:r>
      <w:commentRangeEnd w:id="2029"/>
      <w:r w:rsidR="0050271B">
        <w:rPr>
          <w:rStyle w:val="Refdecomentrio"/>
        </w:rPr>
        <w:commentReference w:id="2029"/>
      </w:r>
      <w:commentRangeStart w:id="2036"/>
      <w:r w:rsidR="007456E2" w:rsidRPr="007456E2">
        <w:rPr>
          <w:rFonts w:cs="Arial"/>
        </w:rPr>
        <w:t>Local Area Network</w:t>
      </w:r>
      <w:r w:rsidR="007456E2">
        <w:rPr>
          <w:rFonts w:ascii="Arial" w:hAnsi="Arial" w:cs="Arial"/>
          <w:color w:val="545454"/>
          <w:shd w:val="clear" w:color="auto" w:fill="FFFFFF"/>
        </w:rPr>
        <w:t xml:space="preserve"> (</w:t>
      </w:r>
      <w:r w:rsidR="0041414B" w:rsidRPr="00D32FC4">
        <w:rPr>
          <w:rFonts w:cs="Arial"/>
        </w:rPr>
        <w:t>LAN</w:t>
      </w:r>
      <w:r w:rsidR="007456E2">
        <w:rPr>
          <w:rFonts w:cs="Arial"/>
        </w:rPr>
        <w:t>)</w:t>
      </w:r>
      <w:r w:rsidR="0041414B" w:rsidRPr="00D32FC4">
        <w:rPr>
          <w:rFonts w:cs="Arial"/>
        </w:rPr>
        <w:t xml:space="preserve"> or </w:t>
      </w:r>
      <w:r w:rsidR="007456E2" w:rsidRPr="00397DC1">
        <w:t>wide area network</w:t>
      </w:r>
      <w:r w:rsidR="00397DC1">
        <w:rPr>
          <w:rStyle w:val="nfase"/>
          <w:rFonts w:ascii="Arial" w:hAnsi="Arial" w:cs="Arial"/>
          <w:b/>
          <w:bCs/>
          <w:i w:val="0"/>
          <w:iCs w:val="0"/>
          <w:color w:val="6A6A6A"/>
          <w:shd w:val="clear" w:color="auto" w:fill="FFFFFF"/>
        </w:rPr>
        <w:t xml:space="preserve"> (</w:t>
      </w:r>
      <w:r w:rsidR="0041414B" w:rsidRPr="00D32FC4">
        <w:rPr>
          <w:rFonts w:cs="Arial"/>
        </w:rPr>
        <w:t>WAN</w:t>
      </w:r>
      <w:r w:rsidR="00397DC1">
        <w:rPr>
          <w:rFonts w:cs="Arial"/>
        </w:rPr>
        <w:t>)</w:t>
      </w:r>
      <w:commentRangeEnd w:id="2036"/>
      <w:r w:rsidR="00EF570A">
        <w:rPr>
          <w:rStyle w:val="Refdecomentrio"/>
        </w:rPr>
        <w:commentReference w:id="2036"/>
      </w:r>
      <w:r w:rsidR="0041414B" w:rsidRPr="00D32FC4">
        <w:rPr>
          <w:rFonts w:cs="Arial"/>
        </w:rPr>
        <w:t xml:space="preserve"> networks. T</w:t>
      </w:r>
      <w:r w:rsidRPr="00D32FC4">
        <w:rPr>
          <w:rFonts w:cs="Arial"/>
        </w:rPr>
        <w:t>he improvements on speed, reliability, capability, security and global mobility are also important upgrades from 3G technology.</w:t>
      </w:r>
    </w:p>
    <w:p w14:paraId="69CE6FAB" w14:textId="77777777" w:rsidR="00973A73" w:rsidRPr="00D32FC4" w:rsidRDefault="000D781C" w:rsidP="00973A73">
      <w:pPr>
        <w:spacing w:before="120"/>
        <w:ind w:left="0"/>
        <w:rPr>
          <w:rFonts w:cs="Arial"/>
        </w:rPr>
      </w:pPr>
      <w:r w:rsidRPr="00D32FC4">
        <w:rPr>
          <w:rFonts w:cs="Arial"/>
        </w:rPr>
        <w:lastRenderedPageBreak/>
        <w:t xml:space="preserve">   </w:t>
      </w:r>
      <w:r w:rsidR="0041414B" w:rsidRPr="00D32FC4">
        <w:rPr>
          <w:rFonts w:cs="Arial"/>
        </w:rPr>
        <w:t xml:space="preserve">Also </w:t>
      </w:r>
      <w:r w:rsidRPr="00D32FC4">
        <w:rPr>
          <w:rFonts w:cs="Arial"/>
        </w:rPr>
        <w:t>known for the high-qu</w:t>
      </w:r>
      <w:r w:rsidR="00397DC1">
        <w:rPr>
          <w:rFonts w:cs="Arial"/>
        </w:rPr>
        <w:t xml:space="preserve">ality audio and video streaming </w:t>
      </w:r>
      <w:r w:rsidRPr="00D32FC4">
        <w:rPr>
          <w:rFonts w:cs="Arial"/>
        </w:rPr>
        <w:t xml:space="preserve">and </w:t>
      </w:r>
      <w:r w:rsidR="0041414B" w:rsidRPr="00D32FC4">
        <w:rPr>
          <w:rFonts w:cs="Arial"/>
        </w:rPr>
        <w:t xml:space="preserve">for </w:t>
      </w:r>
      <w:r w:rsidR="00397DC1">
        <w:rPr>
          <w:rFonts w:cs="Arial"/>
        </w:rPr>
        <w:t>provide better latency and throughput</w:t>
      </w:r>
      <w:r w:rsidR="008C54DF">
        <w:rPr>
          <w:rFonts w:cs="Arial"/>
        </w:rPr>
        <w:t>,</w:t>
      </w:r>
      <w:r w:rsidRPr="00D32FC4">
        <w:rPr>
          <w:rFonts w:cs="Arial"/>
        </w:rPr>
        <w:t xml:space="preserve"> this network merges </w:t>
      </w:r>
      <w:r w:rsidR="00397DC1">
        <w:rPr>
          <w:rFonts w:cs="Arial"/>
        </w:rPr>
        <w:t xml:space="preserve">various </w:t>
      </w:r>
      <w:r w:rsidRPr="00D32FC4">
        <w:rPr>
          <w:rFonts w:cs="Arial"/>
        </w:rPr>
        <w:t>radio access interfaces into a single network that can be accessed by every subscriber.</w:t>
      </w:r>
    </w:p>
    <w:p w14:paraId="2F9ED102" w14:textId="77777777" w:rsidR="00973A73" w:rsidRPr="00D32FC4" w:rsidRDefault="00397DC1" w:rsidP="00973A73">
      <w:pPr>
        <w:spacing w:before="120"/>
        <w:ind w:left="0"/>
        <w:rPr>
          <w:rFonts w:cs="Arial"/>
        </w:rPr>
      </w:pPr>
      <w:r>
        <w:rPr>
          <w:rFonts w:cs="Arial"/>
        </w:rPr>
        <w:t xml:space="preserve">   </w:t>
      </w:r>
      <w:r w:rsidR="000D781C" w:rsidRPr="00D32FC4">
        <w:rPr>
          <w:rFonts w:cs="Arial"/>
        </w:rPr>
        <w:t>The quality of service was one of many targets, in video chat, mobile TV,</w:t>
      </w:r>
      <w:r>
        <w:rPr>
          <w:rFonts w:cs="Arial"/>
        </w:rPr>
        <w:t xml:space="preserve"> </w:t>
      </w:r>
      <w:r w:rsidRPr="00397DC1">
        <w:rPr>
          <w:rFonts w:cs="Arial"/>
        </w:rPr>
        <w:t>Digital Video Broadcasting</w:t>
      </w:r>
      <w:r w:rsidR="000D781C" w:rsidRPr="00D32FC4">
        <w:rPr>
          <w:rFonts w:cs="Arial"/>
        </w:rPr>
        <w:t xml:space="preserve"> </w:t>
      </w:r>
      <w:r>
        <w:rPr>
          <w:rFonts w:cs="Arial"/>
        </w:rPr>
        <w:t>(</w:t>
      </w:r>
      <w:r w:rsidR="000D781C" w:rsidRPr="00D32FC4">
        <w:rPr>
          <w:rFonts w:cs="Arial"/>
        </w:rPr>
        <w:t>DVB</w:t>
      </w:r>
      <w:r>
        <w:rPr>
          <w:rFonts w:cs="Arial"/>
        </w:rPr>
        <w:t>)</w:t>
      </w:r>
      <w:r w:rsidR="000D781C" w:rsidRPr="00D32FC4">
        <w:rPr>
          <w:rFonts w:cs="Arial"/>
        </w:rPr>
        <w:t xml:space="preserve"> and many other services that make use of bandwidth. Other targets include improved latency, spectrum efficiency, </w:t>
      </w:r>
      <w:r w:rsidR="00B24293">
        <w:rPr>
          <w:rFonts w:cs="Arial"/>
        </w:rPr>
        <w:t>r</w:t>
      </w:r>
      <w:r>
        <w:rPr>
          <w:rFonts w:cs="Arial"/>
        </w:rPr>
        <w:t xml:space="preserve">adio </w:t>
      </w:r>
      <w:r w:rsidR="00B24293">
        <w:rPr>
          <w:rFonts w:cs="Arial"/>
        </w:rPr>
        <w:t>f</w:t>
      </w:r>
      <w:r>
        <w:rPr>
          <w:rFonts w:cs="Arial"/>
        </w:rPr>
        <w:t>requency (</w:t>
      </w:r>
      <w:r w:rsidR="000D781C" w:rsidRPr="00D32FC4">
        <w:rPr>
          <w:rFonts w:cs="Arial"/>
        </w:rPr>
        <w:t>RF</w:t>
      </w:r>
      <w:r>
        <w:rPr>
          <w:rFonts w:cs="Arial"/>
        </w:rPr>
        <w:t>)</w:t>
      </w:r>
      <w:r w:rsidR="000D781C" w:rsidRPr="00D32FC4">
        <w:rPr>
          <w:rFonts w:cs="Arial"/>
        </w:rPr>
        <w:t xml:space="preserve"> coverage, reduce </w:t>
      </w:r>
      <w:r w:rsidR="00B24293">
        <w:rPr>
          <w:rStyle w:val="apple-converted-space"/>
          <w:color w:val="252525"/>
        </w:rPr>
        <w:t>capital e</w:t>
      </w:r>
      <w:r w:rsidRPr="00D32FC4">
        <w:rPr>
          <w:rStyle w:val="apple-converted-space"/>
          <w:color w:val="252525"/>
        </w:rPr>
        <w:t>xpenditure</w:t>
      </w:r>
      <w:r w:rsidRPr="00D32FC4">
        <w:rPr>
          <w:rFonts w:cs="Arial"/>
        </w:rPr>
        <w:t xml:space="preserve"> </w:t>
      </w:r>
      <w:r>
        <w:rPr>
          <w:rFonts w:cs="Arial"/>
        </w:rPr>
        <w:t>(</w:t>
      </w:r>
      <w:r w:rsidR="000D781C" w:rsidRPr="00D32FC4">
        <w:rPr>
          <w:rFonts w:cs="Arial"/>
        </w:rPr>
        <w:t>CAPEX</w:t>
      </w:r>
      <w:r>
        <w:rPr>
          <w:rFonts w:cs="Arial"/>
        </w:rPr>
        <w:t>)</w:t>
      </w:r>
      <w:ins w:id="2037" w:author="Tomás Rodrigues" w:date="2017-07-28T15:43:00Z">
        <w:r w:rsidR="00B66FE8">
          <w:rPr>
            <w:rFonts w:cs="Arial"/>
          </w:rPr>
          <w:t xml:space="preserve">, </w:t>
        </w:r>
      </w:ins>
      <w:del w:id="2038" w:author="Tomás Rodrigues" w:date="2017-07-28T15:43:00Z">
        <w:r w:rsidR="000D781C" w:rsidRPr="00D32FC4" w:rsidDel="00B66FE8">
          <w:rPr>
            <w:rFonts w:cs="Arial"/>
          </w:rPr>
          <w:delText xml:space="preserve"> and </w:delText>
        </w:r>
      </w:del>
      <w:r w:rsidR="00B24293">
        <w:rPr>
          <w:rFonts w:eastAsiaTheme="minorHAnsi"/>
        </w:rPr>
        <w:t>operational e</w:t>
      </w:r>
      <w:r w:rsidRPr="00D32FC4">
        <w:rPr>
          <w:rFonts w:eastAsiaTheme="minorHAnsi"/>
        </w:rPr>
        <w:t>xpenditure</w:t>
      </w:r>
      <w:r w:rsidR="00B24293">
        <w:rPr>
          <w:rFonts w:cs="Arial"/>
        </w:rPr>
        <w:t xml:space="preserve"> </w:t>
      </w:r>
      <w:r>
        <w:rPr>
          <w:rFonts w:cs="Arial"/>
        </w:rPr>
        <w:t>(</w:t>
      </w:r>
      <w:r w:rsidR="000D781C" w:rsidRPr="00D32FC4">
        <w:rPr>
          <w:rFonts w:cs="Arial"/>
        </w:rPr>
        <w:t>OPEX</w:t>
      </w:r>
      <w:r>
        <w:rPr>
          <w:rFonts w:cs="Arial"/>
        </w:rPr>
        <w:t>)</w:t>
      </w:r>
      <w:r w:rsidR="000D781C" w:rsidRPr="00D32FC4">
        <w:rPr>
          <w:rFonts w:cs="Arial"/>
        </w:rPr>
        <w:t xml:space="preserve"> and </w:t>
      </w:r>
      <w:del w:id="2039" w:author="Tomás Rodrigues" w:date="2017-07-28T15:42:00Z">
        <w:r w:rsidR="000D781C" w:rsidRPr="00D32FC4" w:rsidDel="00B66FE8">
          <w:rPr>
            <w:rFonts w:cs="Arial"/>
          </w:rPr>
          <w:delText xml:space="preserve">have </w:delText>
        </w:r>
      </w:del>
      <w:ins w:id="2040" w:author="Tomás Rodrigues" w:date="2017-07-28T15:42:00Z">
        <w:r w:rsidR="00B66FE8">
          <w:rPr>
            <w:rFonts w:cs="Arial"/>
          </w:rPr>
          <w:t>offer</w:t>
        </w:r>
        <w:r w:rsidR="00B66FE8" w:rsidRPr="00D32FC4">
          <w:rPr>
            <w:rFonts w:cs="Arial"/>
          </w:rPr>
          <w:t xml:space="preserve"> </w:t>
        </w:r>
      </w:ins>
      <w:r w:rsidR="000D781C" w:rsidRPr="00D32FC4">
        <w:rPr>
          <w:rFonts w:cs="Arial"/>
        </w:rPr>
        <w:t>compatibility with</w:t>
      </w:r>
      <w:r w:rsidR="00B24293">
        <w:rPr>
          <w:rFonts w:cs="Arial"/>
        </w:rPr>
        <w:t xml:space="preserve"> earlier releases</w:t>
      </w:r>
      <w:ins w:id="2041" w:author="Tomás Rodrigues" w:date="2017-07-28T15:43:00Z">
        <w:r w:rsidR="00B66FE8">
          <w:rPr>
            <w:rFonts w:cs="Arial"/>
          </w:rPr>
          <w:t xml:space="preserve"> and </w:t>
        </w:r>
      </w:ins>
      <w:del w:id="2042" w:author="Tomás Rodrigues" w:date="2017-07-28T15:43:00Z">
        <w:r w:rsidR="00B24293" w:rsidDel="00B66FE8">
          <w:rPr>
            <w:rFonts w:cs="Arial"/>
          </w:rPr>
          <w:delText>/</w:delText>
        </w:r>
      </w:del>
      <w:r w:rsidR="000D781C" w:rsidRPr="00D32FC4">
        <w:rPr>
          <w:rFonts w:cs="Arial"/>
        </w:rPr>
        <w:t>s</w:t>
      </w:r>
      <w:r w:rsidR="00B24293">
        <w:rPr>
          <w:rFonts w:cs="Arial"/>
        </w:rPr>
        <w:t xml:space="preserve">ystems (including handover) </w:t>
      </w:r>
      <w:r w:rsidR="000D781C" w:rsidRPr="00D32FC4">
        <w:rPr>
          <w:rFonts w:cs="Arial"/>
        </w:rPr>
        <w:t xml:space="preserve">providing a steady experience to the user </w:t>
      </w:r>
      <w:hyperlink w:anchor="Ref23" w:history="1">
        <w:r w:rsidR="000D781C" w:rsidRPr="007C2AAD">
          <w:rPr>
            <w:rStyle w:val="Hiperligao"/>
            <w:rFonts w:cs="Arial"/>
          </w:rPr>
          <w:t>[23]</w:t>
        </w:r>
      </w:hyperlink>
      <w:r w:rsidR="000D781C" w:rsidRPr="00D32FC4">
        <w:rPr>
          <w:rFonts w:cs="Arial"/>
        </w:rPr>
        <w:t>.</w:t>
      </w:r>
    </w:p>
    <w:p w14:paraId="7AC5040D" w14:textId="77777777" w:rsidR="00973A73" w:rsidRPr="00D32FC4" w:rsidRDefault="000D781C" w:rsidP="00973A73">
      <w:pPr>
        <w:spacing w:before="120"/>
        <w:ind w:left="0"/>
        <w:rPr>
          <w:rFonts w:cs="Arial"/>
        </w:rPr>
      </w:pPr>
      <w:r w:rsidRPr="00D32FC4">
        <w:rPr>
          <w:rFonts w:cs="Arial"/>
        </w:rPr>
        <w:t xml:space="preserve">   LTE radio access network is called </w:t>
      </w:r>
      <w:r w:rsidR="00397DC1" w:rsidRPr="00D32FC4">
        <w:rPr>
          <w:rFonts w:cs="Arial"/>
        </w:rPr>
        <w:t>Evolved Universal T</w:t>
      </w:r>
      <w:r w:rsidR="00397DC1">
        <w:rPr>
          <w:rFonts w:cs="Arial"/>
        </w:rPr>
        <w:t>errestrial Radio Access Network (</w:t>
      </w:r>
      <w:r w:rsidRPr="00D32FC4">
        <w:rPr>
          <w:rFonts w:cs="Arial"/>
        </w:rPr>
        <w:t>EUTRAN</w:t>
      </w:r>
      <w:r w:rsidR="00397DC1">
        <w:rPr>
          <w:rFonts w:cs="Arial"/>
        </w:rPr>
        <w:t>)</w:t>
      </w:r>
      <w:r w:rsidRPr="00D32FC4">
        <w:rPr>
          <w:rFonts w:cs="Arial"/>
        </w:rPr>
        <w:t xml:space="preserve">, it also has an air interface called </w:t>
      </w:r>
      <w:r w:rsidR="00397DC1" w:rsidRPr="00D32FC4">
        <w:t>Evolved Universal Terrestrial Radio Access</w:t>
      </w:r>
      <w:r w:rsidR="00397DC1">
        <w:rPr>
          <w:rFonts w:cs="Arial"/>
        </w:rPr>
        <w:t xml:space="preserve"> (</w:t>
      </w:r>
      <w:commentRangeStart w:id="2043"/>
      <w:r w:rsidRPr="00D32FC4">
        <w:rPr>
          <w:rFonts w:cs="Arial"/>
        </w:rPr>
        <w:t>EUTRA</w:t>
      </w:r>
      <w:commentRangeEnd w:id="2043"/>
      <w:r w:rsidR="00EF570A">
        <w:rPr>
          <w:rStyle w:val="Refdecomentrio"/>
        </w:rPr>
        <w:commentReference w:id="2043"/>
      </w:r>
      <w:r w:rsidR="00397DC1">
        <w:rPr>
          <w:rFonts w:cs="Arial"/>
        </w:rPr>
        <w:t>)</w:t>
      </w:r>
      <w:r w:rsidRPr="00D32FC4">
        <w:rPr>
          <w:rFonts w:cs="Arial"/>
        </w:rPr>
        <w:t>. The enti</w:t>
      </w:r>
      <w:r w:rsidR="00C661D0" w:rsidRPr="00D32FC4">
        <w:rPr>
          <w:rFonts w:cs="Arial"/>
        </w:rPr>
        <w:t xml:space="preserve">re core network is known as </w:t>
      </w:r>
      <w:r w:rsidR="00B24293" w:rsidRPr="00B24293">
        <w:t>Evolved Packet Core (</w:t>
      </w:r>
      <w:commentRangeStart w:id="2044"/>
      <w:r w:rsidR="00C661D0" w:rsidRPr="00D32FC4">
        <w:rPr>
          <w:rFonts w:cs="Arial"/>
        </w:rPr>
        <w:t>EPC</w:t>
      </w:r>
      <w:commentRangeEnd w:id="2044"/>
      <w:r w:rsidR="00EF570A">
        <w:rPr>
          <w:rStyle w:val="Refdecomentrio"/>
        </w:rPr>
        <w:commentReference w:id="2044"/>
      </w:r>
      <w:r w:rsidR="00B24293">
        <w:rPr>
          <w:rFonts w:cs="Arial"/>
        </w:rPr>
        <w:t>)</w:t>
      </w:r>
      <w:r w:rsidR="00C661D0" w:rsidRPr="00D32FC4">
        <w:rPr>
          <w:rFonts w:cs="Arial"/>
        </w:rPr>
        <w:t xml:space="preserve"> and</w:t>
      </w:r>
      <w:r w:rsidRPr="00D32FC4">
        <w:rPr>
          <w:rFonts w:cs="Arial"/>
        </w:rPr>
        <w:t xml:space="preserve"> it provides IP connectivity between </w:t>
      </w:r>
      <w:r w:rsidR="008C54DF">
        <w:rPr>
          <w:rFonts w:cs="Arial"/>
        </w:rPr>
        <w:t xml:space="preserve">the </w:t>
      </w:r>
      <w:r w:rsidR="00824CCB" w:rsidRPr="00D32FC4">
        <w:rPr>
          <w:rFonts w:cs="Arial"/>
        </w:rPr>
        <w:t>user</w:t>
      </w:r>
      <w:r w:rsidRPr="00D32FC4">
        <w:rPr>
          <w:rFonts w:cs="Arial"/>
        </w:rPr>
        <w:t xml:space="preserve"> equipment and an external pa</w:t>
      </w:r>
      <w:r w:rsidR="00824CCB" w:rsidRPr="00D32FC4">
        <w:rPr>
          <w:rFonts w:cs="Arial"/>
        </w:rPr>
        <w:t>cket data network using EUTRAN. Base</w:t>
      </w:r>
      <w:r w:rsidRPr="00D32FC4">
        <w:rPr>
          <w:rFonts w:cs="Arial"/>
        </w:rPr>
        <w:t xml:space="preserve"> stations </w:t>
      </w:r>
      <w:r w:rsidR="00824CCB" w:rsidRPr="00D32FC4">
        <w:rPr>
          <w:rFonts w:cs="Arial"/>
        </w:rPr>
        <w:t xml:space="preserve">are called </w:t>
      </w:r>
      <w:r w:rsidR="00B24293" w:rsidRPr="00D32FC4">
        <w:rPr>
          <w:rFonts w:cs="Arial"/>
        </w:rPr>
        <w:t>EUTRAN No</w:t>
      </w:r>
      <w:r w:rsidR="00B24293">
        <w:rPr>
          <w:rFonts w:cs="Arial"/>
        </w:rPr>
        <w:t>de B</w:t>
      </w:r>
      <w:r w:rsidR="00B24293" w:rsidRPr="00D32FC4">
        <w:rPr>
          <w:rFonts w:cs="Arial"/>
        </w:rPr>
        <w:t xml:space="preserve"> </w:t>
      </w:r>
      <w:r w:rsidR="00B24293">
        <w:rPr>
          <w:rFonts w:cs="Arial"/>
        </w:rPr>
        <w:t>(</w:t>
      </w:r>
      <w:commentRangeStart w:id="2045"/>
      <w:r w:rsidR="00B24293">
        <w:rPr>
          <w:rFonts w:cs="Arial"/>
        </w:rPr>
        <w:t>eNB</w:t>
      </w:r>
      <w:commentRangeEnd w:id="2045"/>
      <w:r w:rsidR="00EF570A">
        <w:rPr>
          <w:rStyle w:val="Refdecomentrio"/>
        </w:rPr>
        <w:commentReference w:id="2045"/>
      </w:r>
      <w:r w:rsidR="00B24293">
        <w:rPr>
          <w:rFonts w:cs="Arial"/>
        </w:rPr>
        <w:t xml:space="preserve">) </w:t>
      </w:r>
      <w:r w:rsidR="00824CCB" w:rsidRPr="00D32FC4">
        <w:rPr>
          <w:rFonts w:cs="Arial"/>
        </w:rPr>
        <w:t>and</w:t>
      </w:r>
      <w:r w:rsidR="0096087D" w:rsidRPr="00D32FC4">
        <w:rPr>
          <w:rFonts w:cs="Arial"/>
        </w:rPr>
        <w:t xml:space="preserve"> they</w:t>
      </w:r>
      <w:r w:rsidRPr="00D32FC4">
        <w:rPr>
          <w:rFonts w:cs="Arial"/>
        </w:rPr>
        <w:t xml:space="preserve"> take care of access control functions. </w:t>
      </w:r>
      <w:del w:id="2046" w:author="Tomás Rodrigues" w:date="2017-07-28T15:45:00Z">
        <w:r w:rsidRPr="00D32FC4" w:rsidDel="00B66FE8">
          <w:rPr>
            <w:rFonts w:cs="Arial"/>
          </w:rPr>
          <w:delText>Still</w:delText>
        </w:r>
      </w:del>
      <w:ins w:id="2047" w:author="Tomás Rodrigues" w:date="2017-07-28T15:45:00Z">
        <w:r w:rsidR="00B66FE8">
          <w:rPr>
            <w:rFonts w:cs="Arial"/>
          </w:rPr>
          <w:t>Also</w:t>
        </w:r>
      </w:ins>
      <w:r w:rsidRPr="00D32FC4">
        <w:rPr>
          <w:rFonts w:cs="Arial"/>
        </w:rPr>
        <w:t xml:space="preserve">, about the radio interface, it uses </w:t>
      </w:r>
      <w:ins w:id="2048" w:author="Tomás Rodrigues" w:date="2017-07-28T15:57:00Z">
        <w:r w:rsidR="00EF570A" w:rsidRPr="00EF570A">
          <w:rPr>
            <w:rFonts w:cs="Arial"/>
            <w:rPrChange w:id="2049" w:author="Tomás Rodrigues" w:date="2017-07-28T15:57:00Z">
              <w:rPr>
                <w:rFonts w:ascii="Arial" w:hAnsi="Arial" w:cs="Arial"/>
                <w:color w:val="444444"/>
                <w:sz w:val="30"/>
                <w:szCs w:val="30"/>
                <w:shd w:val="clear" w:color="auto" w:fill="F4F4F4"/>
              </w:rPr>
            </w:rPrChange>
          </w:rPr>
          <w:t>Orthogonal Frequency Division Multiple Access</w:t>
        </w:r>
        <w:r w:rsidR="00EF570A">
          <w:rPr>
            <w:rFonts w:ascii="Arial" w:hAnsi="Arial" w:cs="Arial"/>
            <w:color w:val="444444"/>
            <w:sz w:val="30"/>
            <w:szCs w:val="30"/>
            <w:shd w:val="clear" w:color="auto" w:fill="F4F4F4"/>
          </w:rPr>
          <w:t xml:space="preserve"> (</w:t>
        </w:r>
      </w:ins>
      <w:commentRangeStart w:id="2050"/>
      <w:r w:rsidRPr="00D32FC4">
        <w:rPr>
          <w:rFonts w:cs="Arial"/>
        </w:rPr>
        <w:t>OFDMA</w:t>
      </w:r>
      <w:commentRangeEnd w:id="2050"/>
      <w:r w:rsidR="00EF570A">
        <w:rPr>
          <w:rStyle w:val="Refdecomentrio"/>
        </w:rPr>
        <w:commentReference w:id="2050"/>
      </w:r>
      <w:ins w:id="2051" w:author="Tomás Rodrigues" w:date="2017-07-28T15:57:00Z">
        <w:r w:rsidR="00EF570A">
          <w:rPr>
            <w:rFonts w:cs="Arial"/>
          </w:rPr>
          <w:t>)</w:t>
        </w:r>
      </w:ins>
      <w:r w:rsidRPr="00D32FC4">
        <w:rPr>
          <w:rFonts w:cs="Arial"/>
        </w:rPr>
        <w:t xml:space="preserve">, a multiple access technology on the downlink that transmits traffic across hundreds of parallel radio connections known as ‘subcarriers’. An adapted version of this is </w:t>
      </w:r>
      <w:r w:rsidR="00B24293">
        <w:t>Single-c</w:t>
      </w:r>
      <w:r w:rsidR="00B24293" w:rsidRPr="00B24293">
        <w:t>arrier FDMA</w:t>
      </w:r>
      <w:r w:rsidR="00B24293" w:rsidRPr="00B24293">
        <w:rPr>
          <w:b/>
        </w:rPr>
        <w:t> </w:t>
      </w:r>
      <w:r w:rsidR="0004539F">
        <w:rPr>
          <w:rFonts w:cs="Arial"/>
        </w:rPr>
        <w:t>(</w:t>
      </w:r>
      <w:commentRangeStart w:id="2052"/>
      <w:commentRangeStart w:id="2053"/>
      <w:r w:rsidRPr="00D32FC4">
        <w:rPr>
          <w:rFonts w:cs="Arial"/>
        </w:rPr>
        <w:t>SC</w:t>
      </w:r>
      <w:commentRangeEnd w:id="2052"/>
      <w:r w:rsidR="00EF570A">
        <w:rPr>
          <w:rStyle w:val="Refdecomentrio"/>
        </w:rPr>
        <w:commentReference w:id="2052"/>
      </w:r>
      <w:r w:rsidRPr="00D32FC4">
        <w:rPr>
          <w:rFonts w:cs="Arial"/>
        </w:rPr>
        <w:t>-FDMA</w:t>
      </w:r>
      <w:commentRangeEnd w:id="2053"/>
      <w:r w:rsidR="00EF570A">
        <w:rPr>
          <w:rStyle w:val="Refdecomentrio"/>
        </w:rPr>
        <w:commentReference w:id="2053"/>
      </w:r>
      <w:r w:rsidR="0004539F">
        <w:rPr>
          <w:rFonts w:cs="Arial"/>
        </w:rPr>
        <w:t>)</w:t>
      </w:r>
      <w:r w:rsidRPr="00D32FC4">
        <w:rPr>
          <w:rFonts w:cs="Arial"/>
        </w:rPr>
        <w:t xml:space="preserve"> used on the uplink </w:t>
      </w:r>
      <w:hyperlink w:anchor="Ref_7" w:history="1">
        <w:r w:rsidRPr="007C2AAD">
          <w:rPr>
            <w:rStyle w:val="Hiperligao"/>
            <w:rFonts w:cs="Arial"/>
          </w:rPr>
          <w:t>[7]</w:t>
        </w:r>
      </w:hyperlink>
      <w:r w:rsidRPr="00D32FC4">
        <w:rPr>
          <w:rFonts w:cs="Arial"/>
        </w:rPr>
        <w:t>.</w:t>
      </w:r>
    </w:p>
    <w:p w14:paraId="73396E1E" w14:textId="77777777" w:rsidR="001E577C" w:rsidRPr="00D32FC4" w:rsidRDefault="000D781C" w:rsidP="00973A73">
      <w:pPr>
        <w:spacing w:before="120"/>
        <w:ind w:left="0"/>
        <w:rPr>
          <w:rFonts w:cs="Arial"/>
        </w:rPr>
      </w:pPr>
      <w:r w:rsidRPr="00D32FC4">
        <w:rPr>
          <w:rFonts w:cs="Arial"/>
        </w:rPr>
        <w:t xml:space="preserve">   Mobile 4G LTE complements 3G providing more data capacity for richer content</w:t>
      </w:r>
      <w:ins w:id="2054" w:author="Tomás Rodrigues" w:date="2017-07-28T16:02:00Z">
        <w:r w:rsidR="00C13A4C">
          <w:rPr>
            <w:rFonts w:cs="Arial"/>
          </w:rPr>
          <w:t>. Additionally,</w:t>
        </w:r>
      </w:ins>
      <w:del w:id="2055" w:author="Tomás Rodrigues" w:date="2017-07-28T16:02:00Z">
        <w:r w:rsidRPr="00D32FC4" w:rsidDel="00C13A4C">
          <w:rPr>
            <w:rFonts w:cs="Arial"/>
          </w:rPr>
          <w:delText>,</w:delText>
        </w:r>
      </w:del>
      <w:r w:rsidRPr="00D32FC4">
        <w:rPr>
          <w:rFonts w:cs="Arial"/>
        </w:rPr>
        <w:t xml:space="preserve"> </w:t>
      </w:r>
      <w:del w:id="2056" w:author="Tomás Rodrigues" w:date="2017-07-28T16:02:00Z">
        <w:r w:rsidRPr="00D32FC4" w:rsidDel="00C13A4C">
          <w:rPr>
            <w:rFonts w:cs="Arial"/>
          </w:rPr>
          <w:delText xml:space="preserve">more </w:delText>
        </w:r>
      </w:del>
      <w:r w:rsidRPr="00D32FC4">
        <w:rPr>
          <w:rFonts w:cs="Arial"/>
        </w:rPr>
        <w:t>connections</w:t>
      </w:r>
      <w:ins w:id="2057" w:author="Tomás Rodrigues" w:date="2017-07-28T16:02:00Z">
        <w:r w:rsidR="00C13A4C">
          <w:rPr>
            <w:rFonts w:cs="Arial"/>
          </w:rPr>
          <w:t xml:space="preserve"> with higher </w:t>
        </w:r>
      </w:ins>
      <w:ins w:id="2058" w:author="Tomás Rodrigues" w:date="2017-07-28T16:03:00Z">
        <w:r w:rsidR="00C13A4C">
          <w:rPr>
            <w:rFonts w:cs="Arial"/>
          </w:rPr>
          <w:t>throughput</w:t>
        </w:r>
      </w:ins>
      <w:ins w:id="2059" w:author="Tomás Rodrigues" w:date="2017-07-28T16:02:00Z">
        <w:r w:rsidR="00C13A4C">
          <w:rPr>
            <w:rFonts w:cs="Arial"/>
          </w:rPr>
          <w:t>,</w:t>
        </w:r>
      </w:ins>
      <w:r w:rsidRPr="00D32FC4">
        <w:rPr>
          <w:rFonts w:cs="Arial"/>
        </w:rPr>
        <w:t xml:space="preserve"> </w:t>
      </w:r>
      <w:del w:id="2060" w:author="Tomás Rodrigues" w:date="2017-07-28T16:00:00Z">
        <w:r w:rsidRPr="00D32FC4" w:rsidDel="00EF570A">
          <w:rPr>
            <w:rFonts w:cs="Arial"/>
          </w:rPr>
          <w:delText xml:space="preserve">and </w:delText>
        </w:r>
      </w:del>
      <w:del w:id="2061" w:author="Tomás Rodrigues" w:date="2017-07-28T16:01:00Z">
        <w:r w:rsidRPr="00D32FC4" w:rsidDel="00EF570A">
          <w:rPr>
            <w:rFonts w:cs="Arial"/>
          </w:rPr>
          <w:delText xml:space="preserve">along </w:delText>
        </w:r>
        <w:r w:rsidR="00C661D0" w:rsidRPr="00D32FC4" w:rsidDel="00EF570A">
          <w:rPr>
            <w:rFonts w:cs="Arial"/>
          </w:rPr>
          <w:delText xml:space="preserve">with </w:delText>
        </w:r>
      </w:del>
      <w:del w:id="2062" w:author="Tomás Rodrigues" w:date="2017-07-28T16:02:00Z">
        <w:r w:rsidRPr="00D32FC4" w:rsidDel="00C13A4C">
          <w:rPr>
            <w:rFonts w:cs="Arial"/>
          </w:rPr>
          <w:delText xml:space="preserve">speed and </w:delText>
        </w:r>
      </w:del>
      <w:r w:rsidRPr="00D32FC4">
        <w:rPr>
          <w:rFonts w:cs="Arial"/>
        </w:rPr>
        <w:t>services</w:t>
      </w:r>
      <w:ins w:id="2063" w:author="Tomás Rodrigues" w:date="2017-07-28T16:02:00Z">
        <w:r w:rsidR="00C13A4C">
          <w:rPr>
            <w:rFonts w:cs="Arial"/>
          </w:rPr>
          <w:t xml:space="preserve"> and</w:t>
        </w:r>
      </w:ins>
      <w:del w:id="2064" w:author="Tomás Rodrigues" w:date="2017-07-28T16:02:00Z">
        <w:r w:rsidRPr="00D32FC4" w:rsidDel="00C13A4C">
          <w:rPr>
            <w:rFonts w:cs="Arial"/>
          </w:rPr>
          <w:delText>,</w:delText>
        </w:r>
      </w:del>
      <w:r w:rsidRPr="00D32FC4">
        <w:rPr>
          <w:rFonts w:cs="Arial"/>
        </w:rPr>
        <w:t xml:space="preserve"> billing systems are also key aspects for the success of the 4G systems</w:t>
      </w:r>
      <w:r w:rsidR="00C661D0" w:rsidRPr="00D32FC4">
        <w:rPr>
          <w:rFonts w:cs="Arial"/>
        </w:rPr>
        <w:t>.</w:t>
      </w:r>
      <w:r w:rsidR="001E577C">
        <w:rPr>
          <w:rFonts w:cs="Arial"/>
        </w:rPr>
        <w:t xml:space="preserve"> The figure 2.6 illustrates the mobile network evolution from its inception until now.</w:t>
      </w:r>
    </w:p>
    <w:p w14:paraId="7D42576D" w14:textId="77777777" w:rsidR="00973A73" w:rsidRPr="00D32FC4" w:rsidRDefault="008F624C" w:rsidP="0096087D">
      <w:pPr>
        <w:jc w:val="center"/>
        <w:rPr>
          <w:rFonts w:cs="Arial"/>
        </w:rPr>
      </w:pPr>
      <w:r w:rsidRPr="00D32FC4">
        <w:rPr>
          <w:noProof/>
          <w:lang w:val="pt-PT"/>
        </w:rPr>
        <w:drawing>
          <wp:inline distT="0" distB="0" distL="0" distR="0" wp14:anchorId="452C8D21" wp14:editId="1E1B9D36">
            <wp:extent cx="5209954" cy="2249446"/>
            <wp:effectExtent l="19050" t="0" r="0" b="0"/>
            <wp:docPr id="11" name="Picture 96" descr="http://i.imgur.com/DiS42Dh.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36304" name="Picture 96" descr="http://i.imgur.com/DiS42Dh.png"/>
                    <pic:cNvPicPr>
                      <a:picLocks noChangeAspect="1" noChangeArrowheads="1"/>
                    </pic:cNvPicPr>
                  </pic:nvPicPr>
                  <pic:blipFill>
                    <a:blip r:embed="rId21" cstate="print"/>
                    <a:stretch>
                      <a:fillRect/>
                    </a:stretch>
                  </pic:blipFill>
                  <pic:spPr bwMode="auto">
                    <a:xfrm>
                      <a:off x="0" y="0"/>
                      <a:ext cx="5206161" cy="2247809"/>
                    </a:xfrm>
                    <a:prstGeom prst="rect">
                      <a:avLst/>
                    </a:prstGeom>
                    <a:noFill/>
                    <a:ln w="9525">
                      <a:noFill/>
                      <a:miter lim="800000"/>
                      <a:headEnd/>
                      <a:tailEnd/>
                    </a:ln>
                  </pic:spPr>
                </pic:pic>
              </a:graphicData>
            </a:graphic>
          </wp:inline>
        </w:drawing>
      </w:r>
    </w:p>
    <w:p w14:paraId="7520EB67" w14:textId="63F76B57" w:rsidR="00973A73" w:rsidRPr="00D32FC4" w:rsidRDefault="001906B0" w:rsidP="001906B0">
      <w:pPr>
        <w:pStyle w:val="Legenda"/>
        <w:jc w:val="center"/>
        <w:rPr>
          <w:lang w:val="en-US"/>
        </w:rPr>
      </w:pPr>
      <w:bookmarkStart w:id="2065" w:name="_Toc489744278"/>
      <w:r w:rsidRPr="00D32FC4">
        <w:rPr>
          <w:lang w:val="en-US"/>
        </w:rPr>
        <w:t xml:space="preserve">Figure </w:t>
      </w:r>
      <w:ins w:id="2066"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067"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068" w:author="tomasrodrigues@ua.pt" w:date="2017-08-30T16:03:00Z">
        <w:r w:rsidR="00725F1B">
          <w:rPr>
            <w:noProof/>
            <w:lang w:val="en-US"/>
          </w:rPr>
          <w:t>6</w:t>
        </w:r>
      </w:ins>
      <w:ins w:id="2069" w:author="tomasrodrigues@ua.pt" w:date="2017-08-03T17:53:00Z">
        <w:r w:rsidR="00DF060B">
          <w:rPr>
            <w:lang w:val="en-US"/>
          </w:rPr>
          <w:fldChar w:fldCharType="end"/>
        </w:r>
      </w:ins>
      <w:del w:id="2070"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6</w:delText>
        </w:r>
        <w:r w:rsidR="00021318" w:rsidDel="005A5DE0">
          <w:rPr>
            <w:lang w:val="en-US"/>
          </w:rPr>
          <w:fldChar w:fldCharType="end"/>
        </w:r>
      </w:del>
      <w:r w:rsidRPr="00D32FC4">
        <w:rPr>
          <w:lang w:val="en-US"/>
        </w:rPr>
        <w:t xml:space="preserve"> - Mobile technology evolution [5]</w:t>
      </w:r>
      <w:bookmarkEnd w:id="2065"/>
    </w:p>
    <w:p w14:paraId="0AF3C389" w14:textId="0EF76CCD" w:rsidR="008F624C" w:rsidRPr="00D32FC4" w:rsidRDefault="000D781C" w:rsidP="00DC092F">
      <w:pPr>
        <w:rPr>
          <w:rFonts w:cs="Arial"/>
        </w:rPr>
      </w:pPr>
      <w:r w:rsidRPr="00D32FC4">
        <w:rPr>
          <w:lang w:eastAsia="en-US"/>
        </w:rPr>
        <w:lastRenderedPageBreak/>
        <w:t xml:space="preserve">   </w:t>
      </w:r>
      <w:r w:rsidRPr="00D32FC4">
        <w:rPr>
          <w:rFonts w:cs="Arial"/>
        </w:rPr>
        <w:t xml:space="preserve">In 2020 it is expected that </w:t>
      </w:r>
      <w:r w:rsidRPr="00D32FC4">
        <w:rPr>
          <w:rFonts w:cs="Arial"/>
          <w:b/>
        </w:rPr>
        <w:t>5G</w:t>
      </w:r>
      <w:r w:rsidRPr="00D32FC4">
        <w:rPr>
          <w:rFonts w:cs="Arial"/>
        </w:rPr>
        <w:t xml:space="preserve"> mobile technology will be fully operational in a connected society. Different research groups like </w:t>
      </w:r>
      <w:r w:rsidRPr="00D32FC4">
        <w:t>Mobile and Wireless Communications Enablers for the Twenty–twenty Information Society (</w:t>
      </w:r>
      <w:commentRangeStart w:id="2071"/>
      <w:r w:rsidRPr="00D32FC4">
        <w:t>METIS</w:t>
      </w:r>
      <w:commentRangeEnd w:id="2071"/>
      <w:r w:rsidR="00C13A4C">
        <w:rPr>
          <w:rStyle w:val="Refdecomentrio"/>
        </w:rPr>
        <w:commentReference w:id="2071"/>
      </w:r>
      <w:r w:rsidRPr="00D32FC4">
        <w:t>), 5th Generation Non-Orthogonal Waveforms for Asynchronous Signaling (</w:t>
      </w:r>
      <w:commentRangeStart w:id="2072"/>
      <w:r w:rsidRPr="00D32FC4">
        <w:t>5GNOW</w:t>
      </w:r>
      <w:commentRangeEnd w:id="2072"/>
      <w:r w:rsidR="00C13A4C">
        <w:rPr>
          <w:rStyle w:val="Refdecomentrio"/>
        </w:rPr>
        <w:commentReference w:id="2072"/>
      </w:r>
      <w:r w:rsidRPr="00D32FC4">
        <w:t xml:space="preserve">), 5G </w:t>
      </w:r>
      <w:del w:id="2073" w:author="tomasrodrigues@ua.pt" w:date="2017-08-29T15:45:00Z">
        <w:r w:rsidRPr="00D32FC4" w:rsidDel="007E5093">
          <w:delText xml:space="preserve">Infrastructure </w:delText>
        </w:r>
      </w:del>
      <w:r w:rsidRPr="00D32FC4">
        <w:t>Public</w:t>
      </w:r>
      <w:ins w:id="2074" w:author="tomasrodrigues@ua.pt" w:date="2017-08-29T15:45:00Z">
        <w:r w:rsidR="007E5093">
          <w:t>-</w:t>
        </w:r>
      </w:ins>
      <w:del w:id="2075" w:author="tomasrodrigues@ua.pt" w:date="2017-08-29T15:45:00Z">
        <w:r w:rsidRPr="00D32FC4" w:rsidDel="007E5093">
          <w:delText xml:space="preserve"> </w:delText>
        </w:r>
      </w:del>
      <w:r w:rsidRPr="00D32FC4">
        <w:t>Private Partnership (</w:t>
      </w:r>
      <w:commentRangeStart w:id="2076"/>
      <w:r w:rsidRPr="00D32FC4">
        <w:t>5GPPP</w:t>
      </w:r>
      <w:commentRangeEnd w:id="2076"/>
      <w:r w:rsidR="00C13A4C">
        <w:rPr>
          <w:rStyle w:val="Refdecomentrio"/>
        </w:rPr>
        <w:commentReference w:id="2076"/>
      </w:r>
      <w:r w:rsidRPr="00D32FC4">
        <w:t>) and many others organizations from Ameri</w:t>
      </w:r>
      <w:r w:rsidR="0096087D" w:rsidRPr="00D32FC4">
        <w:t>c</w:t>
      </w:r>
      <w:r w:rsidR="009710E9">
        <w:t xml:space="preserve">a, China, Japan, Korea, Russia and others </w:t>
      </w:r>
      <w:r w:rsidRPr="00D32FC4">
        <w:t xml:space="preserve">around the world </w:t>
      </w:r>
      <w:r w:rsidRPr="00D32FC4">
        <w:rPr>
          <w:rFonts w:cs="Arial"/>
        </w:rPr>
        <w:t xml:space="preserve">are actively working on different aspects and areas of 5G. </w:t>
      </w:r>
      <w:hyperlink w:anchor="_Appendix_A" w:history="1">
        <w:r w:rsidRPr="00D32FC4">
          <w:rPr>
            <w:rStyle w:val="Hiperligao"/>
            <w:rFonts w:cs="Arial"/>
          </w:rPr>
          <w:t>Appendix A</w:t>
        </w:r>
      </w:hyperlink>
      <w:r w:rsidRPr="00D32FC4">
        <w:rPr>
          <w:rFonts w:cs="Arial"/>
        </w:rPr>
        <w:t xml:space="preserve"> has a more detailed view of those projects and activities that are being developed all over the world. </w:t>
      </w:r>
    </w:p>
    <w:p w14:paraId="44A10EA6" w14:textId="77777777" w:rsidR="00973A73" w:rsidRPr="00D32FC4" w:rsidRDefault="000D781C" w:rsidP="00973A73">
      <w:r w:rsidRPr="00D32FC4">
        <w:t xml:space="preserve">   For socio-technical requirements 5G has limits on energy dissipation, more context-related information (e.g. augmented reality), broadband Internet connectivity widely available, increased amount of remote virtua</w:t>
      </w:r>
      <w:r w:rsidR="00C661D0" w:rsidRPr="00D32FC4">
        <w:t xml:space="preserve">l collaboration, more efficient, </w:t>
      </w:r>
      <w:r w:rsidRPr="00D32FC4">
        <w:t>safer transportation means, personal data stored in the cloud and improvement</w:t>
      </w:r>
      <w:r w:rsidR="00C661D0" w:rsidRPr="00D32FC4">
        <w:t>s</w:t>
      </w:r>
      <w:r w:rsidRPr="00D32FC4">
        <w:t xml:space="preserve"> on IoT (e.g. smart homes and cities) </w:t>
      </w:r>
      <w:r w:rsidR="0004539F">
        <w:t>with</w:t>
      </w:r>
      <w:r w:rsidR="00C661D0" w:rsidRPr="00D32FC4">
        <w:t xml:space="preserve"> projects to society, as shown </w:t>
      </w:r>
      <w:r w:rsidR="008C54DF">
        <w:t>in figure 2.</w:t>
      </w:r>
      <w:commentRangeStart w:id="2077"/>
      <w:r w:rsidR="008C54DF">
        <w:t>7</w:t>
      </w:r>
      <w:commentRangeEnd w:id="2077"/>
      <w:r w:rsidR="003E0068">
        <w:rPr>
          <w:rStyle w:val="Refdecomentrio"/>
        </w:rPr>
        <w:commentReference w:id="2077"/>
      </w:r>
      <w:r w:rsidR="00C661D0" w:rsidRPr="00D32FC4">
        <w:t>.</w:t>
      </w:r>
      <w:r w:rsidR="008F624C" w:rsidRPr="00D32FC4">
        <w:rPr>
          <w:noProof/>
        </w:rPr>
        <w:t xml:space="preserve"> </w:t>
      </w:r>
    </w:p>
    <w:p w14:paraId="71BBD2C3" w14:textId="77777777" w:rsidR="00973A73" w:rsidRPr="00D32FC4" w:rsidRDefault="000D781C" w:rsidP="00DC092F">
      <w:pPr>
        <w:rPr>
          <w:lang w:eastAsia="en-US"/>
        </w:rPr>
      </w:pPr>
      <w:r w:rsidRPr="00D32FC4">
        <w:rPr>
          <w:lang w:eastAsia="en-US"/>
        </w:rPr>
        <w:t xml:space="preserve">   There are currently limitations in 4G networks already li</w:t>
      </w:r>
      <w:r w:rsidR="00807AF2" w:rsidRPr="00D32FC4">
        <w:rPr>
          <w:lang w:eastAsia="en-US"/>
        </w:rPr>
        <w:t>ke latency, spectral efficiency and</w:t>
      </w:r>
      <w:r w:rsidRPr="00D32FC4">
        <w:rPr>
          <w:lang w:eastAsia="en-US"/>
        </w:rPr>
        <w:t xml:space="preserve"> support for bursty data traffic</w:t>
      </w:r>
      <w:r w:rsidR="00DC092F" w:rsidRPr="00D32FC4">
        <w:rPr>
          <w:lang w:eastAsia="en-US"/>
        </w:rPr>
        <w:t xml:space="preserve">. Several </w:t>
      </w:r>
      <w:r w:rsidRPr="00D32FC4">
        <w:rPr>
          <w:lang w:eastAsia="en-US"/>
        </w:rPr>
        <w:t>mobile applications require sending messages to servers with high data transfer rate for a very short time</w:t>
      </w:r>
      <w:r w:rsidR="0004539F">
        <w:rPr>
          <w:lang w:eastAsia="en-US"/>
        </w:rPr>
        <w:t xml:space="preserve"> that still </w:t>
      </w:r>
      <w:r w:rsidRPr="00D32FC4">
        <w:rPr>
          <w:lang w:eastAsia="en-US"/>
        </w:rPr>
        <w:t>consume</w:t>
      </w:r>
      <w:r w:rsidR="0096152E" w:rsidRPr="00D32FC4">
        <w:rPr>
          <w:lang w:eastAsia="en-US"/>
        </w:rPr>
        <w:t>s</w:t>
      </w:r>
      <w:r w:rsidRPr="00D32FC4">
        <w:rPr>
          <w:lang w:eastAsia="en-US"/>
        </w:rPr>
        <w:t xml:space="preserve"> a lot of </w:t>
      </w:r>
      <w:r w:rsidR="0004539F">
        <w:rPr>
          <w:lang w:eastAsia="en-US"/>
        </w:rPr>
        <w:t>the</w:t>
      </w:r>
      <w:r w:rsidRPr="00D32FC4">
        <w:rPr>
          <w:lang w:eastAsia="en-US"/>
        </w:rPr>
        <w:t xml:space="preserve"> mobile </w:t>
      </w:r>
      <w:commentRangeStart w:id="2078"/>
      <w:r w:rsidR="0004539F" w:rsidRPr="00D32FC4">
        <w:rPr>
          <w:lang w:eastAsia="en-US"/>
        </w:rPr>
        <w:t>equipment’s</w:t>
      </w:r>
      <w:r w:rsidR="0004539F">
        <w:rPr>
          <w:lang w:eastAsia="en-US"/>
        </w:rPr>
        <w:t xml:space="preserve"> battery</w:t>
      </w:r>
      <w:r w:rsidRPr="00D32FC4">
        <w:rPr>
          <w:lang w:eastAsia="en-US"/>
        </w:rPr>
        <w:t xml:space="preserve"> </w:t>
      </w:r>
      <w:commentRangeEnd w:id="2078"/>
      <w:r w:rsidR="003E0068">
        <w:rPr>
          <w:rStyle w:val="Refdecomentrio"/>
        </w:rPr>
        <w:commentReference w:id="2078"/>
      </w:r>
      <w:hyperlink w:anchor="Ref16" w:history="1">
        <w:r w:rsidRPr="007C2AAD">
          <w:rPr>
            <w:rStyle w:val="Hiperligao"/>
            <w:lang w:eastAsia="en-US"/>
          </w:rPr>
          <w:t>[16]</w:t>
        </w:r>
      </w:hyperlink>
      <w:r w:rsidRPr="00D32FC4">
        <w:rPr>
          <w:lang w:eastAsia="en-US"/>
        </w:rPr>
        <w:t>. Co-channel interference due to separate channels (DL and UL) in a typical cellular network and base-station utilization efficiency are also points where improvements can be done</w:t>
      </w:r>
      <w:r w:rsidR="0096152E" w:rsidRPr="00D32FC4">
        <w:rPr>
          <w:lang w:eastAsia="en-US"/>
        </w:rPr>
        <w:t xml:space="preserve"> on future networks</w:t>
      </w:r>
      <w:r w:rsidRPr="00D32FC4">
        <w:rPr>
          <w:lang w:eastAsia="en-US"/>
        </w:rPr>
        <w:t xml:space="preserve"> </w:t>
      </w:r>
      <w:hyperlink w:anchor="Ref17" w:history="1">
        <w:r w:rsidRPr="007C2AAD">
          <w:rPr>
            <w:rStyle w:val="Hiperligao"/>
            <w:lang w:eastAsia="en-US"/>
          </w:rPr>
          <w:t>[17]</w:t>
        </w:r>
      </w:hyperlink>
      <w:r w:rsidRPr="00D32FC4">
        <w:rPr>
          <w:lang w:eastAsia="en-US"/>
        </w:rPr>
        <w:t>.</w:t>
      </w:r>
    </w:p>
    <w:p w14:paraId="4D918896" w14:textId="7C83F7B1" w:rsidR="00973A73" w:rsidRPr="00D32FC4" w:rsidRDefault="00DC092F" w:rsidP="00973A73">
      <w:pPr>
        <w:rPr>
          <w:lang w:eastAsia="en-US"/>
        </w:rPr>
      </w:pPr>
      <w:r w:rsidRPr="00D32FC4">
        <w:rPr>
          <w:lang w:eastAsia="en-US"/>
        </w:rPr>
        <w:t xml:space="preserve">   </w:t>
      </w:r>
      <w:r w:rsidR="000D781C" w:rsidRPr="00D32FC4">
        <w:rPr>
          <w:lang w:eastAsia="en-US"/>
        </w:rPr>
        <w:t>With that said</w:t>
      </w:r>
      <w:r w:rsidR="0096152E" w:rsidRPr="00D32FC4">
        <w:rPr>
          <w:lang w:eastAsia="en-US"/>
        </w:rPr>
        <w:t>,</w:t>
      </w:r>
      <w:r w:rsidR="000D781C" w:rsidRPr="00D32FC4">
        <w:rPr>
          <w:lang w:eastAsia="en-US"/>
        </w:rPr>
        <w:t xml:space="preserve"> </w:t>
      </w:r>
      <w:r w:rsidR="0096152E" w:rsidRPr="00D32FC4">
        <w:rPr>
          <w:lang w:eastAsia="en-US"/>
        </w:rPr>
        <w:t xml:space="preserve">with </w:t>
      </w:r>
      <w:r w:rsidR="000D781C" w:rsidRPr="00D32FC4">
        <w:rPr>
          <w:lang w:eastAsia="en-US"/>
        </w:rPr>
        <w:t xml:space="preserve">5G networks </w:t>
      </w:r>
      <w:r w:rsidR="0096152E" w:rsidRPr="00D32FC4">
        <w:rPr>
          <w:lang w:eastAsia="en-US"/>
        </w:rPr>
        <w:t xml:space="preserve">the </w:t>
      </w:r>
      <w:r w:rsidR="00150259" w:rsidRPr="00D32FC4">
        <w:rPr>
          <w:lang w:eastAsia="en-US"/>
        </w:rPr>
        <w:t>numbers of devices like</w:t>
      </w:r>
      <w:r w:rsidR="000D781C" w:rsidRPr="00D32FC4">
        <w:rPr>
          <w:lang w:eastAsia="en-US"/>
        </w:rPr>
        <w:t xml:space="preserve"> smartphones, TV</w:t>
      </w:r>
      <w:del w:id="2079" w:author="tomasrodrigues@ua.pt" w:date="2017-08-29T18:01:00Z">
        <w:r w:rsidR="000D781C" w:rsidRPr="00D32FC4" w:rsidDel="0036025C">
          <w:rPr>
            <w:lang w:eastAsia="en-US"/>
          </w:rPr>
          <w:delText>’</w:delText>
        </w:r>
      </w:del>
      <w:r w:rsidR="000D781C" w:rsidRPr="00D32FC4">
        <w:rPr>
          <w:lang w:eastAsia="en-US"/>
        </w:rPr>
        <w:t xml:space="preserve">s, cameras, robots, video surveillance systems, high-resolution TVs, laptops </w:t>
      </w:r>
      <w:r w:rsidR="000D781C" w:rsidRPr="00D32FC4">
        <w:t>and wearable devices (watches and glasses)</w:t>
      </w:r>
      <w:r w:rsidR="000D781C" w:rsidRPr="00D32FC4">
        <w:rPr>
          <w:lang w:eastAsia="en-US"/>
        </w:rPr>
        <w:t xml:space="preserve"> connected </w:t>
      </w:r>
      <w:r w:rsidR="0096152E" w:rsidRPr="00D32FC4">
        <w:rPr>
          <w:lang w:eastAsia="en-US"/>
        </w:rPr>
        <w:t>is expected to continue to grow. T</w:t>
      </w:r>
      <w:r w:rsidR="000D781C" w:rsidRPr="00D32FC4">
        <w:rPr>
          <w:lang w:eastAsia="en-US"/>
        </w:rPr>
        <w:t>he future</w:t>
      </w:r>
      <w:r w:rsidR="0096152E" w:rsidRPr="00D32FC4">
        <w:rPr>
          <w:lang w:eastAsia="en-US"/>
        </w:rPr>
        <w:t xml:space="preserve"> networks</w:t>
      </w:r>
      <w:r w:rsidR="000D781C" w:rsidRPr="00D32FC4">
        <w:rPr>
          <w:lang w:eastAsia="en-US"/>
        </w:rPr>
        <w:t xml:space="preserve"> will focus on</w:t>
      </w:r>
      <w:r w:rsidR="009710E9">
        <w:rPr>
          <w:lang w:eastAsia="en-US"/>
        </w:rPr>
        <w:t xml:space="preserve"> </w:t>
      </w:r>
      <w:r w:rsidR="000D781C" w:rsidRPr="00D32FC4">
        <w:rPr>
          <w:lang w:eastAsia="en-US"/>
        </w:rPr>
        <w:t xml:space="preserve">scalability, high data rates, spectrum </w:t>
      </w:r>
      <w:r w:rsidR="00046800">
        <w:rPr>
          <w:lang w:eastAsia="en-US"/>
        </w:rPr>
        <w:t>usa</w:t>
      </w:r>
      <w:r w:rsidR="004F7F0C">
        <w:rPr>
          <w:lang w:eastAsia="en-US"/>
        </w:rPr>
        <w:t>ge</w:t>
      </w:r>
      <w:r w:rsidR="000D781C" w:rsidRPr="00D32FC4">
        <w:rPr>
          <w:lang w:eastAsia="en-US"/>
        </w:rPr>
        <w:t xml:space="preserve">, low latencies that will </w:t>
      </w:r>
      <w:commentRangeStart w:id="2080"/>
      <w:del w:id="2081" w:author="tomasrodrigues@ua.pt" w:date="2017-08-29T15:46:00Z">
        <w:r w:rsidR="000D781C" w:rsidRPr="00D32FC4" w:rsidDel="007E5093">
          <w:rPr>
            <w:lang w:eastAsia="en-US"/>
          </w:rPr>
          <w:delText xml:space="preserve">supposal </w:delText>
        </w:r>
      </w:del>
      <w:ins w:id="2082" w:author="tomasrodrigues@ua.pt" w:date="2017-08-29T15:46:00Z">
        <w:r w:rsidR="007E5093">
          <w:rPr>
            <w:lang w:eastAsia="en-US"/>
          </w:rPr>
          <w:t>supposedly</w:t>
        </w:r>
        <w:r w:rsidR="007E5093" w:rsidRPr="00D32FC4">
          <w:rPr>
            <w:lang w:eastAsia="en-US"/>
          </w:rPr>
          <w:t xml:space="preserve"> </w:t>
        </w:r>
        <w:commentRangeEnd w:id="2080"/>
        <w:r w:rsidR="007E5093">
          <w:rPr>
            <w:rStyle w:val="Refdecomentrio"/>
          </w:rPr>
          <w:commentReference w:id="2080"/>
        </w:r>
      </w:ins>
      <w:r w:rsidR="000D781C" w:rsidRPr="00D32FC4">
        <w:rPr>
          <w:lang w:eastAsia="en-US"/>
        </w:rPr>
        <w:t>increase the level of QoS and QoE with more satisfaction from u</w:t>
      </w:r>
      <w:r w:rsidR="0096152E" w:rsidRPr="00D32FC4">
        <w:rPr>
          <w:lang w:eastAsia="en-US"/>
        </w:rPr>
        <w:t xml:space="preserve">sers, which will </w:t>
      </w:r>
      <w:r w:rsidR="00D04FC8">
        <w:rPr>
          <w:lang w:eastAsia="en-US"/>
        </w:rPr>
        <w:t xml:space="preserve">be </w:t>
      </w:r>
      <w:r w:rsidR="0096152E" w:rsidRPr="00D32FC4">
        <w:rPr>
          <w:lang w:eastAsia="en-US"/>
        </w:rPr>
        <w:t>discuss</w:t>
      </w:r>
      <w:r w:rsidR="00D04FC8">
        <w:rPr>
          <w:lang w:eastAsia="en-US"/>
        </w:rPr>
        <w:t>ed</w:t>
      </w:r>
      <w:r w:rsidR="0096152E" w:rsidRPr="00D32FC4">
        <w:rPr>
          <w:lang w:eastAsia="en-US"/>
        </w:rPr>
        <w:t xml:space="preserve"> </w:t>
      </w:r>
      <w:r w:rsidR="008C54DF">
        <w:rPr>
          <w:lang w:eastAsia="en-US"/>
        </w:rPr>
        <w:t>in</w:t>
      </w:r>
      <w:r w:rsidR="0096152E" w:rsidRPr="00D32FC4">
        <w:rPr>
          <w:lang w:eastAsia="en-US"/>
        </w:rPr>
        <w:t xml:space="preserve"> </w:t>
      </w:r>
      <w:r w:rsidR="0096087D" w:rsidRPr="00D32FC4">
        <w:rPr>
          <w:lang w:eastAsia="en-US"/>
        </w:rPr>
        <w:t>section</w:t>
      </w:r>
      <w:r w:rsidR="008C54DF">
        <w:rPr>
          <w:lang w:eastAsia="en-US"/>
        </w:rPr>
        <w:t>s</w:t>
      </w:r>
      <w:r w:rsidR="0096087D" w:rsidRPr="00D32FC4">
        <w:rPr>
          <w:lang w:eastAsia="en-US"/>
        </w:rPr>
        <w:t xml:space="preserve"> 2.3 and 2.4. L</w:t>
      </w:r>
      <w:r w:rsidR="000D781C" w:rsidRPr="00D32FC4">
        <w:rPr>
          <w:lang w:eastAsia="en-US"/>
        </w:rPr>
        <w:t>ast but certainly not</w:t>
      </w:r>
      <w:r w:rsidR="000D781C" w:rsidRPr="0004539F">
        <w:rPr>
          <w:lang w:eastAsia="en-US"/>
        </w:rPr>
        <w:t xml:space="preserve"> </w:t>
      </w:r>
      <w:r w:rsidR="000D781C" w:rsidRPr="00D32FC4">
        <w:rPr>
          <w:lang w:eastAsia="en-US"/>
        </w:rPr>
        <w:t>least,</w:t>
      </w:r>
      <w:ins w:id="2083" w:author="tomasrodrigues@ua.pt" w:date="2017-08-29T15:47:00Z">
        <w:r w:rsidR="007E5093">
          <w:rPr>
            <w:lang w:eastAsia="en-US"/>
          </w:rPr>
          <w:t xml:space="preserve"> an</w:t>
        </w:r>
      </w:ins>
      <w:r w:rsidR="000D781C" w:rsidRPr="00D32FC4">
        <w:rPr>
          <w:lang w:eastAsia="en-US"/>
        </w:rPr>
        <w:t xml:space="preserve"> ubiquitous connectivity</w:t>
      </w:r>
      <w:r w:rsidR="0004539F">
        <w:rPr>
          <w:lang w:eastAsia="en-US"/>
        </w:rPr>
        <w:t>,</w:t>
      </w:r>
      <w:r w:rsidR="000D781C" w:rsidRPr="00D32FC4">
        <w:rPr>
          <w:lang w:eastAsia="en-US"/>
        </w:rPr>
        <w:t xml:space="preserve"> because operating bands are not identical over the globe and </w:t>
      </w:r>
      <w:r w:rsidR="0004539F">
        <w:rPr>
          <w:lang w:eastAsia="en-US"/>
        </w:rPr>
        <w:t>it is needed</w:t>
      </w:r>
      <w:r w:rsidR="000D781C" w:rsidRPr="00D32FC4">
        <w:rPr>
          <w:lang w:eastAsia="en-US"/>
        </w:rPr>
        <w:t xml:space="preserve"> to support a variety of radios and</w:t>
      </w:r>
      <w:r w:rsidR="0004539F">
        <w:rPr>
          <w:lang w:eastAsia="en-US"/>
        </w:rPr>
        <w:t xml:space="preserve"> </w:t>
      </w:r>
      <w:r w:rsidR="0004539F" w:rsidRPr="0004539F">
        <w:rPr>
          <w:lang w:eastAsia="en-US"/>
        </w:rPr>
        <w:t>Radio Access Technologies</w:t>
      </w:r>
      <w:r w:rsidR="000D781C" w:rsidRPr="00D32FC4">
        <w:rPr>
          <w:lang w:eastAsia="en-US"/>
        </w:rPr>
        <w:t xml:space="preserve"> </w:t>
      </w:r>
      <w:r w:rsidR="0004539F">
        <w:rPr>
          <w:lang w:eastAsia="en-US"/>
        </w:rPr>
        <w:t>(</w:t>
      </w:r>
      <w:commentRangeStart w:id="2084"/>
      <w:r w:rsidR="000D781C" w:rsidRPr="00D32FC4">
        <w:rPr>
          <w:lang w:eastAsia="en-US"/>
        </w:rPr>
        <w:t>RATs</w:t>
      </w:r>
      <w:commentRangeEnd w:id="2084"/>
      <w:r w:rsidR="00C13A4C">
        <w:rPr>
          <w:rStyle w:val="Refdecomentrio"/>
        </w:rPr>
        <w:commentReference w:id="2084"/>
      </w:r>
      <w:r w:rsidR="0004539F">
        <w:rPr>
          <w:lang w:eastAsia="en-US"/>
        </w:rPr>
        <w:t>)</w:t>
      </w:r>
      <w:r w:rsidR="000D781C" w:rsidRPr="00D32FC4">
        <w:rPr>
          <w:lang w:eastAsia="en-US"/>
        </w:rPr>
        <w:t xml:space="preserve"> [15, 18].</w:t>
      </w:r>
    </w:p>
    <w:p w14:paraId="6331C52C" w14:textId="77777777" w:rsidR="008F624C" w:rsidRPr="00D32FC4" w:rsidRDefault="008F624C" w:rsidP="008F624C">
      <w:pPr>
        <w:jc w:val="center"/>
        <w:rPr>
          <w:lang w:eastAsia="en-US"/>
        </w:rPr>
      </w:pPr>
      <w:r w:rsidRPr="00D32FC4">
        <w:rPr>
          <w:noProof/>
          <w:lang w:val="pt-PT"/>
        </w:rPr>
        <w:lastRenderedPageBreak/>
        <w:drawing>
          <wp:inline distT="0" distB="0" distL="0" distR="0" wp14:anchorId="7C0CC85B" wp14:editId="246AE8DA">
            <wp:extent cx="5043056" cy="2730321"/>
            <wp:effectExtent l="0" t="0" r="0" b="0"/>
            <wp:docPr id="34" name="Picture 175" descr="C:\Users\p057937\Desktop\lTYFC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7592" name="Picture 175" descr="C:\Users\p057937\Desktop\lTYFCsd.png"/>
                    <pic:cNvPicPr>
                      <a:picLocks noChangeAspect="1" noChangeArrowheads="1"/>
                    </pic:cNvPicPr>
                  </pic:nvPicPr>
                  <pic:blipFill>
                    <a:blip r:embed="rId22" cstate="print"/>
                    <a:stretch>
                      <a:fillRect/>
                    </a:stretch>
                  </pic:blipFill>
                  <pic:spPr bwMode="auto">
                    <a:xfrm>
                      <a:off x="0" y="0"/>
                      <a:ext cx="5188515" cy="2809073"/>
                    </a:xfrm>
                    <a:prstGeom prst="rect">
                      <a:avLst/>
                    </a:prstGeom>
                    <a:noFill/>
                    <a:ln w="9525">
                      <a:noFill/>
                      <a:miter lim="800000"/>
                      <a:headEnd/>
                      <a:tailEnd/>
                    </a:ln>
                  </pic:spPr>
                </pic:pic>
              </a:graphicData>
            </a:graphic>
          </wp:inline>
        </w:drawing>
      </w:r>
    </w:p>
    <w:p w14:paraId="07660B4B" w14:textId="4F85C75C" w:rsidR="00C52BBC" w:rsidRPr="00F11FF9" w:rsidRDefault="008F624C" w:rsidP="00F11FF9">
      <w:pPr>
        <w:pStyle w:val="Legenda"/>
        <w:jc w:val="center"/>
        <w:rPr>
          <w:lang w:val="en-US"/>
        </w:rPr>
      </w:pPr>
      <w:bookmarkStart w:id="2085" w:name="_Toc489744279"/>
      <w:r w:rsidRPr="00D32FC4">
        <w:rPr>
          <w:lang w:val="en-US"/>
        </w:rPr>
        <w:t xml:space="preserve">Figure </w:t>
      </w:r>
      <w:ins w:id="2086"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087"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088" w:author="tomasrodrigues@ua.pt" w:date="2017-08-30T16:03:00Z">
        <w:r w:rsidR="00725F1B">
          <w:rPr>
            <w:noProof/>
            <w:lang w:val="en-US"/>
          </w:rPr>
          <w:t>7</w:t>
        </w:r>
      </w:ins>
      <w:ins w:id="2089" w:author="tomasrodrigues@ua.pt" w:date="2017-08-03T17:53:00Z">
        <w:r w:rsidR="00DF060B">
          <w:rPr>
            <w:lang w:val="en-US"/>
          </w:rPr>
          <w:fldChar w:fldCharType="end"/>
        </w:r>
      </w:ins>
      <w:del w:id="2090"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7</w:delText>
        </w:r>
        <w:r w:rsidR="00021318" w:rsidDel="005A5DE0">
          <w:rPr>
            <w:lang w:val="en-US"/>
          </w:rPr>
          <w:fldChar w:fldCharType="end"/>
        </w:r>
      </w:del>
      <w:r w:rsidRPr="00D32FC4">
        <w:rPr>
          <w:lang w:val="en-US"/>
        </w:rPr>
        <w:t xml:space="preserve"> - 2020+ experienc</w:t>
      </w:r>
      <w:r w:rsidR="00D37C43">
        <w:rPr>
          <w:lang w:val="en-US"/>
        </w:rPr>
        <w:t>e</w:t>
      </w:r>
      <w:r w:rsidR="009710E9">
        <w:rPr>
          <w:lang w:val="en-US"/>
        </w:rPr>
        <w:t xml:space="preserve"> </w:t>
      </w:r>
      <w:hyperlink w:anchor="Ref_8" w:history="1">
        <w:r w:rsidR="009710E9" w:rsidRPr="007C2AAD">
          <w:rPr>
            <w:rStyle w:val="Hiperligao"/>
            <w:lang w:val="en-US"/>
          </w:rPr>
          <w:t>[8]</w:t>
        </w:r>
        <w:bookmarkEnd w:id="2085"/>
      </w:hyperlink>
    </w:p>
    <w:p w14:paraId="70CBFBB5" w14:textId="77777777" w:rsidR="009710E9" w:rsidRDefault="000D781C" w:rsidP="00EA24FA">
      <w:pPr>
        <w:ind w:left="0"/>
      </w:pPr>
      <w:r w:rsidRPr="00D32FC4">
        <w:rPr>
          <w:lang w:eastAsia="en-US"/>
        </w:rPr>
        <w:t xml:space="preserve">   In summary 5G networks will be more flexible with a lot of users requesting for different set of services </w:t>
      </w:r>
      <w:r w:rsidRPr="00D32FC4">
        <w:t>simultaneously, having higher data rates, higher capacity, energy optimization, mobility,</w:t>
      </w:r>
      <w:r w:rsidR="00EA24FA">
        <w:t xml:space="preserve"> </w:t>
      </w:r>
      <w:r w:rsidRPr="00D32FC4">
        <w:t>availability, reliability, co</w:t>
      </w:r>
      <w:r w:rsidR="009E537E">
        <w:t xml:space="preserve">nnectivity, cost </w:t>
      </w:r>
      <w:commentRangeStart w:id="2091"/>
      <w:r w:rsidR="009E537E">
        <w:t>effectiveness</w:t>
      </w:r>
      <w:commentRangeEnd w:id="2091"/>
      <w:r w:rsidR="003E0068">
        <w:rPr>
          <w:rStyle w:val="Refdecomentrio"/>
        </w:rPr>
        <w:commentReference w:id="2091"/>
      </w:r>
      <w:r w:rsidR="009E537E">
        <w:t xml:space="preserve"> </w:t>
      </w:r>
      <w:r w:rsidRPr="00D32FC4">
        <w:t xml:space="preserve">and less latency improving areas like IoT, gaming, personal clouds, and </w:t>
      </w:r>
      <w:ins w:id="2092" w:author="Tomás Rodrigues" w:date="2017-07-28T16:05:00Z">
        <w:r w:rsidR="00C13A4C">
          <w:t xml:space="preserve">creating opportunities for </w:t>
        </w:r>
      </w:ins>
      <w:del w:id="2093" w:author="Tomás Rodrigues" w:date="2017-07-28T16:04:00Z">
        <w:r w:rsidR="004F7F0C" w:rsidDel="00C13A4C">
          <w:delText>will be created</w:delText>
        </w:r>
        <w:r w:rsidRPr="00D32FC4" w:rsidDel="00C13A4C">
          <w:delText xml:space="preserve"> </w:delText>
        </w:r>
      </w:del>
      <w:r w:rsidRPr="00D32FC4">
        <w:t>new applications for</w:t>
      </w:r>
      <w:r w:rsidR="004F7F0C">
        <w:t xml:space="preserve"> </w:t>
      </w:r>
      <w:r w:rsidR="004F7F0C" w:rsidRPr="00D32FC4">
        <w:t>many areas of society</w:t>
      </w:r>
      <w:r w:rsidR="004F7F0C">
        <w:t xml:space="preserve"> like </w:t>
      </w:r>
      <w:r w:rsidR="004F7F0C" w:rsidRPr="00D32FC4">
        <w:t>tourism</w:t>
      </w:r>
      <w:r w:rsidRPr="00D32FC4">
        <w:t>, agricu</w:t>
      </w:r>
      <w:r w:rsidR="004F7F0C">
        <w:t xml:space="preserve">lture, e-government </w:t>
      </w:r>
      <w:del w:id="2094" w:author="Tomás Rodrigues" w:date="2017-07-28T16:05:00Z">
        <w:r w:rsidR="004F7F0C" w:rsidDel="00C13A4C">
          <w:delText xml:space="preserve">or </w:delText>
        </w:r>
      </w:del>
      <w:ins w:id="2095" w:author="Tomás Rodrigues" w:date="2017-07-28T16:05:00Z">
        <w:r w:rsidR="00C13A4C">
          <w:t xml:space="preserve">and </w:t>
        </w:r>
      </w:ins>
      <w:r w:rsidR="004F7F0C">
        <w:t>e-health. H</w:t>
      </w:r>
      <w:r w:rsidRPr="00D32FC4">
        <w:t>owever</w:t>
      </w:r>
      <w:r w:rsidR="004F7F0C">
        <w:t>, 5G is</w:t>
      </w:r>
      <w:r w:rsidRPr="00D32FC4">
        <w:t xml:space="preserve"> still </w:t>
      </w:r>
      <w:r w:rsidR="004F7F0C" w:rsidRPr="00D32FC4">
        <w:t>facing many</w:t>
      </w:r>
      <w:r w:rsidR="008F624C" w:rsidRPr="00D32FC4">
        <w:t xml:space="preserve"> challenges such as sec</w:t>
      </w:r>
      <w:r w:rsidR="009E537E">
        <w:t>urity, low energy impositions</w:t>
      </w:r>
      <w:r w:rsidR="008F624C" w:rsidRPr="00D32FC4">
        <w:t>, structure management with self-healing to perform dynamic operations, handoff</w:t>
      </w:r>
      <w:r w:rsidR="004F7F0C">
        <w:t>’s</w:t>
      </w:r>
      <w:r w:rsidR="008F624C" w:rsidRPr="00D32FC4">
        <w:t xml:space="preserve"> in very high speed</w:t>
      </w:r>
      <w:r w:rsidR="00264EB7">
        <w:t xml:space="preserve"> </w:t>
      </w:r>
      <w:r w:rsidR="008F624C" w:rsidRPr="00D32FC4">
        <w:t xml:space="preserve">vehicles and </w:t>
      </w:r>
      <w:r w:rsidR="004F7F0C">
        <w:t xml:space="preserve">of course, </w:t>
      </w:r>
      <w:r w:rsidRPr="00D32FC4">
        <w:t>more devices connect</w:t>
      </w:r>
      <w:r w:rsidR="008F624C" w:rsidRPr="00D32FC4">
        <w:t>ed</w:t>
      </w:r>
      <w:r w:rsidRPr="00D32FC4">
        <w:t xml:space="preserve"> bri</w:t>
      </w:r>
      <w:r w:rsidR="008F624C" w:rsidRPr="00D32FC4">
        <w:t>ng</w:t>
      </w:r>
      <w:r w:rsidR="00EA24FA">
        <w:t xml:space="preserve">s more and new vulnerabilities. </w:t>
      </w:r>
      <w:del w:id="2096" w:author="Tomás Rodrigues" w:date="2017-07-28T16:05:00Z">
        <w:r w:rsidR="00EA24FA" w:rsidDel="00C13A4C">
          <w:delText>The t</w:delText>
        </w:r>
      </w:del>
      <w:ins w:id="2097" w:author="Tomás Rodrigues" w:date="2017-07-28T16:05:00Z">
        <w:r w:rsidR="00C13A4C">
          <w:t>T</w:t>
        </w:r>
      </w:ins>
      <w:r w:rsidR="00EA24FA">
        <w:t xml:space="preserve">able 2.1, shown </w:t>
      </w:r>
      <w:del w:id="2098" w:author="Tomás Rodrigues" w:date="2017-07-28T16:05:00Z">
        <w:r w:rsidR="00EA24FA" w:rsidDel="00C13A4C">
          <w:delText>above</w:delText>
        </w:r>
      </w:del>
      <w:ins w:id="2099" w:author="Tomás Rodrigues" w:date="2017-07-28T16:05:00Z">
        <w:r w:rsidR="00C13A4C">
          <w:t>below</w:t>
        </w:r>
      </w:ins>
      <w:r w:rsidR="00EA24FA">
        <w:t xml:space="preserve">, compares all generations of the mobile networks </w:t>
      </w:r>
      <w:del w:id="2100" w:author="Tomás Rodrigues" w:date="2017-07-28T16:05:00Z">
        <w:r w:rsidR="00EA24FA" w:rsidDel="00C13A4C">
          <w:delText xml:space="preserve">already </w:delText>
        </w:r>
      </w:del>
      <w:r w:rsidR="00EA24FA">
        <w:t xml:space="preserve">previously referred in different aspects and the technologies used throughout its evolution, plus the 5G </w:t>
      </w:r>
      <w:r w:rsidR="009710E9">
        <w:t>expectations</w:t>
      </w:r>
      <w:r w:rsidR="00EA24FA">
        <w:t>.</w:t>
      </w:r>
    </w:p>
    <w:p w14:paraId="5C84492F" w14:textId="77777777" w:rsidR="00C34B5F" w:rsidRDefault="00C34B5F" w:rsidP="00EA24FA">
      <w:pPr>
        <w:ind w:left="0"/>
      </w:pPr>
    </w:p>
    <w:p w14:paraId="59F888C8" w14:textId="77777777" w:rsidR="00C34B5F" w:rsidRDefault="00C34B5F" w:rsidP="00EA24FA">
      <w:pPr>
        <w:ind w:left="0"/>
      </w:pPr>
    </w:p>
    <w:p w14:paraId="2EA45266" w14:textId="77777777" w:rsidR="00C34B5F" w:rsidRDefault="00C34B5F" w:rsidP="00EA24FA">
      <w:pPr>
        <w:ind w:left="0"/>
      </w:pPr>
    </w:p>
    <w:p w14:paraId="70F9E28D" w14:textId="77777777" w:rsidR="00C34B5F" w:rsidRDefault="00C34B5F" w:rsidP="00EA24FA">
      <w:pPr>
        <w:ind w:left="0"/>
      </w:pPr>
    </w:p>
    <w:p w14:paraId="3D7530B6" w14:textId="77777777" w:rsidR="009710E9" w:rsidRDefault="009710E9" w:rsidP="00EA24FA">
      <w:pPr>
        <w:ind w:left="0"/>
      </w:pPr>
    </w:p>
    <w:p w14:paraId="53DA88C3" w14:textId="77777777" w:rsidR="009710E9" w:rsidRDefault="009710E9" w:rsidP="00EA24FA">
      <w:pPr>
        <w:ind w:left="0"/>
      </w:pPr>
    </w:p>
    <w:p w14:paraId="01BD8818" w14:textId="77777777" w:rsidR="009710E9" w:rsidRDefault="009710E9" w:rsidP="00EA24FA">
      <w:pPr>
        <w:ind w:left="0"/>
      </w:pPr>
    </w:p>
    <w:p w14:paraId="5F1ABFBB" w14:textId="77777777" w:rsidR="009710E9" w:rsidRDefault="009710E9" w:rsidP="00EA24FA">
      <w:pPr>
        <w:ind w:left="0"/>
      </w:pPr>
    </w:p>
    <w:tbl>
      <w:tblPr>
        <w:tblStyle w:val="TabeladeGrelha4-Destaque11"/>
        <w:tblpPr w:leftFromText="141" w:rightFromText="141" w:vertAnchor="page" w:horzAnchor="margin" w:tblpY="1625"/>
        <w:tblW w:w="8897" w:type="dxa"/>
        <w:tblLayout w:type="fixed"/>
        <w:tblLook w:val="04A0" w:firstRow="1" w:lastRow="0" w:firstColumn="1" w:lastColumn="0" w:noHBand="0" w:noVBand="1"/>
      </w:tblPr>
      <w:tblGrid>
        <w:gridCol w:w="959"/>
        <w:gridCol w:w="1934"/>
        <w:gridCol w:w="567"/>
        <w:gridCol w:w="759"/>
        <w:gridCol w:w="1084"/>
        <w:gridCol w:w="901"/>
        <w:gridCol w:w="992"/>
        <w:gridCol w:w="709"/>
        <w:gridCol w:w="992"/>
      </w:tblGrid>
      <w:tr w:rsidR="00EA24FA" w:rsidRPr="00D32FC4" w14:paraId="63D87C1F" w14:textId="77777777" w:rsidTr="00541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203A5FED"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lastRenderedPageBreak/>
              <w:t>Generations</w:t>
            </w:r>
          </w:p>
        </w:tc>
        <w:tc>
          <w:tcPr>
            <w:tcW w:w="2501" w:type="dxa"/>
            <w:gridSpan w:val="2"/>
            <w:vAlign w:val="center"/>
          </w:tcPr>
          <w:p w14:paraId="7A7EBC4B"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Access Technology</w:t>
            </w:r>
          </w:p>
        </w:tc>
        <w:tc>
          <w:tcPr>
            <w:tcW w:w="759" w:type="dxa"/>
            <w:vAlign w:val="center"/>
          </w:tcPr>
          <w:p w14:paraId="6B0A8819"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Dat</w:t>
            </w:r>
            <w:ins w:id="2101" w:author="tomasrodrigues@ua.pt" w:date="2017-08-03T18:43:00Z">
              <w:r w:rsidR="0016548E">
                <w:rPr>
                  <w:rFonts w:asciiTheme="minorHAnsi" w:eastAsia="Tahoma" w:hAnsiTheme="minorHAnsi" w:cstheme="minorHAnsi"/>
                  <w:sz w:val="19"/>
                  <w:szCs w:val="19"/>
                  <w:vertAlign w:val="subscript"/>
                  <w:lang w:eastAsia="en-US"/>
                </w:rPr>
                <w:t>a</w:t>
              </w:r>
            </w:ins>
            <w:del w:id="2102" w:author="tomasrodrigues@ua.pt" w:date="2017-08-03T18:43:00Z">
              <w:r w:rsidRPr="005411C5" w:rsidDel="0016548E">
                <w:rPr>
                  <w:rFonts w:asciiTheme="minorHAnsi" w:eastAsia="Tahoma" w:hAnsiTheme="minorHAnsi" w:cstheme="minorHAnsi"/>
                  <w:sz w:val="19"/>
                  <w:szCs w:val="19"/>
                  <w:vertAlign w:val="subscript"/>
                  <w:lang w:eastAsia="en-US"/>
                </w:rPr>
                <w:delText>e</w:delText>
              </w:r>
            </w:del>
            <w:r w:rsidRPr="005411C5">
              <w:rPr>
                <w:rFonts w:asciiTheme="minorHAnsi" w:eastAsia="Tahoma" w:hAnsiTheme="minorHAnsi" w:cstheme="minorHAnsi"/>
                <w:sz w:val="19"/>
                <w:szCs w:val="19"/>
                <w:vertAlign w:val="subscript"/>
                <w:lang w:eastAsia="en-US"/>
              </w:rPr>
              <w:t xml:space="preserve"> Rate</w:t>
            </w:r>
          </w:p>
        </w:tc>
        <w:tc>
          <w:tcPr>
            <w:tcW w:w="1084" w:type="dxa"/>
            <w:vAlign w:val="center"/>
          </w:tcPr>
          <w:p w14:paraId="0E1414DB"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Frequency Band</w:t>
            </w:r>
          </w:p>
        </w:tc>
        <w:tc>
          <w:tcPr>
            <w:tcW w:w="901" w:type="dxa"/>
            <w:vAlign w:val="center"/>
          </w:tcPr>
          <w:p w14:paraId="3370CD15"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Bandwith</w:t>
            </w:r>
          </w:p>
        </w:tc>
        <w:tc>
          <w:tcPr>
            <w:tcW w:w="992" w:type="dxa"/>
            <w:vAlign w:val="center"/>
          </w:tcPr>
          <w:p w14:paraId="097868F6"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Forward Error Correction</w:t>
            </w:r>
          </w:p>
        </w:tc>
        <w:tc>
          <w:tcPr>
            <w:tcW w:w="709" w:type="dxa"/>
            <w:vAlign w:val="center"/>
          </w:tcPr>
          <w:p w14:paraId="6B5F6009"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Switching</w:t>
            </w:r>
          </w:p>
        </w:tc>
        <w:tc>
          <w:tcPr>
            <w:tcW w:w="992" w:type="dxa"/>
            <w:vAlign w:val="center"/>
          </w:tcPr>
          <w:p w14:paraId="44F41BBA" w14:textId="77777777" w:rsidR="00F11A4A" w:rsidRPr="005411C5" w:rsidRDefault="00F11A4A" w:rsidP="00EA24FA">
            <w:pPr>
              <w:spacing w:line="276" w:lineRule="auto"/>
              <w:cnfStyle w:val="100000000000" w:firstRow="1"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Applications</w:t>
            </w:r>
          </w:p>
        </w:tc>
      </w:tr>
      <w:tr w:rsidR="00EA24FA" w:rsidRPr="00D32FC4" w14:paraId="65ED8641"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31E8B08"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IG</w:t>
            </w:r>
          </w:p>
        </w:tc>
        <w:tc>
          <w:tcPr>
            <w:tcW w:w="2501" w:type="dxa"/>
            <w:gridSpan w:val="2"/>
            <w:vAlign w:val="center"/>
          </w:tcPr>
          <w:p w14:paraId="45C8563F"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Advanced Mobile Phone Service (AMPS) (Frequency Division Multiple Access (FDMA0</w:t>
            </w:r>
          </w:p>
        </w:tc>
        <w:tc>
          <w:tcPr>
            <w:tcW w:w="759" w:type="dxa"/>
            <w:vAlign w:val="center"/>
          </w:tcPr>
          <w:p w14:paraId="31A18C67"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2.4 kbps</w:t>
            </w:r>
          </w:p>
        </w:tc>
        <w:tc>
          <w:tcPr>
            <w:tcW w:w="1084" w:type="dxa"/>
            <w:vAlign w:val="center"/>
          </w:tcPr>
          <w:p w14:paraId="1D9409E9"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800 MHz</w:t>
            </w:r>
          </w:p>
        </w:tc>
        <w:tc>
          <w:tcPr>
            <w:tcW w:w="901" w:type="dxa"/>
            <w:vAlign w:val="center"/>
          </w:tcPr>
          <w:p w14:paraId="534CF5DA"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30 KHz</w:t>
            </w:r>
          </w:p>
        </w:tc>
        <w:tc>
          <w:tcPr>
            <w:tcW w:w="992" w:type="dxa"/>
            <w:vAlign w:val="center"/>
          </w:tcPr>
          <w:p w14:paraId="4A808D9A"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NA</w:t>
            </w:r>
          </w:p>
        </w:tc>
        <w:tc>
          <w:tcPr>
            <w:tcW w:w="709" w:type="dxa"/>
            <w:vAlign w:val="center"/>
          </w:tcPr>
          <w:p w14:paraId="40C52BE1"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Circuit</w:t>
            </w:r>
          </w:p>
        </w:tc>
        <w:tc>
          <w:tcPr>
            <w:tcW w:w="992" w:type="dxa"/>
            <w:vAlign w:val="center"/>
          </w:tcPr>
          <w:p w14:paraId="673135E5"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Voice</w:t>
            </w:r>
          </w:p>
        </w:tc>
      </w:tr>
      <w:tr w:rsidR="00EA24FA" w:rsidRPr="00D32FC4" w14:paraId="640A62F9"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64445350"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2G</w:t>
            </w:r>
          </w:p>
        </w:tc>
        <w:tc>
          <w:tcPr>
            <w:tcW w:w="2501" w:type="dxa"/>
            <w:gridSpan w:val="2"/>
            <w:vAlign w:val="center"/>
          </w:tcPr>
          <w:p w14:paraId="2C3D0CE4"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Global Systems tor Mobile communications (GSM) (Time Division Multiple Access (TDM At)</w:t>
            </w:r>
          </w:p>
        </w:tc>
        <w:tc>
          <w:tcPr>
            <w:tcW w:w="759" w:type="dxa"/>
            <w:vAlign w:val="center"/>
          </w:tcPr>
          <w:p w14:paraId="3D243EB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10 kbps</w:t>
            </w:r>
          </w:p>
        </w:tc>
        <w:tc>
          <w:tcPr>
            <w:tcW w:w="1084" w:type="dxa"/>
            <w:vAlign w:val="center"/>
          </w:tcPr>
          <w:p w14:paraId="32872C61"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850/900/180 0/1900 MHz</w:t>
            </w:r>
          </w:p>
        </w:tc>
        <w:tc>
          <w:tcPr>
            <w:tcW w:w="901" w:type="dxa"/>
            <w:vAlign w:val="center"/>
          </w:tcPr>
          <w:p w14:paraId="06BE51AB"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200 KHz</w:t>
            </w:r>
          </w:p>
        </w:tc>
        <w:tc>
          <w:tcPr>
            <w:tcW w:w="992" w:type="dxa"/>
            <w:vAlign w:val="center"/>
          </w:tcPr>
          <w:p w14:paraId="4E4FCB16"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NA</w:t>
            </w:r>
          </w:p>
        </w:tc>
        <w:tc>
          <w:tcPr>
            <w:tcW w:w="709" w:type="dxa"/>
            <w:vAlign w:val="center"/>
          </w:tcPr>
          <w:p w14:paraId="662EED25"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Circuit</w:t>
            </w:r>
          </w:p>
        </w:tc>
        <w:tc>
          <w:tcPr>
            <w:tcW w:w="992" w:type="dxa"/>
            <w:vAlign w:val="center"/>
          </w:tcPr>
          <w:p w14:paraId="314CA2B2"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Voice + Data</w:t>
            </w:r>
          </w:p>
        </w:tc>
      </w:tr>
      <w:tr w:rsidR="00EA24FA" w:rsidRPr="00D32FC4" w14:paraId="0545E7AA"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7D83E244"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2501" w:type="dxa"/>
            <w:gridSpan w:val="2"/>
            <w:vAlign w:val="center"/>
          </w:tcPr>
          <w:p w14:paraId="478C358D"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Code Division Multiple Access (CDMA)</w:t>
            </w:r>
          </w:p>
        </w:tc>
        <w:tc>
          <w:tcPr>
            <w:tcW w:w="759" w:type="dxa"/>
            <w:vAlign w:val="center"/>
          </w:tcPr>
          <w:p w14:paraId="68EF3CF5"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10 kbps</w:t>
            </w:r>
          </w:p>
        </w:tc>
        <w:tc>
          <w:tcPr>
            <w:tcW w:w="1084" w:type="dxa"/>
            <w:vAlign w:val="center"/>
          </w:tcPr>
          <w:p w14:paraId="3D0281EF"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243F7C20"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1.25 MHz</w:t>
            </w:r>
          </w:p>
        </w:tc>
        <w:tc>
          <w:tcPr>
            <w:tcW w:w="992" w:type="dxa"/>
            <w:vAlign w:val="center"/>
          </w:tcPr>
          <w:p w14:paraId="3289AA59"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6658E030"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92" w:type="dxa"/>
            <w:vAlign w:val="center"/>
          </w:tcPr>
          <w:p w14:paraId="7A9D72B1"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09535026"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65D525DE"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2.50</w:t>
            </w:r>
          </w:p>
        </w:tc>
        <w:tc>
          <w:tcPr>
            <w:tcW w:w="2501" w:type="dxa"/>
            <w:gridSpan w:val="2"/>
            <w:vAlign w:val="center"/>
          </w:tcPr>
          <w:p w14:paraId="3D1AAFE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General Packet Radio Service (GPRS)</w:t>
            </w:r>
          </w:p>
        </w:tc>
        <w:tc>
          <w:tcPr>
            <w:tcW w:w="759" w:type="dxa"/>
            <w:vAlign w:val="center"/>
          </w:tcPr>
          <w:p w14:paraId="43DC2816"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50 kbps</w:t>
            </w:r>
          </w:p>
        </w:tc>
        <w:tc>
          <w:tcPr>
            <w:tcW w:w="1084" w:type="dxa"/>
            <w:vAlign w:val="center"/>
          </w:tcPr>
          <w:p w14:paraId="6FFA99AC"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7BE658D6"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200 KHz</w:t>
            </w:r>
          </w:p>
        </w:tc>
        <w:tc>
          <w:tcPr>
            <w:tcW w:w="992" w:type="dxa"/>
            <w:vAlign w:val="center"/>
          </w:tcPr>
          <w:p w14:paraId="4EEB0599"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Merge w:val="restart"/>
            <w:vAlign w:val="center"/>
          </w:tcPr>
          <w:p w14:paraId="2942A22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Circuit/</w:t>
            </w:r>
          </w:p>
          <w:p w14:paraId="7C53E817"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39FBBB75"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15C2E530"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C3670B5"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2501" w:type="dxa"/>
            <w:gridSpan w:val="2"/>
            <w:vAlign w:val="center"/>
          </w:tcPr>
          <w:p w14:paraId="2F8EC4B8"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Enhanced Data Rate for OSM Evolution (EDGE)</w:t>
            </w:r>
          </w:p>
        </w:tc>
        <w:tc>
          <w:tcPr>
            <w:tcW w:w="759" w:type="dxa"/>
            <w:vAlign w:val="center"/>
          </w:tcPr>
          <w:p w14:paraId="131D8F14"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200 kbps</w:t>
            </w:r>
          </w:p>
        </w:tc>
        <w:tc>
          <w:tcPr>
            <w:tcW w:w="1084" w:type="dxa"/>
            <w:vAlign w:val="center"/>
          </w:tcPr>
          <w:p w14:paraId="7006A9A3"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4AA6B4F8"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200 KHz</w:t>
            </w:r>
          </w:p>
        </w:tc>
        <w:tc>
          <w:tcPr>
            <w:tcW w:w="992" w:type="dxa"/>
            <w:vAlign w:val="center"/>
          </w:tcPr>
          <w:p w14:paraId="78797784"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Merge/>
            <w:vAlign w:val="center"/>
          </w:tcPr>
          <w:p w14:paraId="66EAF298"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92" w:type="dxa"/>
            <w:vAlign w:val="center"/>
          </w:tcPr>
          <w:p w14:paraId="5E69A3EF"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707F874F"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70DF2259"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30</w:t>
            </w:r>
          </w:p>
        </w:tc>
        <w:tc>
          <w:tcPr>
            <w:tcW w:w="2501" w:type="dxa"/>
            <w:gridSpan w:val="2"/>
            <w:vAlign w:val="center"/>
          </w:tcPr>
          <w:p w14:paraId="3B35AE36"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 xml:space="preserve">Wideband Code Division Multiple Access (WCDMA) </w:t>
            </w:r>
            <w:r w:rsidRPr="005411C5">
              <w:rPr>
                <w:rFonts w:asciiTheme="minorHAnsi" w:eastAsia="Tahoma" w:hAnsiTheme="minorHAnsi" w:cstheme="minorHAnsi"/>
                <w:i/>
                <w:iCs/>
                <w:sz w:val="19"/>
                <w:szCs w:val="19"/>
                <w:vertAlign w:val="subscript"/>
                <w:lang w:eastAsia="en-US"/>
              </w:rPr>
              <w:t>t</w:t>
            </w:r>
            <w:r w:rsidRPr="005411C5">
              <w:rPr>
                <w:rFonts w:asciiTheme="minorHAnsi" w:eastAsia="Tahoma" w:hAnsiTheme="minorHAnsi" w:cstheme="minorHAnsi"/>
                <w:sz w:val="19"/>
                <w:szCs w:val="19"/>
                <w:vertAlign w:val="subscript"/>
                <w:lang w:eastAsia="en-US"/>
              </w:rPr>
              <w:t xml:space="preserve"> Universal Mobile Telecommunications Systems (UMTS)</w:t>
            </w:r>
          </w:p>
        </w:tc>
        <w:tc>
          <w:tcPr>
            <w:tcW w:w="759" w:type="dxa"/>
            <w:vAlign w:val="center"/>
          </w:tcPr>
          <w:p w14:paraId="15692D74"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3K4 kbps</w:t>
            </w:r>
          </w:p>
        </w:tc>
        <w:tc>
          <w:tcPr>
            <w:tcW w:w="1084" w:type="dxa"/>
            <w:vAlign w:val="center"/>
          </w:tcPr>
          <w:p w14:paraId="7F017AD3" w14:textId="77777777" w:rsid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800/850/900/ 1800/1900/</w:t>
            </w:r>
          </w:p>
          <w:p w14:paraId="76D1FFFD"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2100 MHz</w:t>
            </w:r>
          </w:p>
        </w:tc>
        <w:tc>
          <w:tcPr>
            <w:tcW w:w="901" w:type="dxa"/>
            <w:vAlign w:val="center"/>
          </w:tcPr>
          <w:p w14:paraId="7156792E"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 MHz</w:t>
            </w:r>
          </w:p>
        </w:tc>
        <w:tc>
          <w:tcPr>
            <w:tcW w:w="992" w:type="dxa"/>
            <w:vAlign w:val="center"/>
          </w:tcPr>
          <w:p w14:paraId="1D73C5A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Turbo Codes</w:t>
            </w:r>
          </w:p>
        </w:tc>
        <w:tc>
          <w:tcPr>
            <w:tcW w:w="709" w:type="dxa"/>
            <w:vAlign w:val="center"/>
          </w:tcPr>
          <w:p w14:paraId="7D739AAB"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Circuit/</w:t>
            </w:r>
          </w:p>
          <w:p w14:paraId="570198FE"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73572050"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Voice + Data + Video calling</w:t>
            </w:r>
          </w:p>
        </w:tc>
      </w:tr>
      <w:tr w:rsidR="00EA24FA" w:rsidRPr="00D32FC4" w14:paraId="7E7ECB9B"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776D16A"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2501" w:type="dxa"/>
            <w:gridSpan w:val="2"/>
            <w:vAlign w:val="center"/>
          </w:tcPr>
          <w:p w14:paraId="544CC91E"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Code Division Multiple Access (CDMA) 2000</w:t>
            </w:r>
          </w:p>
        </w:tc>
        <w:tc>
          <w:tcPr>
            <w:tcW w:w="759" w:type="dxa"/>
            <w:vAlign w:val="center"/>
          </w:tcPr>
          <w:p w14:paraId="20CC562C"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384 kbps</w:t>
            </w:r>
          </w:p>
        </w:tc>
        <w:tc>
          <w:tcPr>
            <w:tcW w:w="1084" w:type="dxa"/>
            <w:vAlign w:val="center"/>
          </w:tcPr>
          <w:p w14:paraId="5A129A65"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16B9E850"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1.25 MHz</w:t>
            </w:r>
          </w:p>
        </w:tc>
        <w:tc>
          <w:tcPr>
            <w:tcW w:w="992" w:type="dxa"/>
            <w:vAlign w:val="center"/>
          </w:tcPr>
          <w:p w14:paraId="751213CF"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518EE8BB"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Circuit/</w:t>
            </w:r>
          </w:p>
          <w:p w14:paraId="72832393"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2BF8AFD8"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1D3877E4"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6155E6DA"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3.50</w:t>
            </w:r>
          </w:p>
        </w:tc>
        <w:tc>
          <w:tcPr>
            <w:tcW w:w="2501" w:type="dxa"/>
            <w:gridSpan w:val="2"/>
            <w:vAlign w:val="center"/>
          </w:tcPr>
          <w:p w14:paraId="3786289D"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High Speed Uplink / Downlink Packet Access (HSUPA / HSDPA)</w:t>
            </w:r>
          </w:p>
        </w:tc>
        <w:tc>
          <w:tcPr>
            <w:tcW w:w="759" w:type="dxa"/>
            <w:vAlign w:val="center"/>
          </w:tcPr>
          <w:p w14:paraId="30D0ECB2"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5-30 Mbps</w:t>
            </w:r>
          </w:p>
        </w:tc>
        <w:tc>
          <w:tcPr>
            <w:tcW w:w="1084" w:type="dxa"/>
            <w:vAlign w:val="center"/>
          </w:tcPr>
          <w:p w14:paraId="5A154473"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7CEFDD2B" w14:textId="77777777" w:rsidR="00F11A4A" w:rsidRPr="005411C5" w:rsidRDefault="00562D16"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 MH</w:t>
            </w:r>
            <w:r w:rsidR="00F11A4A" w:rsidRPr="005411C5">
              <w:rPr>
                <w:rFonts w:asciiTheme="minorHAnsi" w:eastAsia="Tahoma" w:hAnsiTheme="minorHAnsi" w:cstheme="minorHAnsi"/>
                <w:sz w:val="19"/>
                <w:szCs w:val="19"/>
                <w:vertAlign w:val="subscript"/>
                <w:lang w:eastAsia="en-US"/>
              </w:rPr>
              <w:t>z</w:t>
            </w:r>
          </w:p>
        </w:tc>
        <w:tc>
          <w:tcPr>
            <w:tcW w:w="992" w:type="dxa"/>
            <w:vAlign w:val="center"/>
          </w:tcPr>
          <w:p w14:paraId="1904C252"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669F7577"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0E6A407B"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71B88653"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1A5C2B11"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2501" w:type="dxa"/>
            <w:gridSpan w:val="2"/>
            <w:vAlign w:val="center"/>
          </w:tcPr>
          <w:p w14:paraId="5CECD85B"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Evolution-Data Optimized (EVDO)</w:t>
            </w:r>
          </w:p>
        </w:tc>
        <w:tc>
          <w:tcPr>
            <w:tcW w:w="759" w:type="dxa"/>
            <w:vAlign w:val="center"/>
          </w:tcPr>
          <w:p w14:paraId="05350935"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5-30 Mbps</w:t>
            </w:r>
          </w:p>
        </w:tc>
        <w:tc>
          <w:tcPr>
            <w:tcW w:w="1084" w:type="dxa"/>
            <w:vAlign w:val="center"/>
          </w:tcPr>
          <w:p w14:paraId="5EAEEA2D"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01" w:type="dxa"/>
            <w:vAlign w:val="center"/>
          </w:tcPr>
          <w:p w14:paraId="775ABBD4"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1.25 MHz</w:t>
            </w:r>
          </w:p>
        </w:tc>
        <w:tc>
          <w:tcPr>
            <w:tcW w:w="992" w:type="dxa"/>
            <w:vAlign w:val="center"/>
          </w:tcPr>
          <w:p w14:paraId="6EE49B0A"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531CC58B"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11D34987"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71381674"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4F060687"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3.75G</w:t>
            </w:r>
          </w:p>
        </w:tc>
        <w:tc>
          <w:tcPr>
            <w:tcW w:w="2501" w:type="dxa"/>
            <w:gridSpan w:val="2"/>
            <w:vAlign w:val="center"/>
          </w:tcPr>
          <w:p w14:paraId="353543E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Long Term Evolution (LTE) (Orthogonal / Single Carrier Frequency Division Multiple Access) (OFDM A / SC-FDMA)</w:t>
            </w:r>
          </w:p>
        </w:tc>
        <w:tc>
          <w:tcPr>
            <w:tcW w:w="759" w:type="dxa"/>
            <w:vAlign w:val="center"/>
          </w:tcPr>
          <w:p w14:paraId="577BE7F6"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100-200</w:t>
            </w:r>
          </w:p>
          <w:p w14:paraId="477EB4C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Mbps</w:t>
            </w:r>
          </w:p>
        </w:tc>
        <w:tc>
          <w:tcPr>
            <w:tcW w:w="1084" w:type="dxa"/>
            <w:vAlign w:val="center"/>
          </w:tcPr>
          <w:p w14:paraId="62EA7CD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1.8GHz.</w:t>
            </w:r>
          </w:p>
          <w:p w14:paraId="58C49E5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2.6GHz</w:t>
            </w:r>
          </w:p>
        </w:tc>
        <w:tc>
          <w:tcPr>
            <w:tcW w:w="901" w:type="dxa"/>
            <w:vAlign w:val="center"/>
          </w:tcPr>
          <w:p w14:paraId="09FC80ED" w14:textId="77777777" w:rsid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1.4</w:t>
            </w:r>
            <w:r w:rsidR="00562D16" w:rsidRPr="005411C5">
              <w:rPr>
                <w:rFonts w:asciiTheme="minorHAnsi" w:eastAsia="Tahoma" w:hAnsiTheme="minorHAnsi" w:cstheme="minorHAnsi"/>
                <w:sz w:val="19"/>
                <w:szCs w:val="19"/>
                <w:vertAlign w:val="subscript"/>
                <w:lang w:eastAsia="en-US"/>
              </w:rPr>
              <w:t xml:space="preserve"> </w:t>
            </w:r>
            <w:r w:rsidRPr="005411C5">
              <w:rPr>
                <w:rFonts w:asciiTheme="minorHAnsi" w:eastAsia="Tahoma" w:hAnsiTheme="minorHAnsi" w:cstheme="minorHAnsi"/>
                <w:sz w:val="19"/>
                <w:szCs w:val="19"/>
                <w:vertAlign w:val="subscript"/>
                <w:lang w:eastAsia="en-US"/>
              </w:rPr>
              <w:t xml:space="preserve">MHz to </w:t>
            </w:r>
          </w:p>
          <w:p w14:paraId="36EAB27B"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 MHz</w:t>
            </w:r>
          </w:p>
        </w:tc>
        <w:tc>
          <w:tcPr>
            <w:tcW w:w="992" w:type="dxa"/>
            <w:vAlign w:val="center"/>
          </w:tcPr>
          <w:p w14:paraId="64CDDCDE"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Concatenated</w:t>
            </w:r>
          </w:p>
          <w:p w14:paraId="489F15B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codes</w:t>
            </w:r>
          </w:p>
        </w:tc>
        <w:tc>
          <w:tcPr>
            <w:tcW w:w="709" w:type="dxa"/>
            <w:vAlign w:val="center"/>
          </w:tcPr>
          <w:p w14:paraId="1A115BB0"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26F71D9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Online gaming + High Definition television</w:t>
            </w:r>
          </w:p>
        </w:tc>
      </w:tr>
      <w:tr w:rsidR="00EA24FA" w:rsidRPr="00D32FC4" w14:paraId="11497C0A" w14:textId="77777777" w:rsidTr="005411C5">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FC25B1A"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1934" w:type="dxa"/>
            <w:vAlign w:val="center"/>
          </w:tcPr>
          <w:p w14:paraId="2E2DAAC5"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Worldwide Interoperability for Microwave Access (WIM AX X Scalable Orthogonal Frequency I»vision Multiple Access) SOFDM A »</w:t>
            </w:r>
          </w:p>
        </w:tc>
        <w:tc>
          <w:tcPr>
            <w:tcW w:w="567" w:type="dxa"/>
            <w:vAlign w:val="center"/>
          </w:tcPr>
          <w:p w14:paraId="28FD157E"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Fixed WIM AX</w:t>
            </w:r>
          </w:p>
        </w:tc>
        <w:tc>
          <w:tcPr>
            <w:tcW w:w="759" w:type="dxa"/>
            <w:vAlign w:val="center"/>
          </w:tcPr>
          <w:p w14:paraId="102E5905" w14:textId="77777777" w:rsidR="00F11A4A" w:rsidRPr="005411C5" w:rsidRDefault="005411C5"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Pr>
                <w:rFonts w:asciiTheme="minorHAnsi" w:eastAsia="Tahoma" w:hAnsiTheme="minorHAnsi" w:cstheme="minorHAnsi"/>
                <w:sz w:val="19"/>
                <w:szCs w:val="19"/>
                <w:vertAlign w:val="subscript"/>
                <w:lang w:eastAsia="en-US"/>
              </w:rPr>
              <w:t xml:space="preserve">100-200 </w:t>
            </w:r>
            <w:r w:rsidR="00F11A4A" w:rsidRPr="005411C5">
              <w:rPr>
                <w:rFonts w:asciiTheme="minorHAnsi" w:eastAsia="Tahoma" w:hAnsiTheme="minorHAnsi" w:cstheme="minorHAnsi"/>
                <w:sz w:val="19"/>
                <w:szCs w:val="19"/>
                <w:vertAlign w:val="subscript"/>
                <w:lang w:eastAsia="en-US"/>
              </w:rPr>
              <w:t>Mbps</w:t>
            </w:r>
          </w:p>
        </w:tc>
        <w:tc>
          <w:tcPr>
            <w:tcW w:w="1084" w:type="dxa"/>
            <w:vAlign w:val="center"/>
          </w:tcPr>
          <w:p w14:paraId="5D19CAEA"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3.5GHz. and 5.8GHz initially</w:t>
            </w:r>
          </w:p>
        </w:tc>
        <w:tc>
          <w:tcPr>
            <w:tcW w:w="901" w:type="dxa"/>
            <w:vAlign w:val="center"/>
          </w:tcPr>
          <w:p w14:paraId="418A5264"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w:t>
            </w:r>
            <w:r w:rsidR="00562D16" w:rsidRPr="005411C5">
              <w:rPr>
                <w:rFonts w:asciiTheme="minorHAnsi" w:eastAsia="Tahoma" w:hAnsiTheme="minorHAnsi" w:cstheme="minorHAnsi"/>
                <w:sz w:val="19"/>
                <w:szCs w:val="19"/>
                <w:vertAlign w:val="subscript"/>
                <w:lang w:eastAsia="en-US"/>
              </w:rPr>
              <w:t>5MHz and 7MHz in 3.5GHz band; 10 MHz 5.8GHz ba</w:t>
            </w:r>
            <w:r w:rsidRPr="005411C5">
              <w:rPr>
                <w:rFonts w:asciiTheme="minorHAnsi" w:eastAsia="Tahoma" w:hAnsiTheme="minorHAnsi" w:cstheme="minorHAnsi"/>
                <w:sz w:val="19"/>
                <w:szCs w:val="19"/>
                <w:vertAlign w:val="subscript"/>
                <w:lang w:eastAsia="en-US"/>
              </w:rPr>
              <w:t>nd</w:t>
            </w:r>
          </w:p>
        </w:tc>
        <w:tc>
          <w:tcPr>
            <w:tcW w:w="992" w:type="dxa"/>
            <w:vAlign w:val="center"/>
          </w:tcPr>
          <w:p w14:paraId="7287A8EE"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5968B429"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92" w:type="dxa"/>
            <w:vAlign w:val="center"/>
          </w:tcPr>
          <w:p w14:paraId="20D472EC"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r>
      <w:tr w:rsidR="00EA24FA" w:rsidRPr="00D32FC4" w14:paraId="2505A8CC"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4B2836DE"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4G</w:t>
            </w:r>
          </w:p>
        </w:tc>
        <w:tc>
          <w:tcPr>
            <w:tcW w:w="2501" w:type="dxa"/>
            <w:gridSpan w:val="2"/>
            <w:vAlign w:val="center"/>
          </w:tcPr>
          <w:p w14:paraId="60CDB511"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Long Term Evolution Advanced (LTE-A) (Orthogonal / Single Carrier Frequency Division Multiple Access) (OFDMA / SC- FDMA)</w:t>
            </w:r>
          </w:p>
        </w:tc>
        <w:tc>
          <w:tcPr>
            <w:tcW w:w="759" w:type="dxa"/>
            <w:vAlign w:val="center"/>
          </w:tcPr>
          <w:p w14:paraId="4EA845E2"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DL 3Gbjw UL l.5Gbps</w:t>
            </w:r>
          </w:p>
        </w:tc>
        <w:tc>
          <w:tcPr>
            <w:tcW w:w="1084" w:type="dxa"/>
            <w:vAlign w:val="center"/>
          </w:tcPr>
          <w:p w14:paraId="288DE0D8"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1.8GHz, 2 6GHz</w:t>
            </w:r>
          </w:p>
        </w:tc>
        <w:tc>
          <w:tcPr>
            <w:tcW w:w="901" w:type="dxa"/>
            <w:vAlign w:val="center"/>
          </w:tcPr>
          <w:p w14:paraId="65F78DF7" w14:textId="77777777" w:rsidR="00562D16"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1.4</w:t>
            </w:r>
            <w:r w:rsidR="00562D16" w:rsidRPr="005411C5">
              <w:rPr>
                <w:rFonts w:asciiTheme="minorHAnsi" w:eastAsia="Tahoma" w:hAnsiTheme="minorHAnsi" w:cstheme="minorHAnsi"/>
                <w:sz w:val="19"/>
                <w:szCs w:val="19"/>
                <w:vertAlign w:val="subscript"/>
                <w:lang w:eastAsia="en-US"/>
              </w:rPr>
              <w:t xml:space="preserve"> </w:t>
            </w:r>
            <w:r w:rsidRPr="005411C5">
              <w:rPr>
                <w:rFonts w:asciiTheme="minorHAnsi" w:eastAsia="Tahoma" w:hAnsiTheme="minorHAnsi" w:cstheme="minorHAnsi"/>
                <w:sz w:val="19"/>
                <w:szCs w:val="19"/>
                <w:vertAlign w:val="subscript"/>
                <w:lang w:eastAsia="en-US"/>
              </w:rPr>
              <w:t xml:space="preserve">MHz to </w:t>
            </w:r>
          </w:p>
          <w:p w14:paraId="650E3237"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20 MHz</w:t>
            </w:r>
          </w:p>
        </w:tc>
        <w:tc>
          <w:tcPr>
            <w:tcW w:w="992" w:type="dxa"/>
            <w:vAlign w:val="center"/>
          </w:tcPr>
          <w:p w14:paraId="6CA960FD"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Turbo codes</w:t>
            </w:r>
          </w:p>
        </w:tc>
        <w:tc>
          <w:tcPr>
            <w:tcW w:w="709" w:type="dxa"/>
            <w:vAlign w:val="center"/>
          </w:tcPr>
          <w:p w14:paraId="38FAB12A"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046B576D"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Online gaming + High Definition</w:t>
            </w:r>
          </w:p>
        </w:tc>
      </w:tr>
      <w:tr w:rsidR="00EA24FA" w:rsidRPr="00D32FC4" w14:paraId="40F15AA8" w14:textId="77777777" w:rsidTr="00541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vAlign w:val="center"/>
          </w:tcPr>
          <w:p w14:paraId="6529566D"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p>
        </w:tc>
        <w:tc>
          <w:tcPr>
            <w:tcW w:w="1934" w:type="dxa"/>
            <w:vAlign w:val="center"/>
          </w:tcPr>
          <w:p w14:paraId="7DE575E6"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Worldwide Interoperability for Microwave Access (WIM AX X Scalable Orthogonal Frequency- Division Multiple Access) SOFDMA))</w:t>
            </w:r>
          </w:p>
        </w:tc>
        <w:tc>
          <w:tcPr>
            <w:tcW w:w="567" w:type="dxa"/>
            <w:vAlign w:val="center"/>
          </w:tcPr>
          <w:p w14:paraId="66E904BE"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Mobile WIM AX</w:t>
            </w:r>
          </w:p>
        </w:tc>
        <w:tc>
          <w:tcPr>
            <w:tcW w:w="759" w:type="dxa"/>
            <w:vAlign w:val="center"/>
          </w:tcPr>
          <w:p w14:paraId="1467E789"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100-200</w:t>
            </w:r>
          </w:p>
          <w:p w14:paraId="712A2591"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Mbps</w:t>
            </w:r>
          </w:p>
        </w:tc>
        <w:tc>
          <w:tcPr>
            <w:tcW w:w="1084" w:type="dxa"/>
            <w:vAlign w:val="center"/>
          </w:tcPr>
          <w:p w14:paraId="78F031B8"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2.3GHz. 2.5GHz. and 3.5GHz initially</w:t>
            </w:r>
          </w:p>
        </w:tc>
        <w:tc>
          <w:tcPr>
            <w:tcW w:w="901" w:type="dxa"/>
            <w:vAlign w:val="center"/>
          </w:tcPr>
          <w:p w14:paraId="31B05E66"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3.5MHz. 7MHz. 5MHz. 10MHz. and 8.75MHz initially</w:t>
            </w:r>
          </w:p>
        </w:tc>
        <w:tc>
          <w:tcPr>
            <w:tcW w:w="992" w:type="dxa"/>
            <w:vAlign w:val="center"/>
          </w:tcPr>
          <w:p w14:paraId="562240F3"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709" w:type="dxa"/>
            <w:vAlign w:val="center"/>
          </w:tcPr>
          <w:p w14:paraId="7B229892"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p>
        </w:tc>
        <w:tc>
          <w:tcPr>
            <w:tcW w:w="992" w:type="dxa"/>
            <w:vAlign w:val="center"/>
          </w:tcPr>
          <w:p w14:paraId="79440143" w14:textId="77777777" w:rsidR="00F11A4A" w:rsidRPr="005411C5" w:rsidRDefault="00F11A4A" w:rsidP="00EA24FA">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Television</w:t>
            </w:r>
          </w:p>
        </w:tc>
      </w:tr>
      <w:tr w:rsidR="00EA24FA" w:rsidRPr="00D32FC4" w14:paraId="44E8736C" w14:textId="77777777" w:rsidTr="005411C5">
        <w:tc>
          <w:tcPr>
            <w:cnfStyle w:val="001000000000" w:firstRow="0" w:lastRow="0" w:firstColumn="1" w:lastColumn="0" w:oddVBand="0" w:evenVBand="0" w:oddHBand="0" w:evenHBand="0" w:firstRowFirstColumn="0" w:firstRowLastColumn="0" w:lastRowFirstColumn="0" w:lastRowLastColumn="0"/>
            <w:tcW w:w="959" w:type="dxa"/>
            <w:vAlign w:val="center"/>
          </w:tcPr>
          <w:p w14:paraId="062FA77E" w14:textId="77777777" w:rsidR="00F11A4A" w:rsidRPr="005411C5" w:rsidRDefault="00F11A4A" w:rsidP="00EA24FA">
            <w:pPr>
              <w:spacing w:line="276" w:lineRule="auto"/>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5G</w:t>
            </w:r>
          </w:p>
        </w:tc>
        <w:tc>
          <w:tcPr>
            <w:tcW w:w="2501" w:type="dxa"/>
            <w:gridSpan w:val="2"/>
            <w:vAlign w:val="center"/>
          </w:tcPr>
          <w:p w14:paraId="6D3932AF"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Beam Division Multiple Access (BDMA) and Non- and quasi-orthogonal or Filter Bank multi carrier (FBMC) multiple access</w:t>
            </w:r>
          </w:p>
        </w:tc>
        <w:tc>
          <w:tcPr>
            <w:tcW w:w="759" w:type="dxa"/>
            <w:vAlign w:val="center"/>
          </w:tcPr>
          <w:p w14:paraId="465A6054"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10-50 Gbps (expected)</w:t>
            </w:r>
          </w:p>
        </w:tc>
        <w:tc>
          <w:tcPr>
            <w:tcW w:w="1084" w:type="dxa"/>
            <w:vAlign w:val="center"/>
          </w:tcPr>
          <w:p w14:paraId="142E60FE" w14:textId="77777777" w:rsid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 xml:space="preserve">1.8.2.6 GHz and expected </w:t>
            </w:r>
          </w:p>
          <w:p w14:paraId="524BA805"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30-300 GHz</w:t>
            </w:r>
          </w:p>
        </w:tc>
        <w:tc>
          <w:tcPr>
            <w:tcW w:w="901" w:type="dxa"/>
            <w:vAlign w:val="center"/>
          </w:tcPr>
          <w:p w14:paraId="3B79A70D"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60 GHz</w:t>
            </w:r>
          </w:p>
        </w:tc>
        <w:tc>
          <w:tcPr>
            <w:tcW w:w="992" w:type="dxa"/>
            <w:vAlign w:val="center"/>
          </w:tcPr>
          <w:p w14:paraId="450A7264"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Low Density Parity Check Codes tl.DPC)</w:t>
            </w:r>
          </w:p>
        </w:tc>
        <w:tc>
          <w:tcPr>
            <w:tcW w:w="709" w:type="dxa"/>
            <w:vAlign w:val="center"/>
          </w:tcPr>
          <w:p w14:paraId="3CD349E9"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Packet</w:t>
            </w:r>
          </w:p>
        </w:tc>
        <w:tc>
          <w:tcPr>
            <w:tcW w:w="992" w:type="dxa"/>
            <w:vAlign w:val="center"/>
          </w:tcPr>
          <w:p w14:paraId="10C7327C" w14:textId="77777777" w:rsidR="00F11A4A" w:rsidRPr="005411C5" w:rsidRDefault="00F11A4A" w:rsidP="00EA24FA">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ahoma" w:hAnsiTheme="minorHAnsi" w:cstheme="minorHAnsi"/>
                <w:sz w:val="19"/>
                <w:szCs w:val="19"/>
                <w:vertAlign w:val="subscript"/>
                <w:lang w:eastAsia="en-US"/>
              </w:rPr>
            </w:pPr>
            <w:r w:rsidRPr="005411C5">
              <w:rPr>
                <w:rFonts w:asciiTheme="minorHAnsi" w:eastAsia="Tahoma" w:hAnsiTheme="minorHAnsi" w:cstheme="minorHAnsi"/>
                <w:sz w:val="19"/>
                <w:szCs w:val="19"/>
                <w:vertAlign w:val="subscript"/>
                <w:lang w:eastAsia="en-US"/>
              </w:rPr>
              <w:t>Ultra High definition video + Virtual Reality applications</w:t>
            </w:r>
          </w:p>
        </w:tc>
      </w:tr>
    </w:tbl>
    <w:p w14:paraId="24A0CECD" w14:textId="77777777" w:rsidR="00F11A4A" w:rsidRPr="00D32FC4" w:rsidRDefault="00F11A4A" w:rsidP="00F11A4A">
      <w:pPr>
        <w:pStyle w:val="Cabealho6"/>
      </w:pPr>
    </w:p>
    <w:p w14:paraId="482A5CC6" w14:textId="1F3E9F27" w:rsidR="00F11A4A" w:rsidRDefault="00F11A4A" w:rsidP="00F11A4A">
      <w:pPr>
        <w:pStyle w:val="Legenda"/>
        <w:jc w:val="center"/>
        <w:rPr>
          <w:lang w:val="en-US"/>
        </w:rPr>
      </w:pPr>
      <w:bookmarkStart w:id="2103" w:name="_Toc489744316"/>
      <w:r w:rsidRPr="00D32FC4">
        <w:rPr>
          <w:lang w:val="en-US"/>
        </w:rPr>
        <w:t xml:space="preserve">Table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2</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1</w:t>
      </w:r>
      <w:r w:rsidR="00021318">
        <w:rPr>
          <w:lang w:val="en-US"/>
        </w:rPr>
        <w:fldChar w:fldCharType="end"/>
      </w:r>
      <w:r w:rsidRPr="00D32FC4">
        <w:rPr>
          <w:lang w:val="en-US"/>
        </w:rPr>
        <w:t xml:space="preserve"> - Evolution of wireless technologies [25]</w:t>
      </w:r>
      <w:bookmarkEnd w:id="2103"/>
    </w:p>
    <w:p w14:paraId="1C35EAA7" w14:textId="77777777" w:rsidR="005411C5" w:rsidRPr="005411C5" w:rsidRDefault="005411C5" w:rsidP="005411C5">
      <w:pPr>
        <w:rPr>
          <w:lang w:eastAsia="en-US"/>
        </w:rPr>
      </w:pPr>
    </w:p>
    <w:p w14:paraId="5B77D086" w14:textId="77777777" w:rsidR="00FE7337" w:rsidRPr="00D32FC4" w:rsidRDefault="00FE7337" w:rsidP="00E81E7E">
      <w:pPr>
        <w:pStyle w:val="Cabealho3"/>
        <w:rPr>
          <w:lang w:eastAsia="en-US"/>
        </w:rPr>
      </w:pPr>
      <w:bookmarkStart w:id="2104" w:name="_Toc491797483"/>
      <w:r w:rsidRPr="00D32FC4">
        <w:rPr>
          <w:lang w:eastAsia="en-US"/>
        </w:rPr>
        <w:lastRenderedPageBreak/>
        <w:t>VoIP</w:t>
      </w:r>
      <w:bookmarkEnd w:id="2104"/>
    </w:p>
    <w:p w14:paraId="1E8785F0" w14:textId="6971A385" w:rsidR="00FE7337" w:rsidRPr="00D32FC4" w:rsidRDefault="00FE7337" w:rsidP="00FE7337">
      <w:pPr>
        <w:rPr>
          <w:lang w:eastAsia="en-US"/>
        </w:rPr>
      </w:pPr>
      <w:r w:rsidRPr="00D32FC4">
        <w:rPr>
          <w:lang w:eastAsia="en-US"/>
        </w:rPr>
        <w:t xml:space="preserve">   When a user establishes an Internet connection, </w:t>
      </w:r>
      <w:commentRangeStart w:id="2105"/>
      <w:r w:rsidRPr="00D32FC4">
        <w:rPr>
          <w:lang w:eastAsia="en-US"/>
        </w:rPr>
        <w:t>a pu</w:t>
      </w:r>
      <w:r w:rsidR="00C21EEA">
        <w:rPr>
          <w:lang w:eastAsia="en-US"/>
        </w:rPr>
        <w:t>blic</w:t>
      </w:r>
      <w:r w:rsidR="009E537E">
        <w:rPr>
          <w:lang w:eastAsia="en-US"/>
        </w:rPr>
        <w:t xml:space="preserve"> or private</w:t>
      </w:r>
      <w:r w:rsidR="00C21EEA">
        <w:rPr>
          <w:lang w:eastAsia="en-US"/>
        </w:rPr>
        <w:t xml:space="preserve"> IP address</w:t>
      </w:r>
      <w:r w:rsidR="009E537E">
        <w:rPr>
          <w:lang w:eastAsia="en-US"/>
        </w:rPr>
        <w:t xml:space="preserve"> is given</w:t>
      </w:r>
      <w:r w:rsidR="00C21EEA">
        <w:rPr>
          <w:lang w:eastAsia="en-US"/>
        </w:rPr>
        <w:t xml:space="preserve"> to the </w:t>
      </w:r>
      <w:r w:rsidR="009E537E">
        <w:rPr>
          <w:lang w:eastAsia="en-US"/>
        </w:rPr>
        <w:t>device</w:t>
      </w:r>
      <w:r w:rsidRPr="00D32FC4">
        <w:rPr>
          <w:lang w:eastAsia="en-US"/>
        </w:rPr>
        <w:t xml:space="preserve">. </w:t>
      </w:r>
      <w:commentRangeEnd w:id="2105"/>
      <w:r w:rsidR="003E0068">
        <w:rPr>
          <w:rStyle w:val="Refdecomentrio"/>
        </w:rPr>
        <w:commentReference w:id="2105"/>
      </w:r>
      <w:r w:rsidRPr="00D32FC4">
        <w:rPr>
          <w:lang w:eastAsia="en-US"/>
        </w:rPr>
        <w:t xml:space="preserve">IP is a protocol that allows sending information, in the form of small packets, from one </w:t>
      </w:r>
      <w:r w:rsidR="00C21EEA">
        <w:rPr>
          <w:lang w:eastAsia="en-US"/>
        </w:rPr>
        <w:t>host</w:t>
      </w:r>
      <w:r w:rsidRPr="00D32FC4">
        <w:rPr>
          <w:lang w:eastAsia="en-US"/>
        </w:rPr>
        <w:t xml:space="preserve"> to another</w:t>
      </w:r>
      <w:del w:id="2106" w:author="tomasrodrigues@ua.pt" w:date="2017-08-29T15:47:00Z">
        <w:r w:rsidRPr="00D32FC4" w:rsidDel="007E5093">
          <w:rPr>
            <w:lang w:eastAsia="en-US"/>
          </w:rPr>
          <w:delText>, through the Internet</w:delText>
        </w:r>
      </w:del>
      <w:r w:rsidRPr="00D32FC4">
        <w:rPr>
          <w:lang w:eastAsia="en-US"/>
        </w:rPr>
        <w:t>.</w:t>
      </w:r>
    </w:p>
    <w:p w14:paraId="502A192F" w14:textId="77777777" w:rsidR="00FE7337" w:rsidRDefault="00FE7337" w:rsidP="00FE7337">
      <w:pPr>
        <w:rPr>
          <w:lang w:eastAsia="en-US"/>
        </w:rPr>
      </w:pPr>
      <w:r w:rsidRPr="00D32FC4">
        <w:rPr>
          <w:lang w:eastAsia="en-US"/>
        </w:rPr>
        <w:t xml:space="preserve">   Voice over IP</w:t>
      </w:r>
      <w:r w:rsidR="00C21EEA">
        <w:rPr>
          <w:lang w:eastAsia="en-US"/>
        </w:rPr>
        <w:t xml:space="preserve"> (VoIP)</w:t>
      </w:r>
      <w:r w:rsidRPr="00D32FC4">
        <w:rPr>
          <w:lang w:eastAsia="en-US"/>
        </w:rPr>
        <w:t xml:space="preserve"> allows the user to establish telephone calls over a da</w:t>
      </w:r>
      <w:r w:rsidR="00C21EEA">
        <w:rPr>
          <w:lang w:eastAsia="en-US"/>
        </w:rPr>
        <w:t xml:space="preserve">ta network, </w:t>
      </w:r>
      <w:r w:rsidR="009C0BF2">
        <w:rPr>
          <w:lang w:eastAsia="en-US"/>
        </w:rPr>
        <w:t>such as the Internet,</w:t>
      </w:r>
      <w:r w:rsidRPr="00D32FC4">
        <w:rPr>
          <w:lang w:eastAsia="en-US"/>
        </w:rPr>
        <w:t xml:space="preserve"> converting an analog voice signal into a set of digital signal</w:t>
      </w:r>
      <w:r w:rsidR="00C21EEA">
        <w:rPr>
          <w:lang w:eastAsia="en-US"/>
        </w:rPr>
        <w:t>s in the form of packets with IP addressing.</w:t>
      </w:r>
      <w:r w:rsidR="005245F5">
        <w:rPr>
          <w:lang w:eastAsia="en-US"/>
        </w:rPr>
        <w:t xml:space="preserve"> </w:t>
      </w:r>
      <w:r w:rsidR="00316D02">
        <w:rPr>
          <w:lang w:eastAsia="en-US"/>
        </w:rPr>
        <w:t>Since it can be used on any network that uses IP, t</w:t>
      </w:r>
      <w:r w:rsidR="005245F5">
        <w:rPr>
          <w:lang w:eastAsia="en-US"/>
        </w:rPr>
        <w:t>h</w:t>
      </w:r>
      <w:r w:rsidR="00316D02">
        <w:rPr>
          <w:lang w:eastAsia="en-US"/>
        </w:rPr>
        <w:t>e usage of th</w:t>
      </w:r>
      <w:r w:rsidR="005245F5">
        <w:rPr>
          <w:lang w:eastAsia="en-US"/>
        </w:rPr>
        <w:t>is communication protocol has increased in the recent years</w:t>
      </w:r>
      <w:r w:rsidR="00316D02">
        <w:rPr>
          <w:lang w:eastAsia="en-US"/>
        </w:rPr>
        <w:t xml:space="preserve">, </w:t>
      </w:r>
      <w:del w:id="2107" w:author="Tomás Rodrigues" w:date="2017-07-28T17:29:00Z">
        <w:r w:rsidR="00316D02" w:rsidDel="003E0068">
          <w:rPr>
            <w:lang w:eastAsia="en-US"/>
          </w:rPr>
          <w:delText>being the</w:delText>
        </w:r>
      </w:del>
      <w:ins w:id="2108" w:author="Tomás Rodrigues" w:date="2017-07-28T17:29:00Z">
        <w:r w:rsidR="003E0068">
          <w:rPr>
            <w:lang w:eastAsia="en-US"/>
          </w:rPr>
          <w:t>enabling</w:t>
        </w:r>
      </w:ins>
      <w:r w:rsidR="00316D02">
        <w:rPr>
          <w:lang w:eastAsia="en-US"/>
        </w:rPr>
        <w:t xml:space="preserve"> customers </w:t>
      </w:r>
      <w:del w:id="2109" w:author="Tomás Rodrigues" w:date="2017-07-28T17:29:00Z">
        <w:r w:rsidR="00316D02" w:rsidDel="003E0068">
          <w:rPr>
            <w:lang w:eastAsia="en-US"/>
          </w:rPr>
          <w:delText xml:space="preserve">able </w:delText>
        </w:r>
      </w:del>
      <w:r w:rsidR="00316D02">
        <w:rPr>
          <w:lang w:eastAsia="en-US"/>
        </w:rPr>
        <w:t xml:space="preserve">to use their Internet connection to make phone calls </w:t>
      </w:r>
      <w:hyperlink w:anchor="Ref_10" w:history="1">
        <w:r w:rsidR="00316D02" w:rsidRPr="007C2AAD">
          <w:rPr>
            <w:rStyle w:val="Hiperligao"/>
            <w:lang w:eastAsia="en-US"/>
          </w:rPr>
          <w:t>[10].</w:t>
        </w:r>
      </w:hyperlink>
    </w:p>
    <w:p w14:paraId="7A150779" w14:textId="338A41CA" w:rsidR="00CC6ACE" w:rsidRDefault="00316D02" w:rsidP="00CC6ACE">
      <w:pPr>
        <w:rPr>
          <w:lang w:eastAsia="en-US"/>
        </w:rPr>
      </w:pPr>
      <w:r>
        <w:rPr>
          <w:lang w:eastAsia="en-US"/>
        </w:rPr>
        <w:t xml:space="preserve">   Some p</w:t>
      </w:r>
      <w:r w:rsidR="00C21EEA" w:rsidRPr="00C21EEA">
        <w:rPr>
          <w:lang w:eastAsia="en-US"/>
        </w:rPr>
        <w:t>o</w:t>
      </w:r>
      <w:r>
        <w:rPr>
          <w:lang w:eastAsia="en-US"/>
        </w:rPr>
        <w:t>pular VoIP protocols are H.323,</w:t>
      </w:r>
      <w:r w:rsidR="00C21EEA">
        <w:rPr>
          <w:lang w:eastAsia="en-US"/>
        </w:rPr>
        <w:t xml:space="preserve"> Session Initiation Protocol (SIP)</w:t>
      </w:r>
      <w:r>
        <w:rPr>
          <w:lang w:eastAsia="en-US"/>
        </w:rPr>
        <w:t xml:space="preserve"> and Media Gateway Control Protocols (MGCP). </w:t>
      </w:r>
      <w:r w:rsidR="00233C4F">
        <w:rPr>
          <w:lang w:eastAsia="en-US"/>
        </w:rPr>
        <w:t xml:space="preserve">H.323 is an </w:t>
      </w:r>
      <w:r w:rsidR="00233C4F" w:rsidRPr="00233C4F">
        <w:rPr>
          <w:lang w:eastAsia="en-US"/>
        </w:rPr>
        <w:t>International Telecommunications Union</w:t>
      </w:r>
      <w:r w:rsidR="00233C4F">
        <w:rPr>
          <w:lang w:eastAsia="en-US"/>
        </w:rPr>
        <w:t xml:space="preserve"> (</w:t>
      </w:r>
      <w:commentRangeStart w:id="2110"/>
      <w:r w:rsidR="00233C4F">
        <w:rPr>
          <w:lang w:eastAsia="en-US"/>
        </w:rPr>
        <w:t>ITU-T’s</w:t>
      </w:r>
      <w:commentRangeEnd w:id="2110"/>
      <w:r w:rsidR="003E0068">
        <w:rPr>
          <w:rStyle w:val="Refdecomentrio"/>
        </w:rPr>
        <w:commentReference w:id="2110"/>
      </w:r>
      <w:r w:rsidR="00233C4F">
        <w:rPr>
          <w:lang w:eastAsia="en-US"/>
        </w:rPr>
        <w:t xml:space="preserve">) standard </w:t>
      </w:r>
      <w:r w:rsidR="00C4567C">
        <w:rPr>
          <w:lang w:eastAsia="en-US"/>
        </w:rPr>
        <w:t>that combines a family of protocols such as, H.225 for call registration, H.245 for establish and control the media sessions, H.26x for defining the video codec, among others</w:t>
      </w:r>
      <w:r w:rsidR="00DA48C0">
        <w:rPr>
          <w:lang w:eastAsia="en-US"/>
        </w:rPr>
        <w:t xml:space="preserve"> </w:t>
      </w:r>
      <w:hyperlink w:anchor="Ref57" w:history="1">
        <w:r w:rsidR="00DA48C0" w:rsidRPr="007C2AAD">
          <w:rPr>
            <w:rStyle w:val="Hiperligao"/>
            <w:lang w:eastAsia="en-US"/>
          </w:rPr>
          <w:t>[57]</w:t>
        </w:r>
      </w:hyperlink>
      <w:r w:rsidR="00C4567C">
        <w:rPr>
          <w:lang w:eastAsia="en-US"/>
        </w:rPr>
        <w:t>. The au</w:t>
      </w:r>
      <w:r w:rsidR="00DA48C0">
        <w:rPr>
          <w:lang w:eastAsia="en-US"/>
        </w:rPr>
        <w:t>dio, video and registration packets are</w:t>
      </w:r>
      <w:ins w:id="2111" w:author="tomasrodrigues@ua.pt" w:date="2017-08-29T15:48:00Z">
        <w:r w:rsidR="007E5093">
          <w:rPr>
            <w:lang w:eastAsia="en-US"/>
          </w:rPr>
          <w:t xml:space="preserve"> usually</w:t>
        </w:r>
      </w:ins>
      <w:r w:rsidR="00DA48C0">
        <w:rPr>
          <w:lang w:eastAsia="en-US"/>
        </w:rPr>
        <w:t xml:space="preserve"> transported over User Datagram Protocol (UDP) while the data and control application packets use Transmission Control Protocol (TCP). Furthermore, H.323 uses </w:t>
      </w:r>
      <w:r w:rsidR="00CC6ACE" w:rsidRPr="00CC6ACE">
        <w:rPr>
          <w:lang w:eastAsia="en-US"/>
        </w:rPr>
        <w:t>Real Time Transport Protocol (</w:t>
      </w:r>
      <w:commentRangeStart w:id="2112"/>
      <w:r w:rsidR="00CC6ACE" w:rsidRPr="00CC6ACE">
        <w:rPr>
          <w:lang w:eastAsia="en-US"/>
        </w:rPr>
        <w:t>RTP</w:t>
      </w:r>
      <w:commentRangeEnd w:id="2112"/>
      <w:r w:rsidR="003E0068">
        <w:rPr>
          <w:rStyle w:val="Refdecomentrio"/>
        </w:rPr>
        <w:commentReference w:id="2112"/>
      </w:r>
      <w:r w:rsidR="00CC6ACE" w:rsidRPr="00CC6ACE">
        <w:rPr>
          <w:lang w:eastAsia="en-US"/>
        </w:rPr>
        <w:t>) for media transport and RTP Control Protocol (</w:t>
      </w:r>
      <w:commentRangeStart w:id="2113"/>
      <w:r w:rsidR="00CC6ACE" w:rsidRPr="00CC6ACE">
        <w:rPr>
          <w:lang w:eastAsia="en-US"/>
        </w:rPr>
        <w:t>RTCP</w:t>
      </w:r>
      <w:commentRangeEnd w:id="2113"/>
      <w:r w:rsidR="003E0068">
        <w:rPr>
          <w:rStyle w:val="Refdecomentrio"/>
        </w:rPr>
        <w:commentReference w:id="2113"/>
      </w:r>
      <w:r w:rsidR="00CC6ACE" w:rsidRPr="00CC6ACE">
        <w:rPr>
          <w:lang w:eastAsia="en-US"/>
        </w:rPr>
        <w:t>)</w:t>
      </w:r>
      <w:r w:rsidR="00CC6ACE">
        <w:rPr>
          <w:lang w:eastAsia="en-US"/>
        </w:rPr>
        <w:t xml:space="preserve"> for control the RTP sessions [</w:t>
      </w:r>
      <w:r w:rsidR="00543E35">
        <w:rPr>
          <w:lang w:eastAsia="en-US"/>
        </w:rPr>
        <w:t xml:space="preserve">57, </w:t>
      </w:r>
      <w:r w:rsidR="00CC6ACE">
        <w:rPr>
          <w:lang w:eastAsia="en-US"/>
        </w:rPr>
        <w:t>58].</w:t>
      </w:r>
    </w:p>
    <w:p w14:paraId="13CCA046" w14:textId="77777777" w:rsidR="00D712F9" w:rsidRDefault="00D712F9" w:rsidP="00CC6ACE">
      <w:pPr>
        <w:rPr>
          <w:lang w:eastAsia="en-US"/>
        </w:rPr>
      </w:pPr>
      <w:r>
        <w:rPr>
          <w:lang w:eastAsia="en-US"/>
        </w:rPr>
        <w:t xml:space="preserve">   </w:t>
      </w:r>
      <w:r w:rsidR="00F74C8C">
        <w:rPr>
          <w:lang w:eastAsia="en-US"/>
        </w:rPr>
        <w:t>SIP is another protocol used for signaling and controlling multimedia communication sessions. A SIP message</w:t>
      </w:r>
      <w:r w:rsidR="00543E35">
        <w:rPr>
          <w:lang w:eastAsia="en-US"/>
        </w:rPr>
        <w:t>s</w:t>
      </w:r>
      <w:r w:rsidR="00FB1843">
        <w:rPr>
          <w:lang w:eastAsia="en-US"/>
        </w:rPr>
        <w:t xml:space="preserve"> contain</w:t>
      </w:r>
      <w:r w:rsidR="00F74C8C">
        <w:rPr>
          <w:lang w:eastAsia="en-US"/>
        </w:rPr>
        <w:t xml:space="preserve"> </w:t>
      </w:r>
      <w:r w:rsidR="00C7798A">
        <w:rPr>
          <w:lang w:eastAsia="en-US"/>
        </w:rPr>
        <w:t>a</w:t>
      </w:r>
      <w:r w:rsidR="00F74C8C">
        <w:rPr>
          <w:lang w:eastAsia="en-US"/>
        </w:rPr>
        <w:t xml:space="preserve"> header and a body</w:t>
      </w:r>
      <w:r w:rsidR="00FB1843">
        <w:rPr>
          <w:lang w:eastAsia="en-US"/>
        </w:rPr>
        <w:t>,</w:t>
      </w:r>
      <w:r w:rsidR="00F74C8C">
        <w:rPr>
          <w:lang w:eastAsia="en-US"/>
        </w:rPr>
        <w:t xml:space="preserve"> and can be transported either by UDP or TCP. </w:t>
      </w:r>
      <w:r w:rsidR="00FB1843">
        <w:rPr>
          <w:lang w:eastAsia="en-US"/>
        </w:rPr>
        <w:t xml:space="preserve">This protocol is </w:t>
      </w:r>
      <w:r w:rsidR="00D95FD2">
        <w:rPr>
          <w:lang w:eastAsia="en-US"/>
        </w:rPr>
        <w:t>modular, which</w:t>
      </w:r>
      <w:r w:rsidR="00FB1843">
        <w:rPr>
          <w:lang w:eastAsia="en-US"/>
        </w:rPr>
        <w:t xml:space="preserve"> means that it can be changed accordingly to the type of data that is needed to transmit. Another major strength of SIP is</w:t>
      </w:r>
      <w:r w:rsidR="00EC675D">
        <w:rPr>
          <w:lang w:eastAsia="en-US"/>
        </w:rPr>
        <w:t xml:space="preserve"> the possibility to initiating interactive user session with video, voice, instant messaging among others</w:t>
      </w:r>
      <w:r w:rsidR="00FB1843">
        <w:rPr>
          <w:lang w:eastAsia="en-US"/>
        </w:rPr>
        <w:t>. For the reasons described,</w:t>
      </w:r>
      <w:r w:rsidR="00EC675D">
        <w:rPr>
          <w:lang w:eastAsia="en-US"/>
        </w:rPr>
        <w:t xml:space="preserve"> SIP offers a simpler alternative for communication than the</w:t>
      </w:r>
      <w:r w:rsidR="00927BB7">
        <w:rPr>
          <w:lang w:eastAsia="en-US"/>
        </w:rPr>
        <w:t xml:space="preserve"> </w:t>
      </w:r>
      <w:r w:rsidR="00EC675D">
        <w:rPr>
          <w:lang w:eastAsia="en-US"/>
        </w:rPr>
        <w:t xml:space="preserve">H.323 family of protocols </w:t>
      </w:r>
      <w:hyperlink w:anchor="Ref57" w:history="1">
        <w:r w:rsidR="00EC675D" w:rsidRPr="007C2AAD">
          <w:rPr>
            <w:rStyle w:val="Hiperligao"/>
            <w:lang w:eastAsia="en-US"/>
          </w:rPr>
          <w:t>[</w:t>
        </w:r>
        <w:r w:rsidR="00543E35" w:rsidRPr="007C2AAD">
          <w:rPr>
            <w:rStyle w:val="Hiperligao"/>
            <w:lang w:eastAsia="en-US"/>
          </w:rPr>
          <w:t>57</w:t>
        </w:r>
        <w:r w:rsidR="00EC675D" w:rsidRPr="007C2AAD">
          <w:rPr>
            <w:rStyle w:val="Hiperligao"/>
            <w:lang w:eastAsia="en-US"/>
          </w:rPr>
          <w:t>].</w:t>
        </w:r>
      </w:hyperlink>
    </w:p>
    <w:p w14:paraId="2C2D65E3" w14:textId="4678AC19" w:rsidR="00EC675D" w:rsidRPr="00C21EEA" w:rsidRDefault="00EC675D" w:rsidP="00CC6ACE">
      <w:pPr>
        <w:rPr>
          <w:lang w:eastAsia="en-US"/>
        </w:rPr>
      </w:pPr>
      <w:r>
        <w:rPr>
          <w:lang w:eastAsia="en-US"/>
        </w:rPr>
        <w:t xml:space="preserve">   MGCP</w:t>
      </w:r>
      <w:r w:rsidR="00927BB7">
        <w:rPr>
          <w:lang w:eastAsia="en-US"/>
        </w:rPr>
        <w:t xml:space="preserve"> </w:t>
      </w:r>
      <w:r w:rsidR="006C4C03">
        <w:rPr>
          <w:lang w:eastAsia="en-US"/>
        </w:rPr>
        <w:t xml:space="preserve">is a </w:t>
      </w:r>
      <w:r w:rsidR="00927BB7">
        <w:rPr>
          <w:lang w:eastAsia="en-US"/>
        </w:rPr>
        <w:t xml:space="preserve">complementary protocol to the previously mentioned SIP and H.323. </w:t>
      </w:r>
      <w:r w:rsidR="006C4C03">
        <w:rPr>
          <w:lang w:eastAsia="en-US"/>
        </w:rPr>
        <w:t>This protocol is used to control telephony gateways called</w:t>
      </w:r>
      <w:r w:rsidR="00927BB7">
        <w:rPr>
          <w:lang w:eastAsia="en-US"/>
        </w:rPr>
        <w:t xml:space="preserve"> Media Gateway Control</w:t>
      </w:r>
      <w:r w:rsidR="006C4C03">
        <w:rPr>
          <w:lang w:eastAsia="en-US"/>
        </w:rPr>
        <w:t xml:space="preserve"> (MGC)</w:t>
      </w:r>
      <w:r w:rsidR="00927BB7">
        <w:rPr>
          <w:lang w:eastAsia="en-US"/>
        </w:rPr>
        <w:t xml:space="preserve"> or “call agent”</w:t>
      </w:r>
      <w:r w:rsidR="006C4C03">
        <w:rPr>
          <w:lang w:eastAsia="en-US"/>
        </w:rPr>
        <w:t>. This element acts as master,</w:t>
      </w:r>
      <w:r w:rsidR="00927BB7">
        <w:rPr>
          <w:lang w:eastAsia="en-US"/>
        </w:rPr>
        <w:t xml:space="preserve"> </w:t>
      </w:r>
      <w:r w:rsidR="006C4C03">
        <w:rPr>
          <w:lang w:eastAsia="en-US"/>
        </w:rPr>
        <w:t>supporting</w:t>
      </w:r>
      <w:r w:rsidR="00927BB7">
        <w:rPr>
          <w:lang w:eastAsia="en-US"/>
        </w:rPr>
        <w:t xml:space="preserve"> services providers</w:t>
      </w:r>
      <w:r w:rsidR="006C4C03">
        <w:rPr>
          <w:lang w:eastAsia="en-US"/>
        </w:rPr>
        <w:t xml:space="preserve"> and managing the calls</w:t>
      </w:r>
      <w:r w:rsidR="00927BB7">
        <w:rPr>
          <w:lang w:eastAsia="en-US"/>
        </w:rPr>
        <w:t xml:space="preserve">. The Media Gateways (MGs) </w:t>
      </w:r>
      <w:r w:rsidR="006C4C03">
        <w:rPr>
          <w:lang w:eastAsia="en-US"/>
        </w:rPr>
        <w:t>act as slave, receiving and executing</w:t>
      </w:r>
      <w:r w:rsidR="00927BB7">
        <w:rPr>
          <w:lang w:eastAsia="en-US"/>
        </w:rPr>
        <w:t xml:space="preserve"> commands</w:t>
      </w:r>
      <w:r w:rsidR="006C4C03">
        <w:rPr>
          <w:lang w:eastAsia="en-US"/>
        </w:rPr>
        <w:t xml:space="preserve"> from the MGC</w:t>
      </w:r>
      <w:ins w:id="2114" w:author="tomasrodrigues@ua.pt" w:date="2017-08-29T15:51:00Z">
        <w:r w:rsidR="007E5093">
          <w:rPr>
            <w:lang w:eastAsia="en-US"/>
          </w:rPr>
          <w:t xml:space="preserve"> </w:t>
        </w:r>
      </w:ins>
      <w:del w:id="2115" w:author="tomasrodrigues@ua.pt" w:date="2017-08-29T15:51:00Z">
        <w:r w:rsidR="006C4C03" w:rsidDel="007E5093">
          <w:rPr>
            <w:lang w:eastAsia="en-US"/>
          </w:rPr>
          <w:delText xml:space="preserve">. </w:delText>
        </w:r>
        <w:r w:rsidR="00543E35" w:rsidDel="007E5093">
          <w:rPr>
            <w:lang w:eastAsia="en-US"/>
          </w:rPr>
          <w:delText xml:space="preserve">Said that, is provided a conversation between the audio signals on telephone circuits and data packets over the Internet/packet networks </w:delText>
        </w:r>
      </w:del>
      <w:hyperlink w:anchor="Ref59" w:history="1">
        <w:r w:rsidR="00543E35" w:rsidRPr="007C2AAD">
          <w:rPr>
            <w:rStyle w:val="Hiperligao"/>
            <w:lang w:eastAsia="en-US"/>
          </w:rPr>
          <w:t>[59].</w:t>
        </w:r>
      </w:hyperlink>
      <w:r w:rsidR="00543E35">
        <w:rPr>
          <w:lang w:eastAsia="en-US"/>
        </w:rPr>
        <w:t xml:space="preserve"> </w:t>
      </w:r>
    </w:p>
    <w:p w14:paraId="64AA81BD" w14:textId="77777777" w:rsidR="00FE7337" w:rsidRDefault="00FE7337" w:rsidP="007C3781">
      <w:pPr>
        <w:rPr>
          <w:lang w:eastAsia="en-US"/>
        </w:rPr>
      </w:pPr>
      <w:r w:rsidRPr="00C21EEA">
        <w:rPr>
          <w:lang w:eastAsia="en-US"/>
        </w:rPr>
        <w:t xml:space="preserve">  </w:t>
      </w:r>
      <w:r w:rsidR="00150259" w:rsidRPr="00C21EEA">
        <w:rPr>
          <w:lang w:eastAsia="en-US"/>
        </w:rPr>
        <w:tab/>
      </w:r>
      <w:r w:rsidRPr="00C21EEA">
        <w:rPr>
          <w:lang w:eastAsia="en-US"/>
        </w:rPr>
        <w:t xml:space="preserve"> </w:t>
      </w:r>
      <w:r w:rsidRPr="00D32FC4">
        <w:rPr>
          <w:lang w:eastAsia="en-US"/>
        </w:rPr>
        <w:t>The quality of service perceived by the user depends not only, b</w:t>
      </w:r>
      <w:r w:rsidR="00C21EEA">
        <w:rPr>
          <w:lang w:eastAsia="en-US"/>
        </w:rPr>
        <w:t>ut primarily on three aspects: n</w:t>
      </w:r>
      <w:r w:rsidRPr="00D32FC4">
        <w:rPr>
          <w:lang w:eastAsia="en-US"/>
        </w:rPr>
        <w:t xml:space="preserve">etwork topology, interconnection congestion and </w:t>
      </w:r>
      <w:ins w:id="2116" w:author="Tomás Rodrigues" w:date="2017-07-28T17:30:00Z">
        <w:r w:rsidR="003E0068">
          <w:rPr>
            <w:lang w:eastAsia="en-US"/>
          </w:rPr>
          <w:t xml:space="preserve">used </w:t>
        </w:r>
      </w:ins>
      <w:r w:rsidRPr="00D32FC4">
        <w:rPr>
          <w:lang w:eastAsia="en-US"/>
        </w:rPr>
        <w:t>codecs</w:t>
      </w:r>
      <w:del w:id="2117" w:author="Tomás Rodrigues" w:date="2017-07-28T17:30:00Z">
        <w:r w:rsidRPr="00D32FC4" w:rsidDel="003E0068">
          <w:rPr>
            <w:lang w:eastAsia="en-US"/>
          </w:rPr>
          <w:delText xml:space="preserve"> used</w:delText>
        </w:r>
      </w:del>
      <w:r w:rsidRPr="00D32FC4">
        <w:rPr>
          <w:lang w:eastAsia="en-US"/>
        </w:rPr>
        <w:t>. Packets are not delivered instantaneously and this delay</w:t>
      </w:r>
      <w:r w:rsidR="00FB1843">
        <w:rPr>
          <w:lang w:eastAsia="en-US"/>
        </w:rPr>
        <w:t>,</w:t>
      </w:r>
      <w:r w:rsidRPr="00D32FC4">
        <w:rPr>
          <w:lang w:eastAsia="en-US"/>
        </w:rPr>
        <w:t xml:space="preserve"> can </w:t>
      </w:r>
      <w:r w:rsidR="00FB1843">
        <w:rPr>
          <w:lang w:eastAsia="en-US"/>
        </w:rPr>
        <w:t xml:space="preserve">affect the quality dependent of </w:t>
      </w:r>
      <w:r w:rsidRPr="00D32FC4">
        <w:rPr>
          <w:lang w:eastAsia="en-US"/>
        </w:rPr>
        <w:t xml:space="preserve">the number of nodes between </w:t>
      </w:r>
      <w:r w:rsidRPr="00D32FC4">
        <w:rPr>
          <w:lang w:eastAsia="en-US"/>
        </w:rPr>
        <w:lastRenderedPageBreak/>
        <w:t xml:space="preserve">the two points in communication. Interconnection congestion </w:t>
      </w:r>
      <w:r w:rsidR="00F4105B">
        <w:rPr>
          <w:lang w:eastAsia="en-US"/>
        </w:rPr>
        <w:t>due to</w:t>
      </w:r>
      <w:r w:rsidRPr="00D32FC4">
        <w:rPr>
          <w:lang w:eastAsia="en-US"/>
        </w:rPr>
        <w:t xml:space="preserve"> other </w:t>
      </w:r>
      <w:commentRangeStart w:id="2118"/>
      <w:r w:rsidR="00F4105B">
        <w:rPr>
          <w:lang w:eastAsia="en-US"/>
        </w:rPr>
        <w:t>active</w:t>
      </w:r>
      <w:r w:rsidRPr="00D32FC4">
        <w:rPr>
          <w:lang w:eastAsia="en-US"/>
        </w:rPr>
        <w:t xml:space="preserve"> </w:t>
      </w:r>
      <w:commentRangeEnd w:id="2118"/>
      <w:r w:rsidR="003E0068">
        <w:rPr>
          <w:rStyle w:val="Refdecomentrio"/>
        </w:rPr>
        <w:commentReference w:id="2118"/>
      </w:r>
      <w:r w:rsidRPr="00D32FC4">
        <w:rPr>
          <w:lang w:eastAsia="en-US"/>
        </w:rPr>
        <w:t>calls</w:t>
      </w:r>
      <w:r w:rsidR="009C0BF2">
        <w:rPr>
          <w:lang w:eastAsia="en-US"/>
        </w:rPr>
        <w:t>,</w:t>
      </w:r>
      <w:r w:rsidRPr="00D32FC4">
        <w:rPr>
          <w:lang w:eastAsia="en-US"/>
        </w:rPr>
        <w:t xml:space="preserve"> already established on the network</w:t>
      </w:r>
      <w:r w:rsidR="009C0BF2">
        <w:rPr>
          <w:lang w:eastAsia="en-US"/>
        </w:rPr>
        <w:t>,</w:t>
      </w:r>
      <w:r w:rsidRPr="00D32FC4">
        <w:rPr>
          <w:lang w:eastAsia="en-US"/>
        </w:rPr>
        <w:t xml:space="preserve"> can af</w:t>
      </w:r>
      <w:r w:rsidR="00FB1843">
        <w:rPr>
          <w:lang w:eastAsia="en-US"/>
        </w:rPr>
        <w:t>fect the quality of the service. L</w:t>
      </w:r>
      <w:r w:rsidRPr="00D32FC4">
        <w:rPr>
          <w:lang w:eastAsia="en-US"/>
        </w:rPr>
        <w:t>astly</w:t>
      </w:r>
      <w:r w:rsidR="009C0BF2">
        <w:rPr>
          <w:lang w:eastAsia="en-US"/>
        </w:rPr>
        <w:t>,</w:t>
      </w:r>
      <w:r w:rsidRPr="00D32FC4">
        <w:rPr>
          <w:lang w:eastAsia="en-US"/>
        </w:rPr>
        <w:t xml:space="preserve"> the </w:t>
      </w:r>
      <w:del w:id="2119" w:author="Tomás Rodrigues" w:date="2017-07-28T17:31:00Z">
        <w:r w:rsidRPr="00D32FC4" w:rsidDel="003E0068">
          <w:rPr>
            <w:lang w:eastAsia="en-US"/>
          </w:rPr>
          <w:delText xml:space="preserve">codecs </w:delText>
        </w:r>
      </w:del>
      <w:r w:rsidRPr="00D32FC4">
        <w:rPr>
          <w:lang w:eastAsia="en-US"/>
        </w:rPr>
        <w:t>used</w:t>
      </w:r>
      <w:ins w:id="2120" w:author="Tomás Rodrigues" w:date="2017-07-28T17:31:00Z">
        <w:r w:rsidR="003E0068">
          <w:rPr>
            <w:lang w:eastAsia="en-US"/>
          </w:rPr>
          <w:t xml:space="preserve"> </w:t>
        </w:r>
        <w:r w:rsidR="003E0068" w:rsidRPr="00D32FC4">
          <w:rPr>
            <w:lang w:eastAsia="en-US"/>
          </w:rPr>
          <w:t>codecs</w:t>
        </w:r>
      </w:ins>
      <w:r w:rsidR="00FB1843">
        <w:rPr>
          <w:lang w:eastAsia="en-US"/>
        </w:rPr>
        <w:t>,</w:t>
      </w:r>
      <w:r w:rsidRPr="00D32FC4">
        <w:rPr>
          <w:lang w:eastAsia="en-US"/>
        </w:rPr>
        <w:t xml:space="preserve"> since voice signal compression can deteriorate or delay the communication</w:t>
      </w:r>
      <w:ins w:id="2121" w:author="Tomás Rodrigues" w:date="2017-07-28T17:31:00Z">
        <w:r w:rsidR="003E0068">
          <w:rPr>
            <w:lang w:eastAsia="en-US"/>
          </w:rPr>
          <w:t xml:space="preserve">. </w:t>
        </w:r>
      </w:ins>
      <w:del w:id="2122" w:author="Tomás Rodrigues" w:date="2017-07-28T17:31:00Z">
        <w:r w:rsidRPr="00D32FC4" w:rsidDel="003E0068">
          <w:rPr>
            <w:lang w:eastAsia="en-US"/>
          </w:rPr>
          <w:delText xml:space="preserve">, </w:delText>
        </w:r>
      </w:del>
      <w:ins w:id="2123" w:author="Tomás Rodrigues" w:date="2017-07-28T17:31:00Z">
        <w:r w:rsidR="003E0068">
          <w:rPr>
            <w:lang w:eastAsia="en-US"/>
          </w:rPr>
          <w:t>O</w:t>
        </w:r>
      </w:ins>
      <w:del w:id="2124" w:author="Tomás Rodrigues" w:date="2017-07-28T17:31:00Z">
        <w:r w:rsidRPr="00D32FC4" w:rsidDel="003E0068">
          <w:rPr>
            <w:lang w:eastAsia="en-US"/>
          </w:rPr>
          <w:delText>o</w:delText>
        </w:r>
      </w:del>
      <w:r w:rsidRPr="00D32FC4">
        <w:rPr>
          <w:lang w:eastAsia="en-US"/>
        </w:rPr>
        <w:t>n the other hand, some codecs that usually require more computational processing have a corrective effect on transmission problems, minimizing the impact of packet loss.</w:t>
      </w:r>
      <w:r w:rsidR="00162162">
        <w:rPr>
          <w:lang w:eastAsia="en-US"/>
        </w:rPr>
        <w:t xml:space="preserve"> </w:t>
      </w:r>
      <w:r w:rsidR="007C3781">
        <w:rPr>
          <w:lang w:eastAsia="en-US"/>
        </w:rPr>
        <w:t xml:space="preserve">Other metrics and parameters, which influence the QoS, not only in VoIP, but also in other protocols will be detailed in section </w:t>
      </w:r>
      <w:hyperlink w:anchor="Ref2_3" w:history="1">
        <w:r w:rsidR="007C3781" w:rsidRPr="00BF0B84">
          <w:rPr>
            <w:rStyle w:val="Hiperligao"/>
            <w:lang w:eastAsia="en-US"/>
          </w:rPr>
          <w:t>2.3</w:t>
        </w:r>
      </w:hyperlink>
      <w:r w:rsidR="007C3781">
        <w:rPr>
          <w:lang w:eastAsia="en-US"/>
        </w:rPr>
        <w:t>, Quality of Service.</w:t>
      </w:r>
    </w:p>
    <w:p w14:paraId="7C402C6A" w14:textId="77777777" w:rsidR="009D3174" w:rsidRDefault="007C3781" w:rsidP="007C3781">
      <w:pPr>
        <w:rPr>
          <w:lang w:eastAsia="en-US"/>
        </w:rPr>
      </w:pPr>
      <w:r>
        <w:rPr>
          <w:lang w:eastAsia="en-US"/>
        </w:rPr>
        <w:t xml:space="preserve">   One of the major objectives of VoIP </w:t>
      </w:r>
      <w:r w:rsidR="00162162">
        <w:rPr>
          <w:lang w:eastAsia="en-US"/>
        </w:rPr>
        <w:t xml:space="preserve">is to transport quality voice traffic over IP networks. As already mentioned, these voice signals are digitized and sent over the network as </w:t>
      </w:r>
      <w:commentRangeStart w:id="2125"/>
      <w:r w:rsidR="00162162">
        <w:rPr>
          <w:lang w:eastAsia="en-US"/>
        </w:rPr>
        <w:t>packets</w:t>
      </w:r>
      <w:commentRangeEnd w:id="2125"/>
      <w:r w:rsidR="003E0068">
        <w:rPr>
          <w:rStyle w:val="Refdecomentrio"/>
        </w:rPr>
        <w:commentReference w:id="2125"/>
      </w:r>
      <w:r w:rsidR="00162162">
        <w:rPr>
          <w:lang w:eastAsia="en-US"/>
        </w:rPr>
        <w:t xml:space="preserve">. </w:t>
      </w:r>
      <w:r w:rsidR="009E2889">
        <w:rPr>
          <w:lang w:eastAsia="en-US"/>
        </w:rPr>
        <w:t xml:space="preserve">As </w:t>
      </w:r>
      <w:r w:rsidR="00162162">
        <w:rPr>
          <w:lang w:eastAsia="en-US"/>
        </w:rPr>
        <w:t>bandwidth</w:t>
      </w:r>
      <w:r w:rsidR="00B45E3A">
        <w:rPr>
          <w:lang w:eastAsia="en-US"/>
        </w:rPr>
        <w:t xml:space="preserve"> is not an </w:t>
      </w:r>
      <w:r w:rsidR="009E2889">
        <w:rPr>
          <w:lang w:eastAsia="en-US"/>
        </w:rPr>
        <w:t>infinite resource,</w:t>
      </w:r>
      <w:r w:rsidR="00B45E3A">
        <w:rPr>
          <w:lang w:eastAsia="en-US"/>
        </w:rPr>
        <w:t xml:space="preserve"> there </w:t>
      </w:r>
      <w:del w:id="2126" w:author="Tomás Rodrigues" w:date="2017-07-28T17:32:00Z">
        <w:r w:rsidR="009E2889" w:rsidDel="003E0068">
          <w:rPr>
            <w:lang w:eastAsia="en-US"/>
          </w:rPr>
          <w:delText>is</w:delText>
        </w:r>
        <w:r w:rsidR="00B45E3A" w:rsidDel="003E0068">
          <w:rPr>
            <w:lang w:eastAsia="en-US"/>
          </w:rPr>
          <w:delText xml:space="preserve"> </w:delText>
        </w:r>
      </w:del>
      <w:ins w:id="2127" w:author="Tomás Rodrigues" w:date="2017-07-28T17:32:00Z">
        <w:r w:rsidR="003E0068">
          <w:rPr>
            <w:lang w:eastAsia="en-US"/>
          </w:rPr>
          <w:t xml:space="preserve">have </w:t>
        </w:r>
      </w:ins>
      <w:r w:rsidR="00B45E3A">
        <w:rPr>
          <w:lang w:eastAsia="en-US"/>
        </w:rPr>
        <w:t>been made significant efforts towards the minimization of the a</w:t>
      </w:r>
      <w:r w:rsidR="009E2889">
        <w:rPr>
          <w:lang w:eastAsia="en-US"/>
        </w:rPr>
        <w:t>mount of bandwidth needed by VoIP</w:t>
      </w:r>
      <w:r w:rsidR="00B45E3A">
        <w:rPr>
          <w:lang w:eastAsia="en-US"/>
        </w:rPr>
        <w:t xml:space="preserve"> services. </w:t>
      </w:r>
    </w:p>
    <w:p w14:paraId="44F4C8E8" w14:textId="77777777" w:rsidR="005E69D9" w:rsidRDefault="009D3174" w:rsidP="000942F6">
      <w:pPr>
        <w:rPr>
          <w:lang w:eastAsia="en-US"/>
        </w:rPr>
      </w:pPr>
      <w:r>
        <w:rPr>
          <w:lang w:eastAsia="en-US"/>
        </w:rPr>
        <w:t xml:space="preserve">   </w:t>
      </w:r>
      <w:r w:rsidR="00B45E3A">
        <w:rPr>
          <w:lang w:eastAsia="en-US"/>
        </w:rPr>
        <w:t>Compress</w:t>
      </w:r>
      <w:ins w:id="2128" w:author="Tomás Rodrigues" w:date="2017-07-28T17:33:00Z">
        <w:r w:rsidR="003E0068">
          <w:rPr>
            <w:lang w:eastAsia="en-US"/>
          </w:rPr>
          <w:t>ing</w:t>
        </w:r>
      </w:ins>
      <w:r>
        <w:rPr>
          <w:lang w:eastAsia="en-US"/>
        </w:rPr>
        <w:t xml:space="preserve"> the </w:t>
      </w:r>
      <w:r w:rsidR="00B45E3A">
        <w:rPr>
          <w:lang w:eastAsia="en-US"/>
        </w:rPr>
        <w:t>voice signals</w:t>
      </w:r>
      <w:ins w:id="2129" w:author="Tomás Rodrigues" w:date="2017-07-28T17:33:00Z">
        <w:r w:rsidR="003E0068">
          <w:rPr>
            <w:lang w:eastAsia="en-US"/>
          </w:rPr>
          <w:t xml:space="preserve"> and</w:t>
        </w:r>
      </w:ins>
      <w:r w:rsidR="00B45E3A">
        <w:rPr>
          <w:lang w:eastAsia="en-US"/>
        </w:rPr>
        <w:t xml:space="preserve"> maintaining an acceptable level of quality by users </w:t>
      </w:r>
      <w:r>
        <w:rPr>
          <w:lang w:eastAsia="en-US"/>
        </w:rPr>
        <w:t>it’s still a challenge. Voice codecs are algorithms that enable this process, so choosing a suitable codec is extremely important</w:t>
      </w:r>
      <w:r w:rsidR="00715413">
        <w:rPr>
          <w:lang w:eastAsia="en-US"/>
        </w:rPr>
        <w:t xml:space="preserve"> because, codecs that allow higher audio quality, usually also requires a lot of bandwidth, making the network less efficient. </w:t>
      </w:r>
      <w:commentRangeStart w:id="2130"/>
      <w:r w:rsidR="009E2889">
        <w:rPr>
          <w:lang w:eastAsia="en-US"/>
        </w:rPr>
        <w:t xml:space="preserve">Although of the demand for high-quality voice, operators tend to support at least one codec with a lower bitrate to have flexibility between quality and bandwidth </w:t>
      </w:r>
      <w:hyperlink w:anchor="Ref60" w:history="1">
        <w:r w:rsidR="009E2889" w:rsidRPr="009E2889">
          <w:rPr>
            <w:rStyle w:val="Hiperligao"/>
            <w:lang w:eastAsia="en-US"/>
          </w:rPr>
          <w:t>[60].</w:t>
        </w:r>
      </w:hyperlink>
      <w:commentRangeEnd w:id="2130"/>
      <w:r w:rsidR="003E0068">
        <w:rPr>
          <w:rStyle w:val="Refdecomentrio"/>
        </w:rPr>
        <w:commentReference w:id="2130"/>
      </w:r>
      <w:r w:rsidR="009E2889">
        <w:rPr>
          <w:lang w:eastAsia="en-US"/>
        </w:rPr>
        <w:t xml:space="preserve"> </w:t>
      </w:r>
      <w:r w:rsidR="005401AC">
        <w:rPr>
          <w:lang w:eastAsia="en-US"/>
        </w:rPr>
        <w:t xml:space="preserve">Some considerations to be made are the codec compression rate, the delay that it adds to the connection and the </w:t>
      </w:r>
      <w:r w:rsidR="009E2889">
        <w:rPr>
          <w:lang w:eastAsia="en-US"/>
        </w:rPr>
        <w:t xml:space="preserve">compression </w:t>
      </w:r>
      <w:commentRangeStart w:id="2131"/>
      <w:r w:rsidR="009E2889">
        <w:rPr>
          <w:lang w:eastAsia="en-US"/>
        </w:rPr>
        <w:t>type</w:t>
      </w:r>
      <w:commentRangeEnd w:id="2131"/>
      <w:r w:rsidR="003E0068">
        <w:rPr>
          <w:rStyle w:val="Refdecomentrio"/>
        </w:rPr>
        <w:commentReference w:id="2131"/>
      </w:r>
      <w:r w:rsidR="005401AC">
        <w:rPr>
          <w:lang w:eastAsia="en-US"/>
        </w:rPr>
        <w:t>. The table</w:t>
      </w:r>
      <w:r w:rsidR="00E8615F">
        <w:rPr>
          <w:lang w:eastAsia="en-US"/>
        </w:rPr>
        <w:t xml:space="preserve"> 2.2</w:t>
      </w:r>
      <w:r w:rsidR="005401AC">
        <w:rPr>
          <w:lang w:eastAsia="en-US"/>
        </w:rPr>
        <w:t xml:space="preserve"> shows a comparison of these characteristics for </w:t>
      </w:r>
      <w:r w:rsidR="005E69D9">
        <w:rPr>
          <w:lang w:eastAsia="en-US"/>
        </w:rPr>
        <w:t>some</w:t>
      </w:r>
      <w:r w:rsidR="005401AC">
        <w:rPr>
          <w:lang w:eastAsia="en-US"/>
        </w:rPr>
        <w:t xml:space="preserve"> well-kn</w:t>
      </w:r>
      <w:r w:rsidR="00DF1755">
        <w:rPr>
          <w:lang w:eastAsia="en-US"/>
        </w:rPr>
        <w:t>own voice codecs</w:t>
      </w:r>
      <w:r w:rsidR="005E69D9">
        <w:rPr>
          <w:lang w:eastAsia="en-US"/>
        </w:rPr>
        <w:t>.</w:t>
      </w:r>
    </w:p>
    <w:tbl>
      <w:tblPr>
        <w:tblStyle w:val="TabeladeGrelha5Escura-Destaque21"/>
        <w:tblW w:w="48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4"/>
        <w:gridCol w:w="1577"/>
        <w:gridCol w:w="1256"/>
        <w:gridCol w:w="1034"/>
        <w:gridCol w:w="1134"/>
        <w:gridCol w:w="1128"/>
        <w:gridCol w:w="1560"/>
      </w:tblGrid>
      <w:tr w:rsidR="00E8615F" w14:paraId="118D3583" w14:textId="77777777" w:rsidTr="00C249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7" w:type="pct"/>
            <w:tcBorders>
              <w:top w:val="none" w:sz="0" w:space="0" w:color="auto"/>
              <w:left w:val="none" w:sz="0" w:space="0" w:color="auto"/>
              <w:right w:val="none" w:sz="0" w:space="0" w:color="auto"/>
            </w:tcBorders>
            <w:vAlign w:val="center"/>
          </w:tcPr>
          <w:p w14:paraId="7DCC436B" w14:textId="77777777" w:rsidR="00567847" w:rsidRPr="00C8157C" w:rsidRDefault="00567847" w:rsidP="00C8157C">
            <w:pPr>
              <w:jc w:val="center"/>
              <w:rPr>
                <w:sz w:val="20"/>
                <w:lang w:eastAsia="en-US"/>
              </w:rPr>
            </w:pPr>
            <w:r w:rsidRPr="00C8157C">
              <w:rPr>
                <w:sz w:val="20"/>
                <w:lang w:eastAsia="en-US"/>
              </w:rPr>
              <w:t>Codec</w:t>
            </w:r>
          </w:p>
        </w:tc>
        <w:tc>
          <w:tcPr>
            <w:tcW w:w="903" w:type="pct"/>
            <w:tcBorders>
              <w:top w:val="none" w:sz="0" w:space="0" w:color="auto"/>
              <w:left w:val="none" w:sz="0" w:space="0" w:color="auto"/>
              <w:right w:val="none" w:sz="0" w:space="0" w:color="auto"/>
            </w:tcBorders>
            <w:vAlign w:val="center"/>
          </w:tcPr>
          <w:p w14:paraId="20436997" w14:textId="77777777" w:rsidR="00567847" w:rsidRPr="00C8157C" w:rsidRDefault="00C8157C"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Type</w:t>
            </w:r>
          </w:p>
        </w:tc>
        <w:tc>
          <w:tcPr>
            <w:tcW w:w="719" w:type="pct"/>
            <w:tcBorders>
              <w:top w:val="none" w:sz="0" w:space="0" w:color="auto"/>
              <w:left w:val="none" w:sz="0" w:space="0" w:color="auto"/>
              <w:right w:val="none" w:sz="0" w:space="0" w:color="auto"/>
            </w:tcBorders>
            <w:vAlign w:val="center"/>
          </w:tcPr>
          <w:p w14:paraId="55369A4C" w14:textId="77777777" w:rsidR="00567847" w:rsidRPr="00C8157C"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Bitrate (kb/s)</w:t>
            </w:r>
          </w:p>
        </w:tc>
        <w:tc>
          <w:tcPr>
            <w:tcW w:w="592" w:type="pct"/>
            <w:tcBorders>
              <w:top w:val="none" w:sz="0" w:space="0" w:color="auto"/>
              <w:left w:val="none" w:sz="0" w:space="0" w:color="auto"/>
              <w:right w:val="none" w:sz="0" w:space="0" w:color="auto"/>
            </w:tcBorders>
            <w:vAlign w:val="center"/>
          </w:tcPr>
          <w:p w14:paraId="2ACA4AA6" w14:textId="77777777" w:rsidR="00567847" w:rsidRPr="00C8157C"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Frame size (ms)</w:t>
            </w:r>
          </w:p>
        </w:tc>
        <w:tc>
          <w:tcPr>
            <w:tcW w:w="649" w:type="pct"/>
            <w:tcBorders>
              <w:top w:val="none" w:sz="0" w:space="0" w:color="auto"/>
              <w:left w:val="none" w:sz="0" w:space="0" w:color="auto"/>
              <w:right w:val="none" w:sz="0" w:space="0" w:color="auto"/>
            </w:tcBorders>
            <w:vAlign w:val="center"/>
          </w:tcPr>
          <w:p w14:paraId="2D9E9181" w14:textId="77777777" w:rsidR="00567847" w:rsidRPr="00C8157C"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Bits per frame</w:t>
            </w:r>
          </w:p>
        </w:tc>
        <w:tc>
          <w:tcPr>
            <w:tcW w:w="646" w:type="pct"/>
            <w:tcBorders>
              <w:top w:val="none" w:sz="0" w:space="0" w:color="auto"/>
              <w:left w:val="none" w:sz="0" w:space="0" w:color="auto"/>
              <w:right w:val="none" w:sz="0" w:space="0" w:color="auto"/>
            </w:tcBorders>
            <w:vAlign w:val="center"/>
          </w:tcPr>
          <w:p w14:paraId="3740DB7A" w14:textId="77777777" w:rsidR="00567847" w:rsidRPr="00C8157C"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Codec delay</w:t>
            </w:r>
            <w:r w:rsidR="00C24951">
              <w:rPr>
                <w:sz w:val="20"/>
                <w:vertAlign w:val="superscript"/>
                <w:lang w:eastAsia="en-US"/>
              </w:rPr>
              <w:t xml:space="preserve"> </w:t>
            </w:r>
            <w:r w:rsidR="00C24951">
              <w:rPr>
                <w:sz w:val="20"/>
                <w:lang w:eastAsia="en-US"/>
              </w:rPr>
              <w:t>(ms)</w:t>
            </w:r>
          </w:p>
        </w:tc>
        <w:tc>
          <w:tcPr>
            <w:tcW w:w="893" w:type="pct"/>
            <w:tcBorders>
              <w:top w:val="none" w:sz="0" w:space="0" w:color="auto"/>
              <w:left w:val="none" w:sz="0" w:space="0" w:color="auto"/>
              <w:right w:val="none" w:sz="0" w:space="0" w:color="auto"/>
            </w:tcBorders>
            <w:vAlign w:val="center"/>
          </w:tcPr>
          <w:p w14:paraId="4E30BA73" w14:textId="77777777" w:rsidR="00E8615F"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 xml:space="preserve">Compression </w:t>
            </w:r>
          </w:p>
          <w:p w14:paraId="3E6DB388" w14:textId="77777777" w:rsidR="00567847" w:rsidRPr="00C8157C" w:rsidRDefault="00567847" w:rsidP="00C8157C">
            <w:pPr>
              <w:jc w:val="center"/>
              <w:cnfStyle w:val="100000000000" w:firstRow="1" w:lastRow="0" w:firstColumn="0" w:lastColumn="0" w:oddVBand="0" w:evenVBand="0" w:oddHBand="0" w:evenHBand="0" w:firstRowFirstColumn="0" w:firstRowLastColumn="0" w:lastRowFirstColumn="0" w:lastRowLastColumn="0"/>
              <w:rPr>
                <w:sz w:val="20"/>
                <w:lang w:eastAsia="en-US"/>
              </w:rPr>
            </w:pPr>
            <w:r w:rsidRPr="00C8157C">
              <w:rPr>
                <w:sz w:val="20"/>
                <w:lang w:eastAsia="en-US"/>
              </w:rPr>
              <w:t>type</w:t>
            </w:r>
          </w:p>
        </w:tc>
      </w:tr>
      <w:tr w:rsidR="00E8615F" w14:paraId="6B633F52" w14:textId="77777777" w:rsidTr="00C24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tcBorders>
            <w:vAlign w:val="center"/>
          </w:tcPr>
          <w:p w14:paraId="714A928B" w14:textId="77777777" w:rsidR="00567847" w:rsidRPr="00C8157C" w:rsidRDefault="00567847" w:rsidP="00C8157C">
            <w:pPr>
              <w:jc w:val="center"/>
              <w:rPr>
                <w:sz w:val="20"/>
                <w:lang w:eastAsia="en-US"/>
              </w:rPr>
            </w:pPr>
            <w:r w:rsidRPr="00C8157C">
              <w:rPr>
                <w:sz w:val="20"/>
                <w:lang w:eastAsia="en-US"/>
              </w:rPr>
              <w:t>G.711</w:t>
            </w:r>
          </w:p>
        </w:tc>
        <w:tc>
          <w:tcPr>
            <w:tcW w:w="903" w:type="pct"/>
            <w:vAlign w:val="center"/>
          </w:tcPr>
          <w:p w14:paraId="54E4C1ED" w14:textId="77777777" w:rsidR="00C8157C"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Narrowband</w:t>
            </w:r>
          </w:p>
        </w:tc>
        <w:tc>
          <w:tcPr>
            <w:tcW w:w="719" w:type="pct"/>
            <w:vAlign w:val="center"/>
          </w:tcPr>
          <w:p w14:paraId="66F07C6F"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64</w:t>
            </w:r>
          </w:p>
        </w:tc>
        <w:tc>
          <w:tcPr>
            <w:tcW w:w="592" w:type="pct"/>
            <w:vAlign w:val="center"/>
          </w:tcPr>
          <w:p w14:paraId="32E29846"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0,125</w:t>
            </w:r>
          </w:p>
        </w:tc>
        <w:tc>
          <w:tcPr>
            <w:tcW w:w="649" w:type="pct"/>
            <w:vAlign w:val="center"/>
          </w:tcPr>
          <w:p w14:paraId="39F88920"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8</w:t>
            </w:r>
          </w:p>
        </w:tc>
        <w:tc>
          <w:tcPr>
            <w:tcW w:w="646" w:type="pct"/>
            <w:vAlign w:val="center"/>
          </w:tcPr>
          <w:p w14:paraId="0EB16659"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0</w:t>
            </w:r>
            <w:r w:rsidR="00C8157C">
              <w:rPr>
                <w:sz w:val="20"/>
                <w:lang w:eastAsia="en-US"/>
              </w:rPr>
              <w:t>,</w:t>
            </w:r>
            <w:r w:rsidRPr="00C8157C">
              <w:rPr>
                <w:sz w:val="20"/>
                <w:lang w:eastAsia="en-US"/>
              </w:rPr>
              <w:t>25</w:t>
            </w:r>
          </w:p>
        </w:tc>
        <w:tc>
          <w:tcPr>
            <w:tcW w:w="893" w:type="pct"/>
            <w:vAlign w:val="center"/>
          </w:tcPr>
          <w:p w14:paraId="46B01004"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PCM</w:t>
            </w:r>
          </w:p>
        </w:tc>
      </w:tr>
      <w:tr w:rsidR="00E8615F" w14:paraId="222E6B56" w14:textId="77777777" w:rsidTr="00C24951">
        <w:trPr>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tcBorders>
            <w:vAlign w:val="center"/>
          </w:tcPr>
          <w:p w14:paraId="59810CC5" w14:textId="77777777" w:rsidR="00567847" w:rsidRPr="00C8157C" w:rsidRDefault="00567847" w:rsidP="00C8157C">
            <w:pPr>
              <w:jc w:val="center"/>
              <w:rPr>
                <w:sz w:val="20"/>
                <w:lang w:eastAsia="en-US"/>
              </w:rPr>
            </w:pPr>
            <w:r w:rsidRPr="00C8157C">
              <w:rPr>
                <w:sz w:val="20"/>
                <w:lang w:eastAsia="en-US"/>
              </w:rPr>
              <w:t>G.723.1</w:t>
            </w:r>
          </w:p>
        </w:tc>
        <w:tc>
          <w:tcPr>
            <w:tcW w:w="903" w:type="pct"/>
            <w:vAlign w:val="center"/>
          </w:tcPr>
          <w:p w14:paraId="46D3D5A1" w14:textId="77777777" w:rsidR="00567847" w:rsidRPr="00C8157C" w:rsidRDefault="00C8157C"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Narrowband</w:t>
            </w:r>
          </w:p>
        </w:tc>
        <w:tc>
          <w:tcPr>
            <w:tcW w:w="719" w:type="pct"/>
            <w:vAlign w:val="center"/>
          </w:tcPr>
          <w:p w14:paraId="47B76930"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6</w:t>
            </w:r>
            <w:r w:rsidR="00C8157C">
              <w:rPr>
                <w:sz w:val="20"/>
                <w:lang w:eastAsia="en-US"/>
              </w:rPr>
              <w:t>,</w:t>
            </w:r>
            <w:r w:rsidRPr="00C8157C">
              <w:rPr>
                <w:sz w:val="20"/>
                <w:lang w:eastAsia="en-US"/>
              </w:rPr>
              <w:t>3/5</w:t>
            </w:r>
            <w:r w:rsidR="00C8157C">
              <w:rPr>
                <w:sz w:val="20"/>
                <w:lang w:eastAsia="en-US"/>
              </w:rPr>
              <w:t>,</w:t>
            </w:r>
            <w:r w:rsidRPr="00C8157C">
              <w:rPr>
                <w:sz w:val="20"/>
                <w:lang w:eastAsia="en-US"/>
              </w:rPr>
              <w:t>3</w:t>
            </w:r>
          </w:p>
        </w:tc>
        <w:tc>
          <w:tcPr>
            <w:tcW w:w="592" w:type="pct"/>
            <w:vAlign w:val="center"/>
          </w:tcPr>
          <w:p w14:paraId="624B3F43"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30</w:t>
            </w:r>
          </w:p>
        </w:tc>
        <w:tc>
          <w:tcPr>
            <w:tcW w:w="649" w:type="pct"/>
            <w:vAlign w:val="center"/>
          </w:tcPr>
          <w:p w14:paraId="7BC6CB99"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189/159</w:t>
            </w:r>
          </w:p>
        </w:tc>
        <w:tc>
          <w:tcPr>
            <w:tcW w:w="646" w:type="pct"/>
            <w:vAlign w:val="center"/>
          </w:tcPr>
          <w:p w14:paraId="147D99C1"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67</w:t>
            </w:r>
            <w:r w:rsidR="00C8157C">
              <w:rPr>
                <w:sz w:val="20"/>
                <w:lang w:eastAsia="en-US"/>
              </w:rPr>
              <w:t>,</w:t>
            </w:r>
            <w:r w:rsidRPr="00C8157C">
              <w:rPr>
                <w:sz w:val="20"/>
                <w:lang w:eastAsia="en-US"/>
              </w:rPr>
              <w:t>5</w:t>
            </w:r>
          </w:p>
        </w:tc>
        <w:tc>
          <w:tcPr>
            <w:tcW w:w="893" w:type="pct"/>
            <w:vAlign w:val="center"/>
          </w:tcPr>
          <w:p w14:paraId="31804D9E"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MP-MLQ</w:t>
            </w:r>
            <w:r w:rsidR="002F248A">
              <w:rPr>
                <w:sz w:val="20"/>
                <w:lang w:eastAsia="en-US"/>
              </w:rPr>
              <w:t>/ACELP</w:t>
            </w:r>
          </w:p>
        </w:tc>
      </w:tr>
      <w:tr w:rsidR="00E8615F" w14:paraId="14737132" w14:textId="77777777" w:rsidTr="00C24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tcBorders>
            <w:vAlign w:val="center"/>
          </w:tcPr>
          <w:p w14:paraId="69D879E9" w14:textId="77777777" w:rsidR="00567847" w:rsidRPr="00C8157C" w:rsidRDefault="00567847" w:rsidP="00C8157C">
            <w:pPr>
              <w:jc w:val="center"/>
              <w:rPr>
                <w:sz w:val="20"/>
                <w:lang w:eastAsia="en-US"/>
              </w:rPr>
            </w:pPr>
            <w:r w:rsidRPr="00C8157C">
              <w:rPr>
                <w:sz w:val="20"/>
                <w:lang w:eastAsia="en-US"/>
              </w:rPr>
              <w:t>G.729</w:t>
            </w:r>
          </w:p>
        </w:tc>
        <w:tc>
          <w:tcPr>
            <w:tcW w:w="903" w:type="pct"/>
            <w:vAlign w:val="center"/>
          </w:tcPr>
          <w:p w14:paraId="30C9DE46"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Narrowband</w:t>
            </w:r>
          </w:p>
        </w:tc>
        <w:tc>
          <w:tcPr>
            <w:tcW w:w="719" w:type="pct"/>
            <w:vAlign w:val="center"/>
          </w:tcPr>
          <w:p w14:paraId="4B60FC38"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6.4</w:t>
            </w:r>
          </w:p>
        </w:tc>
        <w:tc>
          <w:tcPr>
            <w:tcW w:w="592" w:type="pct"/>
            <w:vAlign w:val="center"/>
          </w:tcPr>
          <w:p w14:paraId="62B8D38C"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10</w:t>
            </w:r>
          </w:p>
        </w:tc>
        <w:tc>
          <w:tcPr>
            <w:tcW w:w="649" w:type="pct"/>
            <w:vAlign w:val="center"/>
          </w:tcPr>
          <w:p w14:paraId="67988E94"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64</w:t>
            </w:r>
          </w:p>
        </w:tc>
        <w:tc>
          <w:tcPr>
            <w:tcW w:w="646" w:type="pct"/>
            <w:vAlign w:val="center"/>
          </w:tcPr>
          <w:p w14:paraId="62A2B31B"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25</w:t>
            </w:r>
          </w:p>
        </w:tc>
        <w:tc>
          <w:tcPr>
            <w:tcW w:w="893" w:type="pct"/>
            <w:vAlign w:val="center"/>
          </w:tcPr>
          <w:p w14:paraId="16BE0FDE" w14:textId="77777777" w:rsidR="00567847" w:rsidRPr="00C8157C" w:rsidRDefault="00567847"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sidRPr="00C8157C">
              <w:rPr>
                <w:sz w:val="20"/>
                <w:lang w:eastAsia="en-US"/>
              </w:rPr>
              <w:t>CS-ACELP</w:t>
            </w:r>
          </w:p>
        </w:tc>
      </w:tr>
      <w:tr w:rsidR="00E8615F" w14:paraId="0088D92D" w14:textId="77777777" w:rsidTr="00C24951">
        <w:trPr>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tcBorders>
            <w:vAlign w:val="center"/>
          </w:tcPr>
          <w:p w14:paraId="2BCA51D3" w14:textId="77777777" w:rsidR="00567847" w:rsidRPr="00C8157C" w:rsidRDefault="00567847" w:rsidP="00C8157C">
            <w:pPr>
              <w:jc w:val="center"/>
              <w:rPr>
                <w:sz w:val="20"/>
                <w:lang w:eastAsia="en-US"/>
              </w:rPr>
            </w:pPr>
            <w:r w:rsidRPr="00C8157C">
              <w:rPr>
                <w:sz w:val="20"/>
                <w:lang w:eastAsia="en-US"/>
              </w:rPr>
              <w:t>GSM-FR</w:t>
            </w:r>
          </w:p>
        </w:tc>
        <w:tc>
          <w:tcPr>
            <w:tcW w:w="903" w:type="pct"/>
            <w:vAlign w:val="center"/>
          </w:tcPr>
          <w:p w14:paraId="0BB1CA25" w14:textId="77777777" w:rsidR="00567847" w:rsidRPr="00C8157C" w:rsidRDefault="00C8157C"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Narrowband</w:t>
            </w:r>
          </w:p>
        </w:tc>
        <w:tc>
          <w:tcPr>
            <w:tcW w:w="719" w:type="pct"/>
            <w:vAlign w:val="center"/>
          </w:tcPr>
          <w:p w14:paraId="3EA4B3A6"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13</w:t>
            </w:r>
          </w:p>
        </w:tc>
        <w:tc>
          <w:tcPr>
            <w:tcW w:w="592" w:type="pct"/>
            <w:vAlign w:val="center"/>
          </w:tcPr>
          <w:p w14:paraId="4F8CC8B6"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20</w:t>
            </w:r>
          </w:p>
        </w:tc>
        <w:tc>
          <w:tcPr>
            <w:tcW w:w="649" w:type="pct"/>
            <w:vAlign w:val="center"/>
          </w:tcPr>
          <w:p w14:paraId="66FCCD0D"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260</w:t>
            </w:r>
          </w:p>
        </w:tc>
        <w:tc>
          <w:tcPr>
            <w:tcW w:w="646" w:type="pct"/>
            <w:vAlign w:val="center"/>
          </w:tcPr>
          <w:p w14:paraId="0B534AE3"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40</w:t>
            </w:r>
          </w:p>
        </w:tc>
        <w:tc>
          <w:tcPr>
            <w:tcW w:w="893" w:type="pct"/>
            <w:vAlign w:val="center"/>
          </w:tcPr>
          <w:p w14:paraId="156C8DCE"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RPE-LTP</w:t>
            </w:r>
          </w:p>
        </w:tc>
      </w:tr>
      <w:tr w:rsidR="00E8615F" w14:paraId="42CDE277" w14:textId="77777777" w:rsidTr="00C249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tcBorders>
            <w:vAlign w:val="center"/>
          </w:tcPr>
          <w:p w14:paraId="1D0055D0" w14:textId="77777777" w:rsidR="00567847" w:rsidRPr="00C8157C" w:rsidRDefault="00567847" w:rsidP="00C8157C">
            <w:pPr>
              <w:jc w:val="center"/>
              <w:rPr>
                <w:sz w:val="20"/>
                <w:lang w:eastAsia="en-US"/>
              </w:rPr>
            </w:pPr>
            <w:r w:rsidRPr="00C8157C">
              <w:rPr>
                <w:sz w:val="20"/>
                <w:lang w:eastAsia="en-US"/>
              </w:rPr>
              <w:t>AMR-WB</w:t>
            </w:r>
          </w:p>
        </w:tc>
        <w:tc>
          <w:tcPr>
            <w:tcW w:w="903" w:type="pct"/>
            <w:vAlign w:val="center"/>
          </w:tcPr>
          <w:p w14:paraId="30E8C476"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Broadband</w:t>
            </w:r>
          </w:p>
        </w:tc>
        <w:tc>
          <w:tcPr>
            <w:tcW w:w="719" w:type="pct"/>
            <w:vAlign w:val="center"/>
          </w:tcPr>
          <w:p w14:paraId="6CC5B52C"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6,6-23,85</w:t>
            </w:r>
          </w:p>
        </w:tc>
        <w:tc>
          <w:tcPr>
            <w:tcW w:w="592" w:type="pct"/>
            <w:vAlign w:val="center"/>
          </w:tcPr>
          <w:p w14:paraId="77C45A6B"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20</w:t>
            </w:r>
          </w:p>
        </w:tc>
        <w:tc>
          <w:tcPr>
            <w:tcW w:w="649" w:type="pct"/>
            <w:vAlign w:val="center"/>
          </w:tcPr>
          <w:p w14:paraId="42CDC603"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132-477</w:t>
            </w:r>
          </w:p>
        </w:tc>
        <w:tc>
          <w:tcPr>
            <w:tcW w:w="646" w:type="pct"/>
            <w:vAlign w:val="center"/>
          </w:tcPr>
          <w:p w14:paraId="6B3246C4"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45</w:t>
            </w:r>
          </w:p>
        </w:tc>
        <w:tc>
          <w:tcPr>
            <w:tcW w:w="893" w:type="pct"/>
            <w:vAlign w:val="center"/>
          </w:tcPr>
          <w:p w14:paraId="02D1B9B4" w14:textId="77777777" w:rsidR="00567847" w:rsidRPr="00C8157C" w:rsidRDefault="00C8157C" w:rsidP="00C8157C">
            <w:pPr>
              <w:jc w:val="center"/>
              <w:cnfStyle w:val="000000100000" w:firstRow="0" w:lastRow="0" w:firstColumn="0" w:lastColumn="0" w:oddVBand="0" w:evenVBand="0" w:oddHBand="1" w:evenHBand="0" w:firstRowFirstColumn="0" w:firstRowLastColumn="0" w:lastRowFirstColumn="0" w:lastRowLastColumn="0"/>
              <w:rPr>
                <w:sz w:val="20"/>
                <w:lang w:eastAsia="en-US"/>
              </w:rPr>
            </w:pPr>
            <w:r>
              <w:rPr>
                <w:sz w:val="20"/>
                <w:lang w:eastAsia="en-US"/>
              </w:rPr>
              <w:t>ACELP</w:t>
            </w:r>
          </w:p>
        </w:tc>
      </w:tr>
      <w:tr w:rsidR="00E8615F" w14:paraId="5B573FBA" w14:textId="77777777" w:rsidTr="00C24951">
        <w:trPr>
          <w:jc w:val="center"/>
        </w:trPr>
        <w:tc>
          <w:tcPr>
            <w:cnfStyle w:val="001000000000" w:firstRow="0" w:lastRow="0" w:firstColumn="1" w:lastColumn="0" w:oddVBand="0" w:evenVBand="0" w:oddHBand="0" w:evenHBand="0" w:firstRowFirstColumn="0" w:firstRowLastColumn="0" w:lastRowFirstColumn="0" w:lastRowLastColumn="0"/>
            <w:tcW w:w="597" w:type="pct"/>
            <w:tcBorders>
              <w:left w:val="none" w:sz="0" w:space="0" w:color="auto"/>
              <w:bottom w:val="none" w:sz="0" w:space="0" w:color="auto"/>
            </w:tcBorders>
            <w:vAlign w:val="center"/>
          </w:tcPr>
          <w:p w14:paraId="6F75D249" w14:textId="77777777" w:rsidR="00567847" w:rsidRPr="00C8157C" w:rsidRDefault="00567847" w:rsidP="00C8157C">
            <w:pPr>
              <w:jc w:val="center"/>
              <w:rPr>
                <w:sz w:val="20"/>
                <w:lang w:eastAsia="en-US"/>
              </w:rPr>
            </w:pPr>
            <w:r w:rsidRPr="00C8157C">
              <w:rPr>
                <w:sz w:val="20"/>
                <w:lang w:eastAsia="en-US"/>
              </w:rPr>
              <w:t>G.722.1</w:t>
            </w:r>
          </w:p>
        </w:tc>
        <w:tc>
          <w:tcPr>
            <w:tcW w:w="903" w:type="pct"/>
            <w:vAlign w:val="center"/>
          </w:tcPr>
          <w:p w14:paraId="1611304F" w14:textId="77777777" w:rsidR="00567847" w:rsidRPr="00C8157C" w:rsidRDefault="00C8157C"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Pr>
                <w:sz w:val="20"/>
                <w:lang w:eastAsia="en-US"/>
              </w:rPr>
              <w:t>Broadband</w:t>
            </w:r>
          </w:p>
        </w:tc>
        <w:tc>
          <w:tcPr>
            <w:tcW w:w="719" w:type="pct"/>
            <w:vAlign w:val="center"/>
          </w:tcPr>
          <w:p w14:paraId="2C770EDB"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24</w:t>
            </w:r>
            <w:r w:rsidR="00C8157C">
              <w:rPr>
                <w:sz w:val="20"/>
                <w:lang w:eastAsia="en-US"/>
              </w:rPr>
              <w:t>-</w:t>
            </w:r>
            <w:r w:rsidRPr="00C8157C">
              <w:rPr>
                <w:sz w:val="20"/>
                <w:lang w:eastAsia="en-US"/>
              </w:rPr>
              <w:t>32</w:t>
            </w:r>
          </w:p>
        </w:tc>
        <w:tc>
          <w:tcPr>
            <w:tcW w:w="592" w:type="pct"/>
            <w:vAlign w:val="center"/>
          </w:tcPr>
          <w:p w14:paraId="6E81BE53"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20</w:t>
            </w:r>
          </w:p>
        </w:tc>
        <w:tc>
          <w:tcPr>
            <w:tcW w:w="649" w:type="pct"/>
            <w:vAlign w:val="center"/>
          </w:tcPr>
          <w:p w14:paraId="026F5D08"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480/640</w:t>
            </w:r>
          </w:p>
        </w:tc>
        <w:tc>
          <w:tcPr>
            <w:tcW w:w="646" w:type="pct"/>
            <w:vAlign w:val="center"/>
          </w:tcPr>
          <w:p w14:paraId="0550BE85"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60</w:t>
            </w:r>
          </w:p>
        </w:tc>
        <w:tc>
          <w:tcPr>
            <w:tcW w:w="893" w:type="pct"/>
            <w:vAlign w:val="center"/>
          </w:tcPr>
          <w:p w14:paraId="05A9BA28" w14:textId="77777777" w:rsidR="00567847" w:rsidRPr="00C8157C" w:rsidRDefault="00567847" w:rsidP="00C8157C">
            <w:pPr>
              <w:jc w:val="center"/>
              <w:cnfStyle w:val="000000000000" w:firstRow="0" w:lastRow="0" w:firstColumn="0" w:lastColumn="0" w:oddVBand="0" w:evenVBand="0" w:oddHBand="0" w:evenHBand="0" w:firstRowFirstColumn="0" w:firstRowLastColumn="0" w:lastRowFirstColumn="0" w:lastRowLastColumn="0"/>
              <w:rPr>
                <w:sz w:val="20"/>
                <w:lang w:eastAsia="en-US"/>
              </w:rPr>
            </w:pPr>
            <w:r w:rsidRPr="00C8157C">
              <w:rPr>
                <w:sz w:val="20"/>
                <w:lang w:eastAsia="en-US"/>
              </w:rPr>
              <w:t>MLT</w:t>
            </w:r>
          </w:p>
        </w:tc>
      </w:tr>
    </w:tbl>
    <w:p w14:paraId="3D349DC9" w14:textId="77777777" w:rsidR="00C24951" w:rsidRDefault="00C24951" w:rsidP="00C24951">
      <w:pPr>
        <w:pStyle w:val="Cabealho6"/>
      </w:pPr>
    </w:p>
    <w:p w14:paraId="26960B74" w14:textId="3ABA3495" w:rsidR="00D923A1" w:rsidRPr="005E69D9" w:rsidRDefault="005E69D9" w:rsidP="00E8615F">
      <w:pPr>
        <w:pStyle w:val="Legenda"/>
        <w:ind w:left="0"/>
        <w:jc w:val="center"/>
        <w:rPr>
          <w:lang w:val="en-US"/>
        </w:rPr>
      </w:pPr>
      <w:bookmarkStart w:id="2132" w:name="_Toc489744317"/>
      <w:r w:rsidRPr="002F248A">
        <w:rPr>
          <w:lang w:val="en-US"/>
        </w:rPr>
        <w:t xml:space="preserve">Table </w:t>
      </w:r>
      <w:r w:rsidR="00021318">
        <w:fldChar w:fldCharType="begin"/>
      </w:r>
      <w:r w:rsidR="002F248A" w:rsidRPr="002F248A">
        <w:rPr>
          <w:lang w:val="en-US"/>
        </w:rPr>
        <w:instrText xml:space="preserve"> STYLEREF 1 \s </w:instrText>
      </w:r>
      <w:r w:rsidR="00021318">
        <w:fldChar w:fldCharType="separate"/>
      </w:r>
      <w:r w:rsidR="00725F1B">
        <w:rPr>
          <w:noProof/>
          <w:lang w:val="en-US"/>
        </w:rPr>
        <w:t>2</w:t>
      </w:r>
      <w:r w:rsidR="00021318">
        <w:rPr>
          <w:noProof/>
        </w:rPr>
        <w:fldChar w:fldCharType="end"/>
      </w:r>
      <w:r w:rsidR="0006444C" w:rsidRPr="002F248A">
        <w:rPr>
          <w:lang w:val="en-US"/>
        </w:rPr>
        <w:t>.</w:t>
      </w:r>
      <w:r w:rsidR="00021318">
        <w:fldChar w:fldCharType="begin"/>
      </w:r>
      <w:r w:rsidR="002F248A" w:rsidRPr="002F248A">
        <w:rPr>
          <w:lang w:val="en-US"/>
        </w:rPr>
        <w:instrText xml:space="preserve"> SEQ Table \* ARABIC \s 1 </w:instrText>
      </w:r>
      <w:r w:rsidR="00021318">
        <w:fldChar w:fldCharType="separate"/>
      </w:r>
      <w:r w:rsidR="00725F1B">
        <w:rPr>
          <w:noProof/>
          <w:lang w:val="en-US"/>
        </w:rPr>
        <w:t>2</w:t>
      </w:r>
      <w:r w:rsidR="00021318">
        <w:rPr>
          <w:noProof/>
        </w:rPr>
        <w:fldChar w:fldCharType="end"/>
      </w:r>
      <w:r w:rsidRPr="002F248A">
        <w:rPr>
          <w:lang w:val="en-US"/>
        </w:rPr>
        <w:t xml:space="preserve"> - </w:t>
      </w:r>
      <w:r w:rsidRPr="005E69D9">
        <w:rPr>
          <w:lang w:val="en-US"/>
        </w:rPr>
        <w:t>Well-known voice codecs characteristics</w:t>
      </w:r>
      <w:r>
        <w:rPr>
          <w:lang w:val="en-US"/>
        </w:rPr>
        <w:t xml:space="preserve"> </w:t>
      </w:r>
      <w:hyperlink w:anchor="Ref60" w:history="1">
        <w:r w:rsidRPr="007C2AAD">
          <w:rPr>
            <w:rStyle w:val="Hiperligao"/>
            <w:lang w:val="en-US"/>
          </w:rPr>
          <w:t>[60]</w:t>
        </w:r>
        <w:bookmarkEnd w:id="2132"/>
      </w:hyperlink>
    </w:p>
    <w:p w14:paraId="6542160A" w14:textId="77777777" w:rsidR="00FE7337" w:rsidRPr="00D32FC4" w:rsidRDefault="00FE7337" w:rsidP="00663277">
      <w:pPr>
        <w:pStyle w:val="Cabealho4"/>
        <w:rPr>
          <w:lang w:eastAsia="en-US"/>
        </w:rPr>
      </w:pPr>
      <w:bookmarkStart w:id="2133" w:name="_Toc491797484"/>
      <w:bookmarkStart w:id="2134" w:name="Ref2_2_1"/>
      <w:r w:rsidRPr="00D32FC4">
        <w:rPr>
          <w:lang w:eastAsia="en-US"/>
        </w:rPr>
        <w:t>VoLTE</w:t>
      </w:r>
      <w:bookmarkEnd w:id="2133"/>
    </w:p>
    <w:bookmarkEnd w:id="2134"/>
    <w:p w14:paraId="3354609D" w14:textId="73E1DA95" w:rsidR="00FE7337" w:rsidRPr="00D32FC4" w:rsidRDefault="00FE7337" w:rsidP="00FE7337">
      <w:pPr>
        <w:ind w:left="0"/>
        <w:rPr>
          <w:lang w:eastAsia="en-US"/>
        </w:rPr>
      </w:pPr>
      <w:r w:rsidRPr="00D32FC4">
        <w:rPr>
          <w:lang w:eastAsia="en-US"/>
        </w:rPr>
        <w:t xml:space="preserve">   LTE network architecture was a</w:t>
      </w:r>
      <w:r w:rsidR="006C0728">
        <w:rPr>
          <w:lang w:eastAsia="en-US"/>
        </w:rPr>
        <w:t xml:space="preserve">lready explained in </w:t>
      </w:r>
      <w:hyperlink w:anchor="Ref2_1" w:history="1">
        <w:r w:rsidR="006C0728" w:rsidRPr="00A832BF">
          <w:rPr>
            <w:rStyle w:val="Hiperligao"/>
            <w:lang w:eastAsia="en-US"/>
          </w:rPr>
          <w:t>section 2.1</w:t>
        </w:r>
      </w:hyperlink>
      <w:r w:rsidR="006C0728">
        <w:rPr>
          <w:lang w:eastAsia="en-US"/>
        </w:rPr>
        <w:t xml:space="preserve"> and</w:t>
      </w:r>
      <w:r w:rsidRPr="00D32FC4">
        <w:rPr>
          <w:lang w:eastAsia="en-US"/>
        </w:rPr>
        <w:t xml:space="preserve"> </w:t>
      </w:r>
      <w:del w:id="2135" w:author="tomasrodrigues@ua.pt" w:date="2017-08-05T20:16:00Z">
        <w:r w:rsidRPr="00D32FC4" w:rsidDel="00FA448D">
          <w:rPr>
            <w:lang w:eastAsia="en-US"/>
          </w:rPr>
          <w:delText>Voice over Long-Term Evolution (</w:delText>
        </w:r>
      </w:del>
      <w:r w:rsidRPr="00D32FC4">
        <w:rPr>
          <w:lang w:eastAsia="en-US"/>
        </w:rPr>
        <w:t>VoLTE</w:t>
      </w:r>
      <w:del w:id="2136" w:author="tomasrodrigues@ua.pt" w:date="2017-08-05T20:16:00Z">
        <w:r w:rsidRPr="00D32FC4" w:rsidDel="00FA448D">
          <w:rPr>
            <w:lang w:eastAsia="en-US"/>
          </w:rPr>
          <w:delText>)</w:delText>
        </w:r>
      </w:del>
      <w:r w:rsidRPr="00D32FC4">
        <w:rPr>
          <w:lang w:eastAsia="en-US"/>
        </w:rPr>
        <w:t xml:space="preserve"> is based on the IP Multimedia Subsystem (IM</w:t>
      </w:r>
      <w:r w:rsidR="006C0728">
        <w:rPr>
          <w:lang w:eastAsia="en-US"/>
        </w:rPr>
        <w:t>S), referred in the same section, w</w:t>
      </w:r>
      <w:r w:rsidRPr="00D32FC4">
        <w:rPr>
          <w:lang w:eastAsia="en-US"/>
        </w:rPr>
        <w:t xml:space="preserve">ith </w:t>
      </w:r>
      <w:r w:rsidR="00D04FC8" w:rsidRPr="00D32FC4">
        <w:rPr>
          <w:lang w:eastAsia="en-US"/>
        </w:rPr>
        <w:t>its</w:t>
      </w:r>
      <w:r w:rsidRPr="00D32FC4">
        <w:rPr>
          <w:lang w:eastAsia="en-US"/>
        </w:rPr>
        <w:t xml:space="preserve"> own profiles for media and </w:t>
      </w:r>
      <w:r w:rsidRPr="00D32FC4">
        <w:rPr>
          <w:lang w:eastAsia="en-US"/>
        </w:rPr>
        <w:lastRenderedPageBreak/>
        <w:t>control planes well defined by GSMA. Using the IMS c</w:t>
      </w:r>
      <w:r w:rsidR="006C0728">
        <w:rPr>
          <w:lang w:eastAsia="en-US"/>
        </w:rPr>
        <w:t xml:space="preserve">entral network means that the </w:t>
      </w:r>
      <w:r w:rsidRPr="00D32FC4">
        <w:rPr>
          <w:lang w:eastAsia="en-US"/>
        </w:rPr>
        <w:t xml:space="preserve">LTE architecture </w:t>
      </w:r>
      <w:r w:rsidR="00B52C95">
        <w:rPr>
          <w:lang w:eastAsia="en-US"/>
        </w:rPr>
        <w:t>is being used</w:t>
      </w:r>
      <w:r w:rsidR="00B52C95" w:rsidRPr="00D32FC4">
        <w:rPr>
          <w:lang w:eastAsia="en-US"/>
        </w:rPr>
        <w:t xml:space="preserve"> </w:t>
      </w:r>
      <w:r w:rsidRPr="00D32FC4">
        <w:rPr>
          <w:lang w:eastAsia="en-US"/>
        </w:rPr>
        <w:t xml:space="preserve">with no dependency on legacy </w:t>
      </w:r>
      <w:hyperlink r:id="rId23" w:tooltip="Circuit-switched" w:history="1">
        <w:r w:rsidRPr="00D32FC4">
          <w:rPr>
            <w:lang w:eastAsia="en-US"/>
          </w:rPr>
          <w:t>circuit-switched</w:t>
        </w:r>
      </w:hyperlink>
      <w:r w:rsidR="006C0728">
        <w:rPr>
          <w:lang w:eastAsia="en-US"/>
        </w:rPr>
        <w:t xml:space="preserve"> network to carry calls. B</w:t>
      </w:r>
      <w:r w:rsidRPr="00D32FC4">
        <w:rPr>
          <w:lang w:eastAsia="en-US"/>
        </w:rPr>
        <w:t xml:space="preserve">eing an IP-based data connection </w:t>
      </w:r>
      <w:del w:id="2137" w:author="Tomás Rodrigues" w:date="2017-07-28T17:34:00Z">
        <w:r w:rsidRPr="00D32FC4" w:rsidDel="003E0068">
          <w:rPr>
            <w:lang w:eastAsia="en-US"/>
          </w:rPr>
          <w:delText xml:space="preserve">makes </w:delText>
        </w:r>
      </w:del>
      <w:ins w:id="2138" w:author="Tomás Rodrigues" w:date="2017-07-28T17:34:00Z">
        <w:r w:rsidR="003E0068">
          <w:rPr>
            <w:lang w:eastAsia="en-US"/>
          </w:rPr>
          <w:t>allows</w:t>
        </w:r>
        <w:r w:rsidR="003E0068" w:rsidRPr="00D32FC4">
          <w:rPr>
            <w:lang w:eastAsia="en-US"/>
          </w:rPr>
          <w:t xml:space="preserve"> </w:t>
        </w:r>
      </w:ins>
      <w:r w:rsidRPr="00D32FC4">
        <w:rPr>
          <w:lang w:eastAsia="en-US"/>
        </w:rPr>
        <w:t>VoLTE</w:t>
      </w:r>
      <w:r w:rsidR="006C0728">
        <w:rPr>
          <w:lang w:eastAsia="en-US"/>
        </w:rPr>
        <w:t xml:space="preserve"> to</w:t>
      </w:r>
      <w:r w:rsidRPr="00D32FC4">
        <w:rPr>
          <w:lang w:eastAsia="en-US"/>
        </w:rPr>
        <w:t xml:space="preserve"> </w:t>
      </w:r>
      <w:r w:rsidR="006C0728" w:rsidRPr="00D32FC4">
        <w:rPr>
          <w:lang w:eastAsia="en-US"/>
        </w:rPr>
        <w:t>have</w:t>
      </w:r>
      <w:r w:rsidRPr="00D32FC4">
        <w:rPr>
          <w:lang w:eastAsia="en-US"/>
        </w:rPr>
        <w:t> three times mo</w:t>
      </w:r>
      <w:r w:rsidR="006C0728">
        <w:rPr>
          <w:lang w:eastAsia="en-US"/>
        </w:rPr>
        <w:t xml:space="preserve">re voice and data capacity than </w:t>
      </w:r>
      <w:r w:rsidRPr="00D32FC4">
        <w:rPr>
          <w:lang w:eastAsia="en-US"/>
        </w:rPr>
        <w:t>3G UMTS</w:t>
      </w:r>
      <w:r w:rsidR="00691A52">
        <w:rPr>
          <w:lang w:eastAsia="en-US"/>
        </w:rPr>
        <w:t xml:space="preserve"> </w:t>
      </w:r>
      <w:hyperlink w:anchor="Ref40" w:history="1">
        <w:r w:rsidR="00691A52" w:rsidRPr="007C2AAD">
          <w:rPr>
            <w:rStyle w:val="Hiperligao"/>
            <w:lang w:eastAsia="en-US"/>
          </w:rPr>
          <w:t>[40]</w:t>
        </w:r>
      </w:hyperlink>
      <w:r w:rsidRPr="00D32FC4">
        <w:rPr>
          <w:lang w:eastAsia="en-US"/>
        </w:rPr>
        <w:t>.</w:t>
      </w:r>
    </w:p>
    <w:p w14:paraId="470B3EDA" w14:textId="77777777" w:rsidR="00FE7337" w:rsidRPr="00D32FC4" w:rsidRDefault="00FE7337" w:rsidP="00FE7337">
      <w:pPr>
        <w:ind w:left="0"/>
      </w:pPr>
      <w:r w:rsidRPr="00D32FC4">
        <w:rPr>
          <w:lang w:eastAsia="en-US"/>
        </w:rPr>
        <w:t xml:space="preserve">   </w:t>
      </w:r>
      <w:r w:rsidR="00691A52">
        <w:rPr>
          <w:lang w:eastAsia="en-US"/>
        </w:rPr>
        <w:t>However, b</w:t>
      </w:r>
      <w:r w:rsidRPr="00D32FC4">
        <w:rPr>
          <w:lang w:eastAsia="en-US"/>
        </w:rPr>
        <w:t xml:space="preserve">eing a new technology VoLTE has a couple of challenges </w:t>
      </w:r>
      <w:del w:id="2139" w:author="Tomás Rodrigues" w:date="2017-07-28T17:34:00Z">
        <w:r w:rsidRPr="00D32FC4" w:rsidDel="003E0068">
          <w:rPr>
            <w:lang w:eastAsia="en-US"/>
          </w:rPr>
          <w:delText xml:space="preserve">yet </w:delText>
        </w:r>
      </w:del>
      <w:r w:rsidRPr="00D32FC4">
        <w:rPr>
          <w:lang w:eastAsia="en-US"/>
        </w:rPr>
        <w:t>due to</w:t>
      </w:r>
      <w:r w:rsidR="008C54DF">
        <w:rPr>
          <w:lang w:eastAsia="en-US"/>
        </w:rPr>
        <w:t xml:space="preserve"> the</w:t>
      </w:r>
      <w:r w:rsidRPr="00D32FC4">
        <w:rPr>
          <w:lang w:eastAsia="en-US"/>
        </w:rPr>
        <w:t xml:space="preserve"> multiplicity of protocols, technologies and implementation scenarios.</w:t>
      </w:r>
      <w:r w:rsidRPr="00D32FC4">
        <w:t xml:space="preserve"> In the situation o</w:t>
      </w:r>
      <w:r w:rsidR="006C0728">
        <w:t xml:space="preserve">f an international </w:t>
      </w:r>
      <w:r w:rsidR="00691A52">
        <w:t xml:space="preserve">call with </w:t>
      </w:r>
      <w:r w:rsidR="006C0728">
        <w:t xml:space="preserve">roaming, the </w:t>
      </w:r>
      <w:r w:rsidRPr="00D32FC4">
        <w:t>SIP</w:t>
      </w:r>
      <w:r w:rsidR="006C0728">
        <w:t xml:space="preserve"> call signaling</w:t>
      </w:r>
      <w:r w:rsidRPr="00D32FC4">
        <w:t xml:space="preserve"> and voice path are not essentially</w:t>
      </w:r>
      <w:r w:rsidR="006C0728">
        <w:t xml:space="preserve"> the</w:t>
      </w:r>
      <w:r w:rsidRPr="00D32FC4">
        <w:t xml:space="preserve"> same because signaling could go through one or more Internet Exchanges (</w:t>
      </w:r>
      <w:commentRangeStart w:id="2140"/>
      <w:r w:rsidRPr="00D32FC4">
        <w:t>IPX</w:t>
      </w:r>
      <w:commentRangeEnd w:id="2140"/>
      <w:r w:rsidR="003E0068">
        <w:rPr>
          <w:rStyle w:val="Refdecomentrio"/>
        </w:rPr>
        <w:commentReference w:id="2140"/>
      </w:r>
      <w:r w:rsidRPr="00D32FC4">
        <w:t>). Also “the standards for voice facilities over LTE on 3GPP IMS are still growing"</w:t>
      </w:r>
      <w:r w:rsidR="00691A52">
        <w:t xml:space="preserve"> </w:t>
      </w:r>
      <w:hyperlink w:anchor="Ref42" w:history="1">
        <w:r w:rsidR="00691A52" w:rsidRPr="007C2AAD">
          <w:rPr>
            <w:rStyle w:val="Hiperligao"/>
          </w:rPr>
          <w:t>[42]</w:t>
        </w:r>
      </w:hyperlink>
      <w:r w:rsidRPr="00D32FC4">
        <w:t xml:space="preserve"> and carriers need to re-engineer their voice call network. Lastly, </w:t>
      </w:r>
      <w:r w:rsidR="00D04FC8">
        <w:t>there is a</w:t>
      </w:r>
      <w:r w:rsidRPr="00D32FC4">
        <w:t xml:space="preserve"> user quality of experience challenge</w:t>
      </w:r>
      <w:r w:rsidR="00D04FC8">
        <w:t>,</w:t>
      </w:r>
      <w:r w:rsidRPr="00D32FC4">
        <w:t xml:space="preserve"> in the sense that VoLTE needs to deal with the fact that a user can leave the LTE area coverage during a call and then make the call go via legacy network </w:t>
      </w:r>
      <w:r w:rsidR="000942F6">
        <w:t>using the</w:t>
      </w:r>
      <w:r w:rsidRPr="00D32FC4">
        <w:t xml:space="preserve"> </w:t>
      </w:r>
      <w:r w:rsidR="000942F6">
        <w:t>Circuit Switched Fallb</w:t>
      </w:r>
      <w:r w:rsidR="000942F6" w:rsidRPr="00D32FC4">
        <w:t xml:space="preserve">ack </w:t>
      </w:r>
      <w:r w:rsidR="000942F6">
        <w:t>(</w:t>
      </w:r>
      <w:r w:rsidRPr="00D32FC4">
        <w:t>CSFB</w:t>
      </w:r>
      <w:r w:rsidR="000942F6">
        <w:t>)</w:t>
      </w:r>
      <w:r w:rsidRPr="00D32FC4">
        <w:t xml:space="preserve"> technique [</w:t>
      </w:r>
      <w:r w:rsidR="00691A52">
        <w:t xml:space="preserve">40, </w:t>
      </w:r>
      <w:r w:rsidRPr="00D32FC4">
        <w:t>42].</w:t>
      </w:r>
    </w:p>
    <w:p w14:paraId="1577068B" w14:textId="77777777" w:rsidR="00FE7337" w:rsidRPr="00D32FC4" w:rsidRDefault="00FE7337" w:rsidP="00FE7337">
      <w:pPr>
        <w:ind w:left="0"/>
      </w:pPr>
      <w:r w:rsidRPr="00D32FC4">
        <w:t xml:space="preserve">   It is needed to point out that VoLTE implementa</w:t>
      </w:r>
      <w:r w:rsidR="006C0728">
        <w:t>tions are not yet interoperable,</w:t>
      </w:r>
      <w:r w:rsidRPr="00D32FC4">
        <w:t xml:space="preserve"> </w:t>
      </w:r>
      <w:r w:rsidR="00217E74">
        <w:t xml:space="preserve">as </w:t>
      </w:r>
      <w:r w:rsidRPr="00D32FC4">
        <w:t xml:space="preserve">the technology is new and still needs development to reach an ideal level of quality. However, </w:t>
      </w:r>
      <w:r w:rsidR="006C0728">
        <w:t>when</w:t>
      </w:r>
      <w:r w:rsidRPr="00D32FC4">
        <w:t xml:space="preserve"> </w:t>
      </w:r>
      <w:r w:rsidR="006C0728">
        <w:t xml:space="preserve">the </w:t>
      </w:r>
      <w:r w:rsidRPr="00D32FC4">
        <w:t>challenges</w:t>
      </w:r>
      <w:r w:rsidR="00967B79">
        <w:t>,</w:t>
      </w:r>
      <w:r w:rsidRPr="00D32FC4">
        <w:t xml:space="preserve"> </w:t>
      </w:r>
      <w:commentRangeStart w:id="2141"/>
      <w:r w:rsidRPr="00D32FC4">
        <w:t>previously mentioned</w:t>
      </w:r>
      <w:r w:rsidR="00967B79">
        <w:t>,</w:t>
      </w:r>
      <w:r w:rsidR="006C0728">
        <w:t xml:space="preserve"> </w:t>
      </w:r>
      <w:r w:rsidR="00217E74">
        <w:t>are</w:t>
      </w:r>
      <w:r w:rsidR="006C0728">
        <w:t xml:space="preserve"> </w:t>
      </w:r>
      <w:r w:rsidR="00967B79">
        <w:t>handled</w:t>
      </w:r>
      <w:r w:rsidR="006C0728">
        <w:t xml:space="preserve"> </w:t>
      </w:r>
      <w:r w:rsidR="00967B79">
        <w:t>there</w:t>
      </w:r>
      <w:r w:rsidRPr="00D32FC4">
        <w:t xml:space="preserve"> will </w:t>
      </w:r>
      <w:commentRangeEnd w:id="2141"/>
      <w:r w:rsidR="003E0068">
        <w:rPr>
          <w:rStyle w:val="Refdecomentrio"/>
        </w:rPr>
        <w:commentReference w:id="2141"/>
      </w:r>
      <w:r w:rsidR="00967B79">
        <w:t>be</w:t>
      </w:r>
      <w:r w:rsidRPr="00D32FC4">
        <w:t xml:space="preserve"> calls with fast connections, </w:t>
      </w:r>
      <w:r w:rsidR="00217E74">
        <w:t xml:space="preserve">enabling </w:t>
      </w:r>
      <w:r w:rsidR="00967B79">
        <w:t>High Definition (</w:t>
      </w:r>
      <w:commentRangeStart w:id="2142"/>
      <w:r w:rsidRPr="00D32FC4">
        <w:t>HD</w:t>
      </w:r>
      <w:commentRangeEnd w:id="2142"/>
      <w:r w:rsidR="003E0068">
        <w:rPr>
          <w:rStyle w:val="Refdecomentrio"/>
        </w:rPr>
        <w:commentReference w:id="2142"/>
      </w:r>
      <w:r w:rsidR="00967B79">
        <w:t>)</w:t>
      </w:r>
      <w:r w:rsidRPr="00D32FC4">
        <w:t xml:space="preserve"> Voice since the audio compression by VoLTE can reach the 13kbps a</w:t>
      </w:r>
      <w:r w:rsidR="006C0728">
        <w:t xml:space="preserve">nd </w:t>
      </w:r>
      <w:r w:rsidR="00217E74">
        <w:t xml:space="preserve">use </w:t>
      </w:r>
      <w:r w:rsidR="006C0728">
        <w:t>the 700MHz band</w:t>
      </w:r>
      <w:r w:rsidR="00217E74">
        <w:t>,</w:t>
      </w:r>
      <w:r w:rsidR="006C0728">
        <w:t xml:space="preserve"> contributing</w:t>
      </w:r>
      <w:r w:rsidRPr="00D32FC4">
        <w:t xml:space="preserve"> to more clean audio calls</w:t>
      </w:r>
      <w:r w:rsidR="00217E74">
        <w:t xml:space="preserve"> over long distances</w:t>
      </w:r>
      <w:r w:rsidRPr="00D32FC4">
        <w:t xml:space="preserve">. Other benefits that can come are the </w:t>
      </w:r>
      <w:r w:rsidR="006C0728" w:rsidRPr="00D32FC4">
        <w:t xml:space="preserve">possibility of operators </w:t>
      </w:r>
      <w:ins w:id="2143" w:author="Tomás Rodrigues" w:date="2017-07-28T17:36:00Z">
        <w:r w:rsidR="006760AE">
          <w:t xml:space="preserve">adding to their portfolio </w:t>
        </w:r>
      </w:ins>
      <w:del w:id="2144" w:author="Tomás Rodrigues" w:date="2017-07-28T17:36:00Z">
        <w:r w:rsidR="006C0728" w:rsidRPr="00D32FC4" w:rsidDel="006760AE">
          <w:delText>offers</w:delText>
        </w:r>
        <w:r w:rsidRPr="00D32FC4" w:rsidDel="006760AE">
          <w:delText xml:space="preserve"> to </w:delText>
        </w:r>
        <w:r w:rsidR="006C0728" w:rsidDel="006760AE">
          <w:delText xml:space="preserve">the </w:delText>
        </w:r>
        <w:r w:rsidRPr="00D32FC4" w:rsidDel="006760AE">
          <w:delText xml:space="preserve">final user an </w:delText>
        </w:r>
      </w:del>
      <w:r w:rsidRPr="00D32FC4">
        <w:t>extra service package</w:t>
      </w:r>
      <w:ins w:id="2145" w:author="Tomás Rodrigues" w:date="2017-07-28T17:36:00Z">
        <w:r w:rsidR="006760AE">
          <w:t>s,</w:t>
        </w:r>
      </w:ins>
      <w:r w:rsidRPr="00D32FC4">
        <w:t xml:space="preserve"> containing, for example, video calls, file transfers, attachme</w:t>
      </w:r>
      <w:r w:rsidR="00D04FC8">
        <w:t>nts or automatic translations. I</w:t>
      </w:r>
      <w:r w:rsidRPr="00D32FC4">
        <w:t xml:space="preserve">n addition, if we compare VoLTE with OTT apps like Skype the battery consumption level of </w:t>
      </w:r>
      <w:r w:rsidR="008C54DF">
        <w:t xml:space="preserve">the </w:t>
      </w:r>
      <w:r w:rsidRPr="00D32FC4">
        <w:t>device will be lower on VoLTE service [40].</w:t>
      </w:r>
    </w:p>
    <w:p w14:paraId="1242B1B4" w14:textId="77777777" w:rsidR="00FE7337" w:rsidRDefault="00FE7337" w:rsidP="00FE7337">
      <w:pPr>
        <w:ind w:left="0"/>
      </w:pPr>
      <w:r w:rsidRPr="00D32FC4">
        <w:t xml:space="preserve">   To finish this topic, there is </w:t>
      </w:r>
      <w:r w:rsidR="00D04FC8" w:rsidRPr="00D32FC4">
        <w:t>a</w:t>
      </w:r>
      <w:r w:rsidRPr="00D32FC4">
        <w:t xml:space="preserve"> mobile network operator in India called Reliance Jio Infocomm Limited that </w:t>
      </w:r>
      <w:r w:rsidR="00217E74">
        <w:t>doesn’t have legacy network support for</w:t>
      </w:r>
      <w:r w:rsidRPr="00D32FC4">
        <w:t xml:space="preserve"> 2G/3G services and provides only wireless 4G LTE service network</w:t>
      </w:r>
      <w:r w:rsidR="00217E74">
        <w:t>,</w:t>
      </w:r>
      <w:r w:rsidRPr="00D32FC4">
        <w:t xml:space="preserve"> </w:t>
      </w:r>
      <w:r w:rsidR="00217E74">
        <w:t>offering</w:t>
      </w:r>
      <w:r w:rsidRPr="00D32FC4">
        <w:t xml:space="preserve"> VoLTE services to all those who have </w:t>
      </w:r>
      <w:r w:rsidR="00D04FC8" w:rsidRPr="00D32FC4">
        <w:t>an</w:t>
      </w:r>
      <w:r w:rsidRPr="00D32FC4">
        <w:t xml:space="preserve"> Android 4.0 or higher compatible VoLTE device</w:t>
      </w:r>
      <w:r w:rsidR="009A26F4">
        <w:t xml:space="preserve"> </w:t>
      </w:r>
      <w:r w:rsidRPr="00D32FC4">
        <w:t xml:space="preserve">with their own SIM card, </w:t>
      </w:r>
      <w:r w:rsidR="00217E74">
        <w:t xml:space="preserve">the </w:t>
      </w:r>
      <w:r w:rsidRPr="00D32FC4">
        <w:t xml:space="preserve">Jio SIM Card </w:t>
      </w:r>
      <w:hyperlink w:anchor="Ref41" w:history="1">
        <w:r w:rsidRPr="007C2AAD">
          <w:rPr>
            <w:rStyle w:val="Hiperligao"/>
          </w:rPr>
          <w:t>[41]</w:t>
        </w:r>
      </w:hyperlink>
      <w:r w:rsidRPr="00D32FC4">
        <w:t>.</w:t>
      </w:r>
    </w:p>
    <w:p w14:paraId="23A80A81" w14:textId="77777777" w:rsidR="00691A52" w:rsidRPr="00D32FC4" w:rsidRDefault="00691A52" w:rsidP="00FE7337">
      <w:pPr>
        <w:ind w:left="0"/>
      </w:pPr>
    </w:p>
    <w:p w14:paraId="00A7AE9D" w14:textId="77777777" w:rsidR="00FE7337" w:rsidRPr="00D32FC4" w:rsidRDefault="00FE7337" w:rsidP="00E81E7E">
      <w:pPr>
        <w:pStyle w:val="Cabealho4"/>
      </w:pPr>
      <w:bookmarkStart w:id="2146" w:name="_Toc491797485"/>
      <w:bookmarkStart w:id="2147" w:name="Ref2_2_2"/>
      <w:r w:rsidRPr="00D32FC4">
        <w:t>VoWiFi</w:t>
      </w:r>
      <w:bookmarkEnd w:id="2146"/>
    </w:p>
    <w:bookmarkEnd w:id="2147"/>
    <w:p w14:paraId="3BE275E8" w14:textId="77777777" w:rsidR="00FE7337" w:rsidRPr="00D32FC4" w:rsidRDefault="00FE7337" w:rsidP="00FE7337">
      <w:pPr>
        <w:ind w:left="0"/>
      </w:pPr>
      <w:r w:rsidRPr="00D32FC4">
        <w:t xml:space="preserve">   To increase network capacity and extend their voice services, carriers are likely to use VoWiFi to extend coverage particularly indoors. VoWiFi is a solution </w:t>
      </w:r>
      <w:r w:rsidR="006C0728">
        <w:t>where</w:t>
      </w:r>
      <w:r w:rsidRPr="00D32FC4">
        <w:t xml:space="preserve"> mobile services providers can deliver “the same set of mobile voice and messaging services</w:t>
      </w:r>
      <w:r w:rsidR="00967B79">
        <w:t xml:space="preserve"> that</w:t>
      </w:r>
      <w:r w:rsidRPr="00D32FC4">
        <w:t xml:space="preserve"> they currently offer ov</w:t>
      </w:r>
      <w:r w:rsidR="00967B79">
        <w:t>er their macro cellular network and</w:t>
      </w:r>
      <w:r w:rsidRPr="00D32FC4">
        <w:t xml:space="preserve"> Wi-Fi network</w:t>
      </w:r>
      <w:r w:rsidR="00967B79">
        <w:t>s</w:t>
      </w:r>
      <w:r w:rsidRPr="00D32FC4">
        <w:t xml:space="preserve">” </w:t>
      </w:r>
      <w:hyperlink w:anchor="Ref43" w:history="1">
        <w:r w:rsidRPr="007C2AAD">
          <w:rPr>
            <w:rStyle w:val="Hiperligao"/>
          </w:rPr>
          <w:t>[43]</w:t>
        </w:r>
      </w:hyperlink>
      <w:r w:rsidRPr="00D32FC4">
        <w:t>.</w:t>
      </w:r>
    </w:p>
    <w:p w14:paraId="79D219F3" w14:textId="77777777" w:rsidR="00FE7337" w:rsidRPr="00D32FC4" w:rsidRDefault="00FE7337" w:rsidP="00FE7337">
      <w:pPr>
        <w:ind w:left="0"/>
      </w:pPr>
      <w:r w:rsidRPr="00D32FC4">
        <w:lastRenderedPageBreak/>
        <w:t xml:space="preserve">   </w:t>
      </w:r>
      <w:commentRangeStart w:id="2148"/>
      <w:r w:rsidRPr="00D32FC4">
        <w:t>Such as VoLTE, this technology is defined by mobile industry standards organizations (3GPP and GSMA) and will allow a transparent transaction between</w:t>
      </w:r>
      <w:r w:rsidR="00554BE5">
        <w:t xml:space="preserve"> the</w:t>
      </w:r>
      <w:r w:rsidRPr="00D32FC4">
        <w:t xml:space="preserve"> cellular network to any home, office or public Wi-Fi network</w:t>
      </w:r>
      <w:commentRangeEnd w:id="2148"/>
      <w:r w:rsidR="006760AE">
        <w:rPr>
          <w:rStyle w:val="Refdecomentrio"/>
        </w:rPr>
        <w:commentReference w:id="2148"/>
      </w:r>
      <w:r w:rsidRPr="00D32FC4">
        <w:t xml:space="preserve">. VoWiFi can really shine in helping with indoor mobile calls coverage. Providing good coverage in some scenarios is more complex and expensive than </w:t>
      </w:r>
      <w:ins w:id="2149" w:author="Tomás Rodrigues" w:date="2017-07-28T17:37:00Z">
        <w:r w:rsidR="006760AE">
          <w:t xml:space="preserve">one way </w:t>
        </w:r>
      </w:ins>
      <w:del w:id="2150" w:author="Tomás Rodrigues" w:date="2017-07-28T17:37:00Z">
        <w:r w:rsidRPr="00D32FC4" w:rsidDel="006760AE">
          <w:delText xml:space="preserve">we </w:delText>
        </w:r>
      </w:del>
      <w:r w:rsidRPr="00D32FC4">
        <w:t>think, especially in lower floors or in internal rooms.</w:t>
      </w:r>
    </w:p>
    <w:p w14:paraId="0C3A6E53" w14:textId="17F193EA" w:rsidR="00932B8F" w:rsidRDefault="00FE7337" w:rsidP="00FE7337">
      <w:pPr>
        <w:ind w:left="0"/>
      </w:pPr>
      <w:r w:rsidRPr="00D32FC4">
        <w:t xml:space="preserve">   Apart from extend</w:t>
      </w:r>
      <w:r w:rsidR="00554BE5">
        <w:t>ing</w:t>
      </w:r>
      <w:r w:rsidRPr="00D32FC4">
        <w:t xml:space="preserve"> reach, VoWifi can potential save millions of dollars to some operators as calls placed on a smartphone would be carried over t</w:t>
      </w:r>
      <w:r w:rsidR="00932B8F">
        <w:t xml:space="preserve">he </w:t>
      </w:r>
      <w:del w:id="2151" w:author="tomasrodrigues@ua.pt" w:date="2017-08-29T18:01:00Z">
        <w:r w:rsidR="00932B8F" w:rsidDel="0036025C">
          <w:delText>con</w:delText>
        </w:r>
      </w:del>
      <w:ins w:id="2152" w:author="Tomás Rodrigues" w:date="2017-07-28T17:38:00Z">
        <w:del w:id="2153" w:author="tomasrodrigues@ua.pt" w:date="2017-08-29T18:01:00Z">
          <w:r w:rsidR="006760AE" w:rsidDel="0036025C">
            <w:delText>t</w:delText>
          </w:r>
        </w:del>
      </w:ins>
      <w:del w:id="2154" w:author="tomasrodrigues@ua.pt" w:date="2017-08-29T18:01:00Z">
        <w:r w:rsidR="00932B8F" w:rsidDel="0036025C">
          <w:delText>sumer’s</w:delText>
        </w:r>
      </w:del>
      <w:ins w:id="2155" w:author="tomasrodrigues@ua.pt" w:date="2017-08-29T18:01:00Z">
        <w:r w:rsidR="0036025C">
          <w:t>consumer’s</w:t>
        </w:r>
      </w:ins>
      <w:r w:rsidR="00932B8F">
        <w:t xml:space="preserve"> broadband network. This</w:t>
      </w:r>
      <w:r w:rsidRPr="00D32FC4">
        <w:t xml:space="preserve"> enables traffic to be off-loaded to another network and freeing up some cellular capacity </w:t>
      </w:r>
      <w:hyperlink w:anchor="Ref44" w:history="1">
        <w:r w:rsidRPr="007C2AAD">
          <w:rPr>
            <w:rStyle w:val="Hiperligao"/>
          </w:rPr>
          <w:t>[44]</w:t>
        </w:r>
      </w:hyperlink>
      <w:r w:rsidRPr="00D32FC4">
        <w:t xml:space="preserve">. </w:t>
      </w:r>
      <w:r w:rsidR="00932B8F">
        <w:t xml:space="preserve">  </w:t>
      </w:r>
    </w:p>
    <w:p w14:paraId="38A7211F" w14:textId="502D1168" w:rsidR="00FE7337" w:rsidRPr="00D32FC4" w:rsidRDefault="00932B8F" w:rsidP="00FE7337">
      <w:pPr>
        <w:ind w:left="0"/>
      </w:pPr>
      <w:r>
        <w:t xml:space="preserve">   </w:t>
      </w:r>
      <w:r w:rsidR="00FE7337" w:rsidRPr="00D32FC4">
        <w:t>The control of subscribers is still completely retained by operator when a VoWiFi-enabl</w:t>
      </w:r>
      <w:r>
        <w:t xml:space="preserve">ed subscriber connects </w:t>
      </w:r>
      <w:del w:id="2156" w:author="tomasrodrigues@ua.pt" w:date="2017-08-29T15:52:00Z">
        <w:r w:rsidDel="007E5093">
          <w:delText>t</w:delText>
        </w:r>
      </w:del>
      <w:ins w:id="2157" w:author="tomasrodrigues@ua.pt" w:date="2017-08-29T15:52:00Z">
        <w:r w:rsidR="007E5093">
          <w:t>trough</w:t>
        </w:r>
      </w:ins>
      <w:del w:id="2158" w:author="tomasrodrigues@ua.pt" w:date="2017-08-29T15:52:00Z">
        <w:r w:rsidDel="007E5093">
          <w:delText>o</w:delText>
        </w:r>
      </w:del>
      <w:r>
        <w:t xml:space="preserve"> Wi-Fi. </w:t>
      </w:r>
      <w:r w:rsidR="00234444">
        <w:t>As shown in figure 2.8, t</w:t>
      </w:r>
      <w:r w:rsidR="00FE7337" w:rsidRPr="00D32FC4">
        <w:t>hey attempt to connect to operator’s core network and register to receive the service</w:t>
      </w:r>
      <w:ins w:id="2159" w:author="Tomás Rodrigues" w:date="2017-07-28T17:38:00Z">
        <w:r w:rsidR="006760AE">
          <w:t>.</w:t>
        </w:r>
      </w:ins>
      <w:del w:id="2160" w:author="Tomás Rodrigues" w:date="2017-07-28T17:38:00Z">
        <w:r w:rsidR="00FE7337" w:rsidRPr="00D32FC4" w:rsidDel="006760AE">
          <w:delText>, o</w:delText>
        </w:r>
      </w:del>
      <w:ins w:id="2161" w:author="Tomás Rodrigues" w:date="2017-07-28T17:38:00Z">
        <w:r w:rsidR="006760AE">
          <w:t xml:space="preserve"> O</w:t>
        </w:r>
      </w:ins>
      <w:r w:rsidR="00FE7337" w:rsidRPr="00D32FC4">
        <w:t>nce authorized, traffic is routed over the Wi-Fi/Internet connection instead of the macro cellular network</w:t>
      </w:r>
      <w:r>
        <w:t xml:space="preserve">, but </w:t>
      </w:r>
      <w:r w:rsidR="00FE7337" w:rsidRPr="00D32FC4">
        <w:t xml:space="preserve">the operator </w:t>
      </w:r>
      <w:r w:rsidR="00217E74">
        <w:t>continues handling</w:t>
      </w:r>
      <w:r w:rsidR="00FE7337" w:rsidRPr="00D32FC4">
        <w:t xml:space="preserve"> all billing, charging and routing. </w:t>
      </w:r>
    </w:p>
    <w:p w14:paraId="7EAE7A39" w14:textId="77777777" w:rsidR="00FE7337" w:rsidRPr="00D32FC4" w:rsidRDefault="00FE7337" w:rsidP="00FE7337">
      <w:pPr>
        <w:pStyle w:val="Legenda"/>
        <w:jc w:val="center"/>
        <w:rPr>
          <w:lang w:val="en-US"/>
        </w:rPr>
      </w:pPr>
      <w:r w:rsidRPr="00D32FC4">
        <w:rPr>
          <w:noProof/>
          <w:lang w:eastAsia="pt-PT"/>
        </w:rPr>
        <w:drawing>
          <wp:inline distT="0" distB="0" distL="0" distR="0" wp14:anchorId="75F79776" wp14:editId="3473AA91">
            <wp:extent cx="2320113" cy="2057224"/>
            <wp:effectExtent l="19050" t="0" r="3987" b="0"/>
            <wp:docPr id="21" name="Picture 46" descr="http://i.imgur.com/L2WJF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35789" name="Picture 46" descr="http://i.imgur.com/L2WJFoi.png"/>
                    <pic:cNvPicPr>
                      <a:picLocks noChangeAspect="1" noChangeArrowheads="1"/>
                    </pic:cNvPicPr>
                  </pic:nvPicPr>
                  <pic:blipFill>
                    <a:blip r:embed="rId24" cstate="print"/>
                    <a:stretch>
                      <a:fillRect/>
                    </a:stretch>
                  </pic:blipFill>
                  <pic:spPr bwMode="auto">
                    <a:xfrm>
                      <a:off x="0" y="0"/>
                      <a:ext cx="2319048" cy="2056280"/>
                    </a:xfrm>
                    <a:prstGeom prst="rect">
                      <a:avLst/>
                    </a:prstGeom>
                    <a:noFill/>
                    <a:ln w="9525">
                      <a:noFill/>
                      <a:miter lim="800000"/>
                      <a:headEnd/>
                      <a:tailEnd/>
                    </a:ln>
                  </pic:spPr>
                </pic:pic>
              </a:graphicData>
            </a:graphic>
          </wp:inline>
        </w:drawing>
      </w:r>
    </w:p>
    <w:p w14:paraId="0693E65B" w14:textId="663B4F3B" w:rsidR="00FE7337" w:rsidRDefault="00FE7337" w:rsidP="00FE7337">
      <w:pPr>
        <w:pStyle w:val="Legenda"/>
        <w:jc w:val="center"/>
        <w:rPr>
          <w:lang w:val="en-US"/>
        </w:rPr>
      </w:pPr>
      <w:bookmarkStart w:id="2162" w:name="_Toc489744280"/>
      <w:r w:rsidRPr="00D32FC4">
        <w:rPr>
          <w:lang w:val="en-US"/>
        </w:rPr>
        <w:t xml:space="preserve">Figure </w:t>
      </w:r>
      <w:ins w:id="2163"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164"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165" w:author="tomasrodrigues@ua.pt" w:date="2017-08-30T16:03:00Z">
        <w:r w:rsidR="00725F1B">
          <w:rPr>
            <w:noProof/>
            <w:lang w:val="en-US"/>
          </w:rPr>
          <w:t>8</w:t>
        </w:r>
      </w:ins>
      <w:ins w:id="2166" w:author="tomasrodrigues@ua.pt" w:date="2017-08-03T17:53:00Z">
        <w:r w:rsidR="00DF060B">
          <w:rPr>
            <w:lang w:val="en-US"/>
          </w:rPr>
          <w:fldChar w:fldCharType="end"/>
        </w:r>
      </w:ins>
      <w:del w:id="2167"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8</w:delText>
        </w:r>
        <w:r w:rsidR="00021318" w:rsidDel="005A5DE0">
          <w:rPr>
            <w:lang w:val="en-US"/>
          </w:rPr>
          <w:fldChar w:fldCharType="end"/>
        </w:r>
      </w:del>
      <w:r w:rsidRPr="00D32FC4">
        <w:rPr>
          <w:lang w:val="en-US"/>
        </w:rPr>
        <w:t xml:space="preserve"> - Calls over Wi-Fi and cellular network</w:t>
      </w:r>
      <w:r w:rsidR="00FD02EA">
        <w:rPr>
          <w:lang w:val="en-US"/>
        </w:rPr>
        <w:t xml:space="preserve"> [43]</w:t>
      </w:r>
      <w:bookmarkEnd w:id="2162"/>
    </w:p>
    <w:p w14:paraId="72F8D818" w14:textId="77777777" w:rsidR="00737341" w:rsidRPr="00737341" w:rsidRDefault="00737341" w:rsidP="00737341">
      <w:pPr>
        <w:pStyle w:val="Cabealho6"/>
        <w:rPr>
          <w:lang w:eastAsia="en-US"/>
        </w:rPr>
      </w:pPr>
    </w:p>
    <w:p w14:paraId="4F8702E9" w14:textId="77777777" w:rsidR="00FE7337" w:rsidRPr="00D32FC4" w:rsidRDefault="00FE7337" w:rsidP="00FE7337">
      <w:pPr>
        <w:ind w:left="0"/>
      </w:pPr>
      <w:r w:rsidRPr="00D32FC4">
        <w:t xml:space="preserve">   VoWiFi service quality is expected to be as good as voice qu</w:t>
      </w:r>
      <w:r w:rsidR="00932B8F">
        <w:t>ality over the cellular network s</w:t>
      </w:r>
      <w:r w:rsidRPr="00D32FC4">
        <w:t>ince the connections are over the internet</w:t>
      </w:r>
      <w:r w:rsidR="00FD02EA">
        <w:t>,</w:t>
      </w:r>
      <w:r w:rsidRPr="00D32FC4">
        <w:t xml:space="preserve"> and typically the Wi-Fi networks at home and office have</w:t>
      </w:r>
      <w:r w:rsidR="00FD02EA">
        <w:t xml:space="preserve"> a</w:t>
      </w:r>
      <w:r w:rsidRPr="00D32FC4">
        <w:t xml:space="preserve"> good throughput</w:t>
      </w:r>
      <w:r w:rsidR="00932B8F">
        <w:t xml:space="preserve"> and coverage overall. H</w:t>
      </w:r>
      <w:r w:rsidRPr="00D32FC4">
        <w:t>owever</w:t>
      </w:r>
      <w:r w:rsidR="00932B8F">
        <w:t>,</w:t>
      </w:r>
      <w:r w:rsidRPr="00D32FC4">
        <w:t xml:space="preserve"> in public Wi-Fi networks those same factors are variable and can affect the VoWiFi quality. Another issue to be considered is that carriers should also bear the cost implications for incorporating emergency service support to ensure that these calls go through reaching the destination [43].</w:t>
      </w:r>
    </w:p>
    <w:p w14:paraId="09877798" w14:textId="77777777" w:rsidR="00FE7337" w:rsidRPr="00D32FC4" w:rsidRDefault="00FE7337" w:rsidP="00FE7337">
      <w:pPr>
        <w:ind w:left="0"/>
      </w:pPr>
      <w:r w:rsidRPr="00D32FC4">
        <w:t xml:space="preserve">   Still, there is a cost </w:t>
      </w:r>
      <w:r w:rsidR="00FD02EA">
        <w:t>associated with the</w:t>
      </w:r>
      <w:r w:rsidRPr="00D32FC4">
        <w:t xml:space="preserve"> dep</w:t>
      </w:r>
      <w:r w:rsidR="00932B8F">
        <w:t>loy</w:t>
      </w:r>
      <w:r w:rsidR="00FD02EA">
        <w:t>ment of</w:t>
      </w:r>
      <w:r w:rsidR="00932B8F">
        <w:t xml:space="preserve"> an IP multimedia subsystem</w:t>
      </w:r>
      <w:r w:rsidR="00FD02EA">
        <w:t>,</w:t>
      </w:r>
      <w:r w:rsidR="00932B8F">
        <w:t xml:space="preserve"> </w:t>
      </w:r>
      <w:r w:rsidRPr="00D32FC4">
        <w:t>but if operators already have VoLTE</w:t>
      </w:r>
      <w:r w:rsidR="00FD02EA">
        <w:t>,</w:t>
      </w:r>
      <w:r w:rsidRPr="00D32FC4">
        <w:t xml:space="preserve"> this</w:t>
      </w:r>
      <w:r w:rsidR="00FD02EA">
        <w:t xml:space="preserve"> has already</w:t>
      </w:r>
      <w:r w:rsidRPr="00D32FC4">
        <w:t xml:space="preserve"> been paid for</w:t>
      </w:r>
      <w:r w:rsidR="00FD02EA">
        <w:t>,</w:t>
      </w:r>
      <w:r w:rsidRPr="00D32FC4">
        <w:t xml:space="preserve"> as the same IMS core network </w:t>
      </w:r>
      <w:r w:rsidRPr="00D32FC4">
        <w:lastRenderedPageBreak/>
        <w:t>supports both services</w:t>
      </w:r>
      <w:r w:rsidR="00FD02EA">
        <w:t>,</w:t>
      </w:r>
      <w:r w:rsidRPr="00D32FC4">
        <w:t xml:space="preserve"> and there is no doubt that VoWiFi will make OTT apps like Skype, Viber or WhatsUp be less relevant for user as long as they have Wi-Fi indoor coverage which is a big win for operators.</w:t>
      </w:r>
      <w:r w:rsidR="00234444">
        <w:t xml:space="preserve"> All this advantages for the operator explained through this section can be shown in </w:t>
      </w:r>
      <w:r w:rsidR="004008DD">
        <w:t>f</w:t>
      </w:r>
      <w:r w:rsidR="00234444">
        <w:t>igure 2.9.</w:t>
      </w:r>
      <w:r w:rsidRPr="00D32FC4">
        <w:t xml:space="preserve"> </w:t>
      </w:r>
    </w:p>
    <w:p w14:paraId="2D03B89E" w14:textId="77777777" w:rsidR="00FE7337" w:rsidRPr="00D32FC4" w:rsidRDefault="00967B79" w:rsidP="00FE7337">
      <w:pPr>
        <w:keepNext/>
        <w:ind w:left="0"/>
        <w:jc w:val="center"/>
      </w:pPr>
      <w:r>
        <w:rPr>
          <w:noProof/>
          <w:lang w:val="pt-PT"/>
        </w:rPr>
        <w:drawing>
          <wp:inline distT="0" distB="0" distL="0" distR="0" wp14:anchorId="16FE3BA1" wp14:editId="54635F6E">
            <wp:extent cx="4127856" cy="18097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m Títul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3875" cy="1812389"/>
                    </a:xfrm>
                    <a:prstGeom prst="rect">
                      <a:avLst/>
                    </a:prstGeom>
                  </pic:spPr>
                </pic:pic>
              </a:graphicData>
            </a:graphic>
          </wp:inline>
        </w:drawing>
      </w:r>
    </w:p>
    <w:p w14:paraId="02CE5A4C" w14:textId="7841999D" w:rsidR="00FE7337" w:rsidRDefault="00FE7337" w:rsidP="00FE7337">
      <w:pPr>
        <w:pStyle w:val="Legenda"/>
        <w:jc w:val="center"/>
        <w:rPr>
          <w:lang w:val="en-US"/>
        </w:rPr>
      </w:pPr>
      <w:bookmarkStart w:id="2168" w:name="_Toc489744281"/>
      <w:r w:rsidRPr="00D32FC4">
        <w:rPr>
          <w:lang w:val="en-US"/>
        </w:rPr>
        <w:t xml:space="preserve">Figure </w:t>
      </w:r>
      <w:ins w:id="2169"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170"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171" w:author="tomasrodrigues@ua.pt" w:date="2017-08-30T16:03:00Z">
        <w:r w:rsidR="00725F1B">
          <w:rPr>
            <w:noProof/>
            <w:lang w:val="en-US"/>
          </w:rPr>
          <w:t>9</w:t>
        </w:r>
      </w:ins>
      <w:ins w:id="2172" w:author="tomasrodrigues@ua.pt" w:date="2017-08-03T17:53:00Z">
        <w:r w:rsidR="00DF060B">
          <w:rPr>
            <w:lang w:val="en-US"/>
          </w:rPr>
          <w:fldChar w:fldCharType="end"/>
        </w:r>
      </w:ins>
      <w:del w:id="2173"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9</w:delText>
        </w:r>
        <w:r w:rsidR="00021318" w:rsidDel="005A5DE0">
          <w:rPr>
            <w:lang w:val="en-US"/>
          </w:rPr>
          <w:fldChar w:fldCharType="end"/>
        </w:r>
      </w:del>
      <w:r w:rsidRPr="00D32FC4">
        <w:rPr>
          <w:lang w:val="en-US"/>
        </w:rPr>
        <w:t xml:space="preserve"> </w:t>
      </w:r>
      <w:r w:rsidR="00FD02EA">
        <w:rPr>
          <w:lang w:val="en-US"/>
        </w:rPr>
        <w:t>–</w:t>
      </w:r>
      <w:r w:rsidRPr="00D32FC4">
        <w:rPr>
          <w:lang w:val="en-US"/>
        </w:rPr>
        <w:t xml:space="preserve"> VoWi</w:t>
      </w:r>
      <w:r w:rsidR="00FD02EA">
        <w:rPr>
          <w:lang w:val="en-US"/>
        </w:rPr>
        <w:t>Fi</w:t>
      </w:r>
      <w:r w:rsidRPr="00D32FC4">
        <w:rPr>
          <w:lang w:val="en-US"/>
        </w:rPr>
        <w:t xml:space="preserve"> deployment reasons</w:t>
      </w:r>
      <w:r w:rsidR="00FD02EA">
        <w:rPr>
          <w:lang w:val="en-US"/>
        </w:rPr>
        <w:t xml:space="preserve"> [43]</w:t>
      </w:r>
      <w:bookmarkEnd w:id="2168"/>
    </w:p>
    <w:p w14:paraId="416AC15E" w14:textId="77777777" w:rsidR="00737341" w:rsidRPr="00737341" w:rsidRDefault="00737341" w:rsidP="00737341">
      <w:pPr>
        <w:rPr>
          <w:lang w:eastAsia="en-US"/>
        </w:rPr>
      </w:pPr>
    </w:p>
    <w:p w14:paraId="37890FFD" w14:textId="77777777" w:rsidR="00973A73" w:rsidRPr="00D32FC4" w:rsidRDefault="000D781C" w:rsidP="00E81E7E">
      <w:pPr>
        <w:pStyle w:val="Cabealho3"/>
        <w:rPr>
          <w:lang w:eastAsia="en-US"/>
        </w:rPr>
      </w:pPr>
      <w:bookmarkStart w:id="2174" w:name="_Toc491797486"/>
      <w:bookmarkStart w:id="2175" w:name="Ref2_3"/>
      <w:r w:rsidRPr="00D32FC4">
        <w:rPr>
          <w:lang w:eastAsia="en-US"/>
        </w:rPr>
        <w:t>Quality of Service</w:t>
      </w:r>
      <w:bookmarkEnd w:id="2174"/>
    </w:p>
    <w:bookmarkEnd w:id="2175"/>
    <w:p w14:paraId="2037296A" w14:textId="77777777" w:rsidR="00973A73" w:rsidRPr="00D32FC4" w:rsidRDefault="000D781C" w:rsidP="00973A73">
      <w:pPr>
        <w:rPr>
          <w:rFonts w:eastAsiaTheme="minorHAnsi"/>
        </w:rPr>
      </w:pPr>
      <w:r w:rsidRPr="00D32FC4">
        <w:rPr>
          <w:rFonts w:eastAsiaTheme="minorHAnsi"/>
        </w:rPr>
        <w:t xml:space="preserve">   The </w:t>
      </w:r>
      <w:r w:rsidR="00FD02EA">
        <w:rPr>
          <w:rFonts w:eastAsiaTheme="minorHAnsi"/>
        </w:rPr>
        <w:t xml:space="preserve">QoS </w:t>
      </w:r>
      <w:r w:rsidRPr="00D32FC4">
        <w:rPr>
          <w:rFonts w:eastAsiaTheme="minorHAnsi"/>
        </w:rPr>
        <w:t xml:space="preserve">for networks is a set of mechanisms, standards and protocols for ensuring high-quality performance and granting end-to-end consistent treatment </w:t>
      </w:r>
      <w:r w:rsidR="0096152E" w:rsidRPr="00D32FC4">
        <w:rPr>
          <w:rFonts w:eastAsiaTheme="minorHAnsi"/>
        </w:rPr>
        <w:t>of</w:t>
      </w:r>
      <w:r w:rsidRPr="00D32FC4">
        <w:rPr>
          <w:rFonts w:eastAsiaTheme="minorHAnsi"/>
        </w:rPr>
        <w:t xml:space="preserve"> data flow as </w:t>
      </w:r>
      <w:r w:rsidR="00455BCB">
        <w:rPr>
          <w:rFonts w:eastAsiaTheme="minorHAnsi"/>
        </w:rPr>
        <w:t>it</w:t>
      </w:r>
      <w:r w:rsidRPr="00D32FC4">
        <w:rPr>
          <w:rFonts w:eastAsiaTheme="minorHAnsi"/>
        </w:rPr>
        <w:t xml:space="preserve"> travel</w:t>
      </w:r>
      <w:r w:rsidR="00455BCB">
        <w:rPr>
          <w:rFonts w:eastAsiaTheme="minorHAnsi"/>
        </w:rPr>
        <w:t>s</w:t>
      </w:r>
      <w:r w:rsidRPr="00D32FC4">
        <w:rPr>
          <w:rFonts w:eastAsiaTheme="minorHAnsi"/>
        </w:rPr>
        <w:t xml:space="preserve"> through the network. Taking this into accou</w:t>
      </w:r>
      <w:r w:rsidR="0096152E" w:rsidRPr="00D32FC4">
        <w:rPr>
          <w:rFonts w:eastAsiaTheme="minorHAnsi"/>
        </w:rPr>
        <w:t xml:space="preserve">nt, </w:t>
      </w:r>
      <w:r w:rsidR="00554BE5">
        <w:rPr>
          <w:rFonts w:eastAsiaTheme="minorHAnsi"/>
        </w:rPr>
        <w:t xml:space="preserve">the </w:t>
      </w:r>
      <w:r w:rsidRPr="00D32FC4">
        <w:rPr>
          <w:rFonts w:eastAsiaTheme="minorHAnsi"/>
        </w:rPr>
        <w:t>network can then be managed using the existing resources efficiently to ensure a QoS level and improve the final user</w:t>
      </w:r>
      <w:r w:rsidR="00455BCB">
        <w:rPr>
          <w:rFonts w:eastAsiaTheme="minorHAnsi"/>
        </w:rPr>
        <w:t>’s</w:t>
      </w:r>
      <w:r w:rsidRPr="00D32FC4">
        <w:rPr>
          <w:rFonts w:eastAsiaTheme="minorHAnsi"/>
        </w:rPr>
        <w:t xml:space="preserve"> global experience using the service.</w:t>
      </w:r>
    </w:p>
    <w:p w14:paraId="7F3C8C70" w14:textId="77777777" w:rsidR="00973A73" w:rsidRPr="00D32FC4" w:rsidRDefault="000D781C" w:rsidP="00EF5436">
      <w:pPr>
        <w:ind w:left="7" w:hanging="1"/>
        <w:rPr>
          <w:rFonts w:eastAsiaTheme="minorHAnsi"/>
        </w:rPr>
      </w:pPr>
      <w:r w:rsidRPr="00D32FC4">
        <w:rPr>
          <w:rFonts w:eastAsiaTheme="minorHAnsi"/>
        </w:rPr>
        <w:t xml:space="preserve">   Treating all the network traffic equally leads to no guarantees for reliability, delay a</w:t>
      </w:r>
      <w:r w:rsidR="00FD02EA">
        <w:rPr>
          <w:rFonts w:eastAsiaTheme="minorHAnsi"/>
        </w:rPr>
        <w:t xml:space="preserve">nd other performance parameters, which </w:t>
      </w:r>
      <w:r w:rsidRPr="00D32FC4">
        <w:rPr>
          <w:rFonts w:eastAsiaTheme="minorHAnsi"/>
        </w:rPr>
        <w:t>will</w:t>
      </w:r>
      <w:r w:rsidR="00D04FC8">
        <w:rPr>
          <w:rFonts w:eastAsiaTheme="minorHAnsi"/>
        </w:rPr>
        <w:t xml:space="preserve"> be</w:t>
      </w:r>
      <w:r w:rsidRPr="00D32FC4">
        <w:rPr>
          <w:rFonts w:eastAsiaTheme="minorHAnsi"/>
        </w:rPr>
        <w:t xml:space="preserve"> </w:t>
      </w:r>
      <w:r w:rsidR="00FD02EA">
        <w:rPr>
          <w:rFonts w:eastAsiaTheme="minorHAnsi"/>
        </w:rPr>
        <w:t>detailed</w:t>
      </w:r>
      <w:r w:rsidRPr="00D32FC4">
        <w:rPr>
          <w:rFonts w:eastAsiaTheme="minorHAnsi"/>
        </w:rPr>
        <w:t xml:space="preserve"> </w:t>
      </w:r>
      <w:r w:rsidR="00BB5363">
        <w:rPr>
          <w:rFonts w:eastAsiaTheme="minorHAnsi"/>
        </w:rPr>
        <w:t>later in this section</w:t>
      </w:r>
      <w:r w:rsidRPr="00D32FC4">
        <w:rPr>
          <w:rFonts w:eastAsiaTheme="minorHAnsi"/>
        </w:rPr>
        <w:t xml:space="preserve">. For some services or applications, QoS is an important requirement and </w:t>
      </w:r>
      <w:r w:rsidR="00BB5363">
        <w:rPr>
          <w:rFonts w:eastAsiaTheme="minorHAnsi"/>
        </w:rPr>
        <w:t xml:space="preserve">it can be even </w:t>
      </w:r>
      <w:r w:rsidRPr="00D32FC4">
        <w:rPr>
          <w:rFonts w:eastAsiaTheme="minorHAnsi"/>
        </w:rPr>
        <w:t xml:space="preserve">critical if some traffic needs to have </w:t>
      </w:r>
      <w:r w:rsidR="00BB5363">
        <w:rPr>
          <w:rFonts w:eastAsiaTheme="minorHAnsi"/>
        </w:rPr>
        <w:t xml:space="preserve">a </w:t>
      </w:r>
      <w:r w:rsidRPr="00D32FC4">
        <w:rPr>
          <w:rFonts w:eastAsiaTheme="minorHAnsi"/>
        </w:rPr>
        <w:t xml:space="preserve">preferential treatment. </w:t>
      </w:r>
    </w:p>
    <w:p w14:paraId="50E4A916" w14:textId="5639A75F" w:rsidR="00E91177" w:rsidRPr="00D32FC4" w:rsidRDefault="00BB5363" w:rsidP="00973A73">
      <w:pPr>
        <w:rPr>
          <w:rFonts w:eastAsiaTheme="minorHAnsi"/>
        </w:rPr>
      </w:pPr>
      <w:r>
        <w:rPr>
          <w:rFonts w:eastAsiaTheme="minorHAnsi"/>
        </w:rPr>
        <w:t xml:space="preserve">   For the operator measuring</w:t>
      </w:r>
      <w:r w:rsidR="00847ED0" w:rsidRPr="00D32FC4">
        <w:rPr>
          <w:rFonts w:eastAsiaTheme="minorHAnsi"/>
        </w:rPr>
        <w:t xml:space="preserve"> QoS is extremely importan</w:t>
      </w:r>
      <w:r w:rsidR="00455BCB">
        <w:rPr>
          <w:rFonts w:eastAsiaTheme="minorHAnsi"/>
        </w:rPr>
        <w:t xml:space="preserve">t </w:t>
      </w:r>
      <w:r>
        <w:rPr>
          <w:rFonts w:eastAsiaTheme="minorHAnsi"/>
        </w:rPr>
        <w:t xml:space="preserve">in order </w:t>
      </w:r>
      <w:r w:rsidR="00455BCB">
        <w:rPr>
          <w:rFonts w:eastAsiaTheme="minorHAnsi"/>
        </w:rPr>
        <w:t xml:space="preserve">to grant levels of quality in </w:t>
      </w:r>
      <w:r w:rsidR="00847ED0" w:rsidRPr="00D32FC4">
        <w:rPr>
          <w:rFonts w:eastAsiaTheme="minorHAnsi"/>
        </w:rPr>
        <w:t xml:space="preserve">services that they offer. </w:t>
      </w:r>
      <w:commentRangeStart w:id="2176"/>
      <w:del w:id="2177" w:author="tomasrodrigues@ua.pt" w:date="2017-08-29T15:53:00Z">
        <w:r w:rsidR="00E91177" w:rsidRPr="00D32FC4" w:rsidDel="007E5093">
          <w:rPr>
            <w:rFonts w:eastAsiaTheme="minorHAnsi"/>
          </w:rPr>
          <w:delText>As such,</w:delText>
        </w:r>
      </w:del>
      <w:ins w:id="2178" w:author="tomasrodrigues@ua.pt" w:date="2017-08-29T15:53:00Z">
        <w:r w:rsidR="007E5093">
          <w:rPr>
            <w:rFonts w:eastAsiaTheme="minorHAnsi"/>
          </w:rPr>
          <w:t xml:space="preserve">Therefore, </w:t>
        </w:r>
      </w:ins>
      <w:del w:id="2179" w:author="tomasrodrigues@ua.pt" w:date="2017-08-29T15:53:00Z">
        <w:r w:rsidR="00847ED0" w:rsidRPr="00D32FC4" w:rsidDel="007E5093">
          <w:rPr>
            <w:rFonts w:eastAsiaTheme="minorHAnsi"/>
          </w:rPr>
          <w:delText xml:space="preserve"> </w:delText>
        </w:r>
        <w:r w:rsidR="00E91177" w:rsidRPr="00D32FC4" w:rsidDel="007E5093">
          <w:rPr>
            <w:rFonts w:eastAsiaTheme="minorHAnsi"/>
          </w:rPr>
          <w:delText>the</w:delText>
        </w:r>
      </w:del>
      <w:del w:id="2180" w:author="tomasrodrigues@ua.pt" w:date="2017-08-29T15:54:00Z">
        <w:r w:rsidR="00E91177" w:rsidRPr="00D32FC4" w:rsidDel="007E5093">
          <w:rPr>
            <w:rFonts w:eastAsiaTheme="minorHAnsi"/>
          </w:rPr>
          <w:delText>y</w:delText>
        </w:r>
      </w:del>
      <w:ins w:id="2181" w:author="tomasrodrigues@ua.pt" w:date="2017-08-29T15:54:00Z">
        <w:r w:rsidR="007E5093">
          <w:rPr>
            <w:rFonts w:eastAsiaTheme="minorHAnsi"/>
          </w:rPr>
          <w:t>operator</w:t>
        </w:r>
      </w:ins>
      <w:r w:rsidR="00847ED0" w:rsidRPr="00D32FC4">
        <w:rPr>
          <w:rFonts w:eastAsiaTheme="minorHAnsi"/>
        </w:rPr>
        <w:t xml:space="preserve"> </w:t>
      </w:r>
      <w:commentRangeEnd w:id="2176"/>
      <w:r w:rsidR="007E5093">
        <w:rPr>
          <w:rStyle w:val="Refdecomentrio"/>
        </w:rPr>
        <w:commentReference w:id="2176"/>
      </w:r>
      <w:r w:rsidR="00E91177" w:rsidRPr="00D32FC4">
        <w:rPr>
          <w:rFonts w:eastAsiaTheme="minorHAnsi"/>
        </w:rPr>
        <w:t>have</w:t>
      </w:r>
      <w:r w:rsidR="00847ED0" w:rsidRPr="00D32FC4">
        <w:rPr>
          <w:rFonts w:eastAsiaTheme="minorHAnsi"/>
        </w:rPr>
        <w:t xml:space="preserve"> all the interests </w:t>
      </w:r>
      <w:r w:rsidR="00E91177" w:rsidRPr="00D32FC4">
        <w:rPr>
          <w:rFonts w:eastAsiaTheme="minorHAnsi"/>
        </w:rPr>
        <w:t xml:space="preserve">on measure quality parameters in scenarios </w:t>
      </w:r>
      <w:r w:rsidR="00455BCB">
        <w:rPr>
          <w:rFonts w:eastAsiaTheme="minorHAnsi"/>
        </w:rPr>
        <w:t>experienced by user</w:t>
      </w:r>
      <w:r>
        <w:rPr>
          <w:rFonts w:eastAsiaTheme="minorHAnsi"/>
        </w:rPr>
        <w:t>s</w:t>
      </w:r>
      <w:r w:rsidR="00455BCB">
        <w:rPr>
          <w:rFonts w:eastAsiaTheme="minorHAnsi"/>
        </w:rPr>
        <w:t xml:space="preserve"> to improve </w:t>
      </w:r>
      <w:r>
        <w:rPr>
          <w:rFonts w:eastAsiaTheme="minorHAnsi"/>
        </w:rPr>
        <w:t xml:space="preserve">the </w:t>
      </w:r>
      <w:r w:rsidR="00E91177" w:rsidRPr="00D32FC4">
        <w:rPr>
          <w:rFonts w:eastAsiaTheme="minorHAnsi"/>
        </w:rPr>
        <w:t>service availability</w:t>
      </w:r>
      <w:r>
        <w:rPr>
          <w:rFonts w:eastAsiaTheme="minorHAnsi"/>
        </w:rPr>
        <w:t>, reliability</w:t>
      </w:r>
      <w:r w:rsidR="00E91177" w:rsidRPr="00D32FC4">
        <w:rPr>
          <w:rFonts w:eastAsiaTheme="minorHAnsi"/>
        </w:rPr>
        <w:t xml:space="preserve"> and performance</w:t>
      </w:r>
      <w:r w:rsidR="00FE7337" w:rsidRPr="00D32FC4">
        <w:rPr>
          <w:rFonts w:eastAsiaTheme="minorHAnsi"/>
        </w:rPr>
        <w:t>.</w:t>
      </w:r>
    </w:p>
    <w:p w14:paraId="6F378955" w14:textId="77777777" w:rsidR="009C0E5B" w:rsidRDefault="009C0E5B" w:rsidP="009C0E5B">
      <w:pPr>
        <w:rPr>
          <w:rFonts w:eastAsiaTheme="minorHAnsi"/>
        </w:rPr>
      </w:pPr>
      <w:r w:rsidRPr="00D32FC4">
        <w:rPr>
          <w:rFonts w:eastAsiaTheme="minorHAnsi"/>
        </w:rPr>
        <w:t xml:space="preserve">   </w:t>
      </w:r>
      <w:r w:rsidR="00F93040">
        <w:rPr>
          <w:rFonts w:eastAsiaTheme="minorHAnsi"/>
        </w:rPr>
        <w:t>The QoS performance on</w:t>
      </w:r>
      <w:r w:rsidR="00C410EB">
        <w:rPr>
          <w:rFonts w:eastAsiaTheme="minorHAnsi"/>
        </w:rPr>
        <w:t xml:space="preserve"> Vo</w:t>
      </w:r>
      <w:r w:rsidR="00F93040">
        <w:rPr>
          <w:rFonts w:eastAsiaTheme="minorHAnsi"/>
        </w:rPr>
        <w:t>I</w:t>
      </w:r>
      <w:r w:rsidR="00C410EB">
        <w:rPr>
          <w:rFonts w:eastAsiaTheme="minorHAnsi"/>
        </w:rPr>
        <w:t xml:space="preserve">P services </w:t>
      </w:r>
      <w:r w:rsidR="00F93040">
        <w:rPr>
          <w:rFonts w:eastAsiaTheme="minorHAnsi"/>
        </w:rPr>
        <w:t>is briefly described by</w:t>
      </w:r>
      <w:r w:rsidRPr="00D32FC4">
        <w:rPr>
          <w:rFonts w:eastAsiaTheme="minorHAnsi"/>
        </w:rPr>
        <w:t xml:space="preserve"> metrics</w:t>
      </w:r>
      <w:r>
        <w:rPr>
          <w:rFonts w:eastAsiaTheme="minorHAnsi"/>
        </w:rPr>
        <w:t>, such as</w:t>
      </w:r>
      <w:r w:rsidRPr="00D32FC4">
        <w:rPr>
          <w:rFonts w:eastAsiaTheme="minorHAnsi"/>
        </w:rPr>
        <w:t xml:space="preserve"> latency (delay in data transmission from source to destination),</w:t>
      </w:r>
      <w:r w:rsidRPr="00D32FC4">
        <w:rPr>
          <w:rFonts w:eastAsiaTheme="minorHAnsi"/>
          <w:lang w:eastAsia="en-US"/>
        </w:rPr>
        <w:t xml:space="preserve"> jitter (delay variation</w:t>
      </w:r>
      <w:r w:rsidR="00C24951">
        <w:rPr>
          <w:rFonts w:eastAsiaTheme="minorHAnsi"/>
          <w:lang w:eastAsia="en-US"/>
        </w:rPr>
        <w:t xml:space="preserve">), </w:t>
      </w:r>
      <w:r w:rsidR="00C24951" w:rsidRPr="00D32FC4">
        <w:rPr>
          <w:rFonts w:eastAsiaTheme="minorHAnsi"/>
          <w:lang w:eastAsia="en-US"/>
        </w:rPr>
        <w:t>packet loss rate</w:t>
      </w:r>
      <w:r w:rsidR="00C24951">
        <w:rPr>
          <w:rFonts w:eastAsiaTheme="minorHAnsi"/>
          <w:lang w:eastAsia="en-US"/>
        </w:rPr>
        <w:t xml:space="preserve"> and</w:t>
      </w:r>
      <w:r w:rsidR="00C24951" w:rsidRPr="00D32FC4">
        <w:rPr>
          <w:rFonts w:eastAsiaTheme="minorHAnsi"/>
          <w:lang w:eastAsia="en-US"/>
        </w:rPr>
        <w:t xml:space="preserve"> </w:t>
      </w:r>
      <w:r w:rsidR="00C24951">
        <w:rPr>
          <w:rFonts w:eastAsiaTheme="minorHAnsi"/>
          <w:lang w:eastAsia="en-US"/>
        </w:rPr>
        <w:t xml:space="preserve">throughput </w:t>
      </w:r>
      <w:hyperlink w:anchor="Ref58" w:history="1">
        <w:r w:rsidR="00A968D8" w:rsidRPr="007C2AAD">
          <w:rPr>
            <w:rStyle w:val="Hiperligao"/>
            <w:rFonts w:eastAsiaTheme="minorHAnsi"/>
            <w:lang w:eastAsia="en-US"/>
          </w:rPr>
          <w:t>[58]</w:t>
        </w:r>
      </w:hyperlink>
      <w:r w:rsidRPr="00D32FC4">
        <w:rPr>
          <w:rFonts w:eastAsiaTheme="minorHAnsi"/>
          <w:lang w:eastAsia="en-US"/>
        </w:rPr>
        <w:t xml:space="preserve">. </w:t>
      </w:r>
      <w:r>
        <w:rPr>
          <w:rFonts w:eastAsiaTheme="minorHAnsi"/>
          <w:lang w:eastAsia="en-US"/>
        </w:rPr>
        <w:t>Additionally, the r</w:t>
      </w:r>
      <w:r w:rsidRPr="00D32FC4">
        <w:rPr>
          <w:rFonts w:eastAsiaTheme="minorHAnsi"/>
          <w:lang w:eastAsia="en-US"/>
        </w:rPr>
        <w:t>esource reservation and service prioritization can help improve these parameters</w:t>
      </w:r>
      <w:r w:rsidR="00A968D8">
        <w:rPr>
          <w:rFonts w:eastAsiaTheme="minorHAnsi"/>
          <w:lang w:eastAsia="en-US"/>
        </w:rPr>
        <w:t>.</w:t>
      </w:r>
      <w:r>
        <w:rPr>
          <w:rFonts w:eastAsiaTheme="minorHAnsi"/>
          <w:lang w:eastAsia="en-US"/>
        </w:rPr>
        <w:t xml:space="preserve"> </w:t>
      </w:r>
    </w:p>
    <w:p w14:paraId="409C61A3" w14:textId="5ECF7640" w:rsidR="009C0E5B" w:rsidRPr="00D32FC4" w:rsidRDefault="00B01F6C" w:rsidP="009C0E5B">
      <w:pPr>
        <w:rPr>
          <w:rFonts w:eastAsiaTheme="minorHAnsi"/>
          <w:lang w:eastAsia="en-US"/>
        </w:rPr>
      </w:pPr>
      <w:r>
        <w:rPr>
          <w:rFonts w:eastAsiaTheme="minorHAnsi"/>
        </w:rPr>
        <w:lastRenderedPageBreak/>
        <w:t xml:space="preserve">   </w:t>
      </w:r>
      <w:r w:rsidR="00954FDA">
        <w:rPr>
          <w:rFonts w:eastAsiaTheme="minorHAnsi"/>
        </w:rPr>
        <w:t xml:space="preserve">Considering </w:t>
      </w:r>
      <w:r w:rsidR="00433894">
        <w:rPr>
          <w:rFonts w:eastAsiaTheme="minorHAnsi"/>
        </w:rPr>
        <w:t xml:space="preserve">VoIP </w:t>
      </w:r>
      <w:r w:rsidR="00954FDA">
        <w:rPr>
          <w:rFonts w:eastAsiaTheme="minorHAnsi"/>
        </w:rPr>
        <w:t>voice services only, d</w:t>
      </w:r>
      <w:r w:rsidR="00F93040">
        <w:rPr>
          <w:rFonts w:eastAsiaTheme="minorHAnsi"/>
        </w:rPr>
        <w:t xml:space="preserve">elay </w:t>
      </w:r>
      <w:r w:rsidR="00954FDA">
        <w:rPr>
          <w:rFonts w:eastAsiaTheme="minorHAnsi"/>
        </w:rPr>
        <w:t>can be described as</w:t>
      </w:r>
      <w:r w:rsidR="00F93040">
        <w:rPr>
          <w:rFonts w:eastAsiaTheme="minorHAnsi"/>
        </w:rPr>
        <w:t xml:space="preserve"> the time </w:t>
      </w:r>
      <w:ins w:id="2182" w:author="Tomás Rodrigues" w:date="2017-07-28T17:40:00Z">
        <w:r w:rsidR="006760AE">
          <w:rPr>
            <w:rFonts w:eastAsiaTheme="minorHAnsi"/>
          </w:rPr>
          <w:t>between the instant one starts to say a word and the instant the remote party start to hear i</w:t>
        </w:r>
      </w:ins>
      <w:del w:id="2183" w:author="Tomás Rodrigues" w:date="2017-07-28T17:40:00Z">
        <w:r w:rsidR="00F93040" w:rsidDel="006760AE">
          <w:rPr>
            <w:rFonts w:eastAsiaTheme="minorHAnsi"/>
          </w:rPr>
          <w:delText>that takes to hear a word specked from the source or speaker</w:delText>
        </w:r>
      </w:del>
      <w:ins w:id="2184" w:author="Tomás Rodrigues" w:date="2017-07-28T17:40:00Z">
        <w:r w:rsidR="006760AE">
          <w:rPr>
            <w:rFonts w:eastAsiaTheme="minorHAnsi"/>
          </w:rPr>
          <w:t xml:space="preserve">speaker. </w:t>
        </w:r>
      </w:ins>
      <w:del w:id="2185" w:author="Tomás Rodrigues" w:date="2017-07-28T17:40:00Z">
        <w:r w:rsidR="00F93040" w:rsidDel="006760AE">
          <w:rPr>
            <w:rFonts w:eastAsiaTheme="minorHAnsi"/>
          </w:rPr>
          <w:delText xml:space="preserve">. </w:delText>
        </w:r>
      </w:del>
      <w:r w:rsidR="00F93040">
        <w:rPr>
          <w:rFonts w:eastAsiaTheme="minorHAnsi"/>
        </w:rPr>
        <w:t xml:space="preserve">It can be divided in source delay, receiver delay and network delay. ITU-T </w:t>
      </w:r>
      <w:r w:rsidR="00954FDA">
        <w:rPr>
          <w:rFonts w:eastAsiaTheme="minorHAnsi"/>
        </w:rPr>
        <w:t>recommends that this time don’t exceed the 150ms</w:t>
      </w:r>
      <w:r w:rsidR="00A968D8">
        <w:rPr>
          <w:rFonts w:eastAsiaTheme="minorHAnsi"/>
        </w:rPr>
        <w:t xml:space="preserve"> </w:t>
      </w:r>
      <w:hyperlink w:anchor="Ref61" w:history="1">
        <w:r w:rsidR="00A968D8" w:rsidRPr="007C2AAD">
          <w:rPr>
            <w:rStyle w:val="Hiperligao"/>
            <w:rFonts w:eastAsiaTheme="minorHAnsi"/>
          </w:rPr>
          <w:t>[61</w:t>
        </w:r>
        <w:r w:rsidR="00F93040" w:rsidRPr="007C2AAD">
          <w:rPr>
            <w:rStyle w:val="Hiperligao"/>
            <w:rFonts w:eastAsiaTheme="minorHAnsi"/>
          </w:rPr>
          <w:t>]</w:t>
        </w:r>
      </w:hyperlink>
      <w:r w:rsidR="00954FDA">
        <w:rPr>
          <w:rFonts w:eastAsiaTheme="minorHAnsi"/>
        </w:rPr>
        <w:t xml:space="preserve">. Jitter is the delay variation of packet’s delivery time. </w:t>
      </w:r>
      <w:r w:rsidR="00433894">
        <w:rPr>
          <w:rFonts w:eastAsiaTheme="minorHAnsi"/>
        </w:rPr>
        <w:t>J</w:t>
      </w:r>
      <w:r w:rsidR="00954FDA">
        <w:rPr>
          <w:rFonts w:eastAsiaTheme="minorHAnsi"/>
        </w:rPr>
        <w:t>itter variation</w:t>
      </w:r>
      <w:r w:rsidR="00433894">
        <w:rPr>
          <w:rFonts w:eastAsiaTheme="minorHAnsi"/>
        </w:rPr>
        <w:t xml:space="preserve"> acceptable times</w:t>
      </w:r>
      <w:r w:rsidR="00954FDA">
        <w:rPr>
          <w:rFonts w:eastAsiaTheme="minorHAnsi"/>
        </w:rPr>
        <w:t xml:space="preserve"> </w:t>
      </w:r>
      <w:r w:rsidR="00433894">
        <w:rPr>
          <w:rFonts w:eastAsiaTheme="minorHAnsi"/>
        </w:rPr>
        <w:t>are</w:t>
      </w:r>
      <w:r w:rsidR="00954FDA">
        <w:rPr>
          <w:rFonts w:eastAsiaTheme="minorHAnsi"/>
        </w:rPr>
        <w:t xml:space="preserve"> lower than 100ms</w:t>
      </w:r>
      <w:r w:rsidR="00433894">
        <w:rPr>
          <w:rFonts w:eastAsiaTheme="minorHAnsi"/>
        </w:rPr>
        <w:t xml:space="preserve"> on an IP network. </w:t>
      </w:r>
      <w:del w:id="2186" w:author="Tomás Rodrigues" w:date="2017-07-28T17:40:00Z">
        <w:r w:rsidR="00433894" w:rsidDel="006760AE">
          <w:rPr>
            <w:rFonts w:eastAsiaTheme="minorHAnsi"/>
          </w:rPr>
          <w:delText>The increasing of this time</w:delText>
        </w:r>
      </w:del>
      <w:ins w:id="2187" w:author="Tomás Rodrigues" w:date="2017-07-28T17:40:00Z">
        <w:r w:rsidR="006760AE">
          <w:rPr>
            <w:rFonts w:eastAsiaTheme="minorHAnsi"/>
          </w:rPr>
          <w:t>Larger values</w:t>
        </w:r>
      </w:ins>
      <w:r w:rsidR="00433894">
        <w:rPr>
          <w:rFonts w:eastAsiaTheme="minorHAnsi"/>
        </w:rPr>
        <w:t xml:space="preserve"> can cause loss of voice packets</w:t>
      </w:r>
      <w:r w:rsidR="00A968D8">
        <w:rPr>
          <w:rFonts w:eastAsiaTheme="minorHAnsi"/>
        </w:rPr>
        <w:t xml:space="preserve"> [61]</w:t>
      </w:r>
      <w:r w:rsidR="00433894">
        <w:rPr>
          <w:rFonts w:eastAsiaTheme="minorHAnsi"/>
        </w:rPr>
        <w:t xml:space="preserve">. Packet loss is the loss of packets that may be lost or arrive </w:t>
      </w:r>
      <w:ins w:id="2188" w:author="Tomás Rodrigues" w:date="2017-07-28T17:40:00Z">
        <w:r w:rsidR="006760AE">
          <w:rPr>
            <w:rFonts w:eastAsiaTheme="minorHAnsi"/>
          </w:rPr>
          <w:t>too</w:t>
        </w:r>
      </w:ins>
      <w:ins w:id="2189" w:author="Tomás Rodrigues" w:date="2017-07-28T17:41:00Z">
        <w:r w:rsidR="006760AE">
          <w:rPr>
            <w:rFonts w:eastAsiaTheme="minorHAnsi"/>
          </w:rPr>
          <w:t xml:space="preserve"> </w:t>
        </w:r>
      </w:ins>
      <w:ins w:id="2190" w:author="Tomás Rodrigues" w:date="2017-07-28T17:40:00Z">
        <w:r w:rsidR="006760AE">
          <w:rPr>
            <w:rFonts w:eastAsiaTheme="minorHAnsi"/>
          </w:rPr>
          <w:t>late</w:t>
        </w:r>
      </w:ins>
      <w:ins w:id="2191" w:author="Tomás Rodrigues" w:date="2017-07-28T17:41:00Z">
        <w:r w:rsidR="006760AE">
          <w:rPr>
            <w:rFonts w:eastAsiaTheme="minorHAnsi"/>
          </w:rPr>
          <w:t xml:space="preserve"> be played back</w:t>
        </w:r>
      </w:ins>
      <w:del w:id="2192" w:author="Tomás Rodrigues" w:date="2017-07-28T17:40:00Z">
        <w:r w:rsidR="00433894" w:rsidDel="006760AE">
          <w:rPr>
            <w:rFonts w:eastAsiaTheme="minorHAnsi"/>
          </w:rPr>
          <w:delText>late in the transmission</w:delText>
        </w:r>
      </w:del>
      <w:r w:rsidR="00433894">
        <w:rPr>
          <w:rFonts w:eastAsiaTheme="minorHAnsi"/>
        </w:rPr>
        <w:t>. Finally, throughput</w:t>
      </w:r>
      <w:r w:rsidR="00A968D8">
        <w:rPr>
          <w:rFonts w:eastAsiaTheme="minorHAnsi"/>
        </w:rPr>
        <w:t xml:space="preserve"> is</w:t>
      </w:r>
      <w:r w:rsidR="00433894">
        <w:rPr>
          <w:rFonts w:eastAsiaTheme="minorHAnsi"/>
        </w:rPr>
        <w:t xml:space="preserve"> </w:t>
      </w:r>
      <w:r w:rsidR="00A968D8">
        <w:rPr>
          <w:rFonts w:eastAsiaTheme="minorHAnsi"/>
        </w:rPr>
        <w:t xml:space="preserve">the maximum </w:t>
      </w:r>
      <w:commentRangeStart w:id="2193"/>
      <w:r w:rsidR="00A968D8">
        <w:rPr>
          <w:rFonts w:eastAsiaTheme="minorHAnsi"/>
        </w:rPr>
        <w:t xml:space="preserve">amount of information </w:t>
      </w:r>
      <w:r w:rsidR="002A1B1F">
        <w:rPr>
          <w:rFonts w:eastAsiaTheme="minorHAnsi"/>
        </w:rPr>
        <w:t>that can be received or processed,</w:t>
      </w:r>
      <w:r w:rsidR="00A968D8">
        <w:rPr>
          <w:rFonts w:eastAsiaTheme="minorHAnsi"/>
        </w:rPr>
        <w:t xml:space="preserve"> during a certain interval of time. In </w:t>
      </w:r>
      <w:r w:rsidR="00C7798A">
        <w:rPr>
          <w:rFonts w:eastAsiaTheme="minorHAnsi"/>
        </w:rPr>
        <w:t>VoIP,</w:t>
      </w:r>
      <w:r w:rsidR="00A968D8">
        <w:rPr>
          <w:rFonts w:eastAsiaTheme="minorHAnsi"/>
        </w:rPr>
        <w:t xml:space="preserve"> it depends on the codec</w:t>
      </w:r>
      <w:ins w:id="2194" w:author="tomasrodrigues@ua.pt" w:date="2017-08-29T15:54:00Z">
        <w:r w:rsidR="007E5093">
          <w:rPr>
            <w:rFonts w:eastAsiaTheme="minorHAnsi"/>
          </w:rPr>
          <w:t>s</w:t>
        </w:r>
      </w:ins>
      <w:r w:rsidR="00A968D8">
        <w:rPr>
          <w:rFonts w:eastAsiaTheme="minorHAnsi"/>
        </w:rPr>
        <w:t xml:space="preserve"> used and on the number of users. </w:t>
      </w:r>
      <w:commentRangeEnd w:id="2193"/>
      <w:r w:rsidR="006760AE">
        <w:rPr>
          <w:rStyle w:val="Refdecomentrio"/>
        </w:rPr>
        <w:commentReference w:id="2193"/>
      </w:r>
    </w:p>
    <w:p w14:paraId="4A5A8973" w14:textId="77777777" w:rsidR="00371F77" w:rsidRDefault="000D781C" w:rsidP="00973A73">
      <w:pPr>
        <w:rPr>
          <w:rFonts w:eastAsiaTheme="minorHAnsi"/>
        </w:rPr>
      </w:pPr>
      <w:r w:rsidRPr="00D32FC4">
        <w:rPr>
          <w:rFonts w:eastAsiaTheme="minorHAnsi"/>
        </w:rPr>
        <w:t xml:space="preserve">  </w:t>
      </w:r>
      <w:r w:rsidR="00932B8F">
        <w:rPr>
          <w:rFonts w:eastAsiaTheme="minorHAnsi"/>
        </w:rPr>
        <w:t xml:space="preserve"> </w:t>
      </w:r>
      <w:r w:rsidRPr="00D32FC4">
        <w:rPr>
          <w:rFonts w:eastAsiaTheme="minorHAnsi"/>
        </w:rPr>
        <w:t>QoS provision in 4G networks is a challenge because the network “supports varying bit rates from multiple users</w:t>
      </w:r>
      <w:r w:rsidR="00BB5363">
        <w:rPr>
          <w:rFonts w:eastAsiaTheme="minorHAnsi"/>
        </w:rPr>
        <w:t>,</w:t>
      </w:r>
      <w:r w:rsidRPr="00D32FC4">
        <w:rPr>
          <w:rFonts w:eastAsiaTheme="minorHAnsi"/>
        </w:rPr>
        <w:t xml:space="preserve"> a variety of applications, hostile channel characteristics, bandwidth allocation, fault-tolerance le</w:t>
      </w:r>
      <w:r w:rsidR="00BB5363">
        <w:rPr>
          <w:rFonts w:eastAsiaTheme="minorHAnsi"/>
        </w:rPr>
        <w:t>vels</w:t>
      </w:r>
      <w:r w:rsidRPr="00D32FC4">
        <w:rPr>
          <w:rFonts w:eastAsiaTheme="minorHAnsi"/>
        </w:rPr>
        <w:t xml:space="preserve"> and </w:t>
      </w:r>
      <w:r w:rsidR="00BB5363">
        <w:rPr>
          <w:rFonts w:eastAsiaTheme="minorHAnsi"/>
        </w:rPr>
        <w:t xml:space="preserve">a </w:t>
      </w:r>
      <w:r w:rsidRPr="00D32FC4">
        <w:rPr>
          <w:rFonts w:eastAsiaTheme="minorHAnsi"/>
        </w:rPr>
        <w:t xml:space="preserve">frequent handoff among heterogeneous wireless networks” </w:t>
      </w:r>
      <w:hyperlink w:anchor="Ref19" w:history="1">
        <w:r w:rsidRPr="007C2AAD">
          <w:rPr>
            <w:rStyle w:val="Hiperligao"/>
            <w:rFonts w:eastAsiaTheme="minorHAnsi"/>
          </w:rPr>
          <w:t>[19]</w:t>
        </w:r>
      </w:hyperlink>
      <w:r w:rsidRPr="00D32FC4">
        <w:rPr>
          <w:rFonts w:eastAsiaTheme="minorHAnsi"/>
        </w:rPr>
        <w:t>.</w:t>
      </w:r>
      <w:r w:rsidR="00A066B9">
        <w:rPr>
          <w:rFonts w:eastAsiaTheme="minorHAnsi"/>
        </w:rPr>
        <w:t xml:space="preserve"> </w:t>
      </w:r>
      <w:r w:rsidR="00371F77">
        <w:rPr>
          <w:rFonts w:eastAsiaTheme="minorHAnsi"/>
        </w:rPr>
        <w:t>Different applications can depend primarily on different parameters, for example, an application that is delay sensitive requires the QoS to have delay guarantees, but other application may require that packets are delivered reliably from the source to d</w:t>
      </w:r>
      <w:r w:rsidR="00C24951">
        <w:rPr>
          <w:rFonts w:eastAsiaTheme="minorHAnsi"/>
        </w:rPr>
        <w:t>estination, needing reliability.</w:t>
      </w:r>
      <w:r w:rsidR="00371F77">
        <w:rPr>
          <w:rFonts w:eastAsiaTheme="minorHAnsi"/>
        </w:rPr>
        <w:t xml:space="preserve"> </w:t>
      </w:r>
      <w:r w:rsidR="00C24951">
        <w:rPr>
          <w:rFonts w:eastAsiaTheme="minorHAnsi"/>
        </w:rPr>
        <w:t xml:space="preserve">Other metrics that describe </w:t>
      </w:r>
      <w:r w:rsidR="00DD0D0E">
        <w:rPr>
          <w:rFonts w:eastAsiaTheme="minorHAnsi"/>
        </w:rPr>
        <w:t xml:space="preserve">the </w:t>
      </w:r>
      <w:r w:rsidR="00C24951">
        <w:rPr>
          <w:rFonts w:eastAsiaTheme="minorHAnsi"/>
        </w:rPr>
        <w:t>QoS</w:t>
      </w:r>
      <w:r w:rsidR="00DD0D0E">
        <w:rPr>
          <w:rFonts w:eastAsiaTheme="minorHAnsi"/>
        </w:rPr>
        <w:t xml:space="preserve"> performance</w:t>
      </w:r>
      <w:r w:rsidR="00C24951">
        <w:rPr>
          <w:rFonts w:eastAsiaTheme="minorHAnsi"/>
        </w:rPr>
        <w:t xml:space="preserve"> in</w:t>
      </w:r>
      <w:r w:rsidR="00DD0D0E">
        <w:rPr>
          <w:rFonts w:eastAsiaTheme="minorHAnsi"/>
        </w:rPr>
        <w:t xml:space="preserve"> cellular networks are jitter</w:t>
      </w:r>
      <w:del w:id="2195" w:author="Tomás Rodrigues" w:date="2017-07-28T17:41:00Z">
        <w:r w:rsidR="00DD0D0E" w:rsidDel="006760AE">
          <w:rPr>
            <w:rFonts w:eastAsiaTheme="minorHAnsi"/>
          </w:rPr>
          <w:delText xml:space="preserve"> (delay variation)</w:delText>
        </w:r>
      </w:del>
      <w:r w:rsidR="00DD0D0E">
        <w:rPr>
          <w:rFonts w:eastAsiaTheme="minorHAnsi"/>
        </w:rPr>
        <w:t>, service/network availability</w:t>
      </w:r>
      <w:r w:rsidR="00DD0D0E" w:rsidRPr="00D32FC4">
        <w:rPr>
          <w:rFonts w:eastAsiaTheme="minorHAnsi"/>
          <w:lang w:eastAsia="en-US"/>
        </w:rPr>
        <w:t>,</w:t>
      </w:r>
      <w:r w:rsidR="00DD0D0E">
        <w:rPr>
          <w:rFonts w:eastAsiaTheme="minorHAnsi"/>
          <w:lang w:eastAsia="en-US"/>
        </w:rPr>
        <w:t xml:space="preserve"> </w:t>
      </w:r>
      <w:r w:rsidR="00DD0D0E" w:rsidRPr="00D32FC4">
        <w:rPr>
          <w:rFonts w:eastAsiaTheme="minorHAnsi"/>
          <w:lang w:eastAsia="en-US"/>
        </w:rPr>
        <w:t>bandwidth (the rate at which traffic is carried by the network),</w:t>
      </w:r>
      <w:r w:rsidR="00DD0D0E">
        <w:rPr>
          <w:rFonts w:eastAsiaTheme="minorHAnsi"/>
          <w:lang w:eastAsia="en-US"/>
        </w:rPr>
        <w:t xml:space="preserve"> throughput and packet loss</w:t>
      </w:r>
      <w:r w:rsidR="00855E78">
        <w:rPr>
          <w:rFonts w:eastAsiaTheme="minorHAnsi"/>
          <w:lang w:eastAsia="en-US"/>
        </w:rPr>
        <w:t xml:space="preserve"> </w:t>
      </w:r>
      <w:hyperlink w:anchor="Ref62" w:history="1">
        <w:r w:rsidR="00855E78" w:rsidRPr="007C2AAD">
          <w:rPr>
            <w:rStyle w:val="Hiperligao"/>
            <w:rFonts w:eastAsiaTheme="minorHAnsi"/>
            <w:lang w:eastAsia="en-US"/>
          </w:rPr>
          <w:t>[62]</w:t>
        </w:r>
        <w:r w:rsidR="00DD0D0E" w:rsidRPr="007C2AAD">
          <w:rPr>
            <w:rStyle w:val="Hiperligao"/>
            <w:rFonts w:eastAsiaTheme="minorHAnsi"/>
            <w:lang w:eastAsia="en-US"/>
          </w:rPr>
          <w:t>.</w:t>
        </w:r>
      </w:hyperlink>
    </w:p>
    <w:p w14:paraId="0E57D573" w14:textId="77777777" w:rsidR="00973A73" w:rsidRDefault="00371F77" w:rsidP="00973A73">
      <w:pPr>
        <w:rPr>
          <w:rFonts w:eastAsiaTheme="minorHAnsi"/>
        </w:rPr>
      </w:pPr>
      <w:r>
        <w:rPr>
          <w:rFonts w:eastAsiaTheme="minorHAnsi"/>
        </w:rPr>
        <w:t xml:space="preserve">   QoS</w:t>
      </w:r>
      <w:r w:rsidR="00A066B9" w:rsidRPr="00D32FC4">
        <w:rPr>
          <w:rFonts w:eastAsiaTheme="minorHAnsi"/>
        </w:rPr>
        <w:t xml:space="preserve"> support can </w:t>
      </w:r>
      <w:r w:rsidR="00A066B9">
        <w:rPr>
          <w:rFonts w:eastAsiaTheme="minorHAnsi"/>
        </w:rPr>
        <w:t>exist</w:t>
      </w:r>
      <w:r w:rsidR="00A066B9" w:rsidRPr="00D32FC4">
        <w:rPr>
          <w:rFonts w:eastAsiaTheme="minorHAnsi"/>
        </w:rPr>
        <w:t xml:space="preserve"> at the transport, application, network, user and switching levels</w:t>
      </w:r>
      <w:r w:rsidR="009E314C">
        <w:rPr>
          <w:rFonts w:eastAsiaTheme="minorHAnsi"/>
        </w:rPr>
        <w:t xml:space="preserve">, </w:t>
      </w:r>
      <w:r w:rsidR="00A066B9">
        <w:rPr>
          <w:rFonts w:eastAsiaTheme="minorHAnsi"/>
        </w:rPr>
        <w:t>and it</w:t>
      </w:r>
      <w:r w:rsidR="00A066B9">
        <w:rPr>
          <w:rFonts w:eastAsiaTheme="minorHAnsi"/>
          <w:lang w:eastAsia="en-US"/>
        </w:rPr>
        <w:t xml:space="preserve"> </w:t>
      </w:r>
      <w:r w:rsidR="00A066B9" w:rsidRPr="00D32FC4">
        <w:rPr>
          <w:rFonts w:eastAsiaTheme="minorHAnsi"/>
          <w:lang w:eastAsia="en-US"/>
        </w:rPr>
        <w:t xml:space="preserve">can </w:t>
      </w:r>
      <w:r w:rsidR="00A066B9">
        <w:rPr>
          <w:rFonts w:eastAsiaTheme="minorHAnsi"/>
          <w:lang w:eastAsia="en-US"/>
        </w:rPr>
        <w:t xml:space="preserve">be </w:t>
      </w:r>
      <w:r w:rsidR="00A066B9" w:rsidRPr="00D32FC4">
        <w:rPr>
          <w:rFonts w:eastAsiaTheme="minorHAnsi"/>
          <w:lang w:eastAsia="en-US"/>
        </w:rPr>
        <w:t>appli</w:t>
      </w:r>
      <w:r w:rsidR="00A066B9">
        <w:rPr>
          <w:rFonts w:eastAsiaTheme="minorHAnsi"/>
          <w:lang w:eastAsia="en-US"/>
        </w:rPr>
        <w:t>ed</w:t>
      </w:r>
      <w:r w:rsidR="00A066B9" w:rsidRPr="00D32FC4">
        <w:rPr>
          <w:rFonts w:eastAsiaTheme="minorHAnsi"/>
          <w:lang w:eastAsia="en-US"/>
        </w:rPr>
        <w:t xml:space="preserve"> per flow (individual, unidirectional streams) or per aggregate (two or more flows having something in common)</w:t>
      </w:r>
      <w:ins w:id="2196" w:author="Tomás Rodrigues" w:date="2017-07-28T17:42:00Z">
        <w:r w:rsidR="006760AE">
          <w:rPr>
            <w:rFonts w:eastAsiaTheme="minorHAnsi"/>
            <w:lang w:eastAsia="en-US"/>
          </w:rPr>
          <w:t xml:space="preserve"> </w:t>
        </w:r>
      </w:ins>
      <w:del w:id="2197" w:author="Tomás Rodrigues" w:date="2017-07-28T17:42:00Z">
        <w:r w:rsidR="00A066B9" w:rsidRPr="00D32FC4" w:rsidDel="006760AE">
          <w:rPr>
            <w:rFonts w:eastAsiaTheme="minorHAnsi"/>
            <w:lang w:eastAsia="en-US"/>
          </w:rPr>
          <w:delText xml:space="preserve"> basis</w:delText>
        </w:r>
        <w:r w:rsidR="00855E78" w:rsidDel="006760AE">
          <w:rPr>
            <w:rFonts w:eastAsiaTheme="minorHAnsi"/>
            <w:lang w:eastAsia="en-US"/>
          </w:rPr>
          <w:delText xml:space="preserve"> </w:delText>
        </w:r>
      </w:del>
      <w:hyperlink w:anchor="Ref19" w:history="1">
        <w:r w:rsidR="00855E78" w:rsidRPr="007C2AAD">
          <w:rPr>
            <w:rStyle w:val="Hiperligao"/>
            <w:rFonts w:eastAsiaTheme="minorHAnsi"/>
            <w:lang w:eastAsia="en-US"/>
          </w:rPr>
          <w:t>[19]</w:t>
        </w:r>
        <w:r w:rsidR="00A066B9" w:rsidRPr="007C2AAD">
          <w:rPr>
            <w:rStyle w:val="Hiperligao"/>
            <w:rFonts w:eastAsiaTheme="minorHAnsi"/>
          </w:rPr>
          <w:t>.</w:t>
        </w:r>
      </w:hyperlink>
    </w:p>
    <w:p w14:paraId="5AA459FE" w14:textId="77777777" w:rsidR="0006444C" w:rsidRPr="00DD0D0E" w:rsidRDefault="00DD0D0E" w:rsidP="00DD0D0E">
      <w:pPr>
        <w:rPr>
          <w:rFonts w:eastAsiaTheme="minorHAnsi"/>
        </w:rPr>
      </w:pPr>
      <w:r>
        <w:rPr>
          <w:rFonts w:eastAsiaTheme="minorHAnsi"/>
        </w:rPr>
        <w:t xml:space="preserve">   A lot of research for QoS provision on </w:t>
      </w:r>
      <w:r w:rsidR="00855E78">
        <w:rPr>
          <w:rFonts w:eastAsiaTheme="minorHAnsi"/>
        </w:rPr>
        <w:t>cellular</w:t>
      </w:r>
      <w:r>
        <w:rPr>
          <w:rFonts w:eastAsiaTheme="minorHAnsi"/>
        </w:rPr>
        <w:t xml:space="preserve"> network</w:t>
      </w:r>
      <w:r w:rsidR="00855E78">
        <w:rPr>
          <w:rFonts w:eastAsiaTheme="minorHAnsi"/>
        </w:rPr>
        <w:t>s</w:t>
      </w:r>
      <w:r>
        <w:rPr>
          <w:rFonts w:eastAsiaTheme="minorHAnsi"/>
        </w:rPr>
        <w:t xml:space="preserve"> is being made due to the challenges mentioned above.</w:t>
      </w:r>
      <w:r w:rsidR="00855E78">
        <w:rPr>
          <w:rFonts w:eastAsiaTheme="minorHAnsi"/>
        </w:rPr>
        <w:t xml:space="preserve"> On 4G network these issues are even more challenging,</w:t>
      </w:r>
      <w:r w:rsidR="004F378B">
        <w:rPr>
          <w:rFonts w:eastAsiaTheme="minorHAnsi"/>
        </w:rPr>
        <w:t xml:space="preserve"> because</w:t>
      </w:r>
      <w:r w:rsidR="00855E78">
        <w:rPr>
          <w:rFonts w:eastAsiaTheme="minorHAnsi"/>
        </w:rPr>
        <w:t xml:space="preserve"> QoS and signaling protocols </w:t>
      </w:r>
      <w:r w:rsidR="004F378B">
        <w:rPr>
          <w:rFonts w:eastAsiaTheme="minorHAnsi"/>
        </w:rPr>
        <w:t>may</w:t>
      </w:r>
      <w:r w:rsidR="00855E78">
        <w:rPr>
          <w:rFonts w:eastAsiaTheme="minorHAnsi"/>
        </w:rPr>
        <w:t xml:space="preserve"> handle voice over IP in 4G networks, but </w:t>
      </w:r>
      <w:r w:rsidR="004F378B">
        <w:rPr>
          <w:rFonts w:eastAsiaTheme="minorHAnsi"/>
        </w:rPr>
        <w:t xml:space="preserve">with the exponential increase in </w:t>
      </w:r>
      <w:r w:rsidR="00855E78">
        <w:rPr>
          <w:rFonts w:eastAsiaTheme="minorHAnsi"/>
        </w:rPr>
        <w:t>data</w:t>
      </w:r>
      <w:r w:rsidR="004F378B">
        <w:rPr>
          <w:rFonts w:eastAsiaTheme="minorHAnsi"/>
        </w:rPr>
        <w:t xml:space="preserve"> traffic it is needed, more and more, </w:t>
      </w:r>
      <w:r w:rsidR="00855E78">
        <w:rPr>
          <w:rFonts w:eastAsiaTheme="minorHAnsi"/>
        </w:rPr>
        <w:t>traffic engineering</w:t>
      </w:r>
      <w:r w:rsidR="004F378B">
        <w:rPr>
          <w:rFonts w:eastAsiaTheme="minorHAnsi"/>
        </w:rPr>
        <w:t xml:space="preserve"> on IP </w:t>
      </w:r>
      <w:hyperlink w:anchor="Ref63" w:history="1">
        <w:r w:rsidR="004F378B" w:rsidRPr="007C2AAD">
          <w:rPr>
            <w:rStyle w:val="Hiperligao"/>
            <w:rFonts w:eastAsiaTheme="minorHAnsi"/>
          </w:rPr>
          <w:t>[63].</w:t>
        </w:r>
      </w:hyperlink>
    </w:p>
    <w:p w14:paraId="6E1D4E78" w14:textId="77777777" w:rsidR="00973A73" w:rsidRPr="00D32FC4" w:rsidRDefault="000D781C" w:rsidP="00973A73">
      <w:r w:rsidRPr="00D32FC4">
        <w:t xml:space="preserve">   In </w:t>
      </w:r>
      <w:hyperlink w:anchor="Ref2_1" w:history="1">
        <w:r w:rsidRPr="00A832BF">
          <w:rPr>
            <w:rStyle w:val="Hiperligao"/>
          </w:rPr>
          <w:t>section 2.1</w:t>
        </w:r>
      </w:hyperlink>
      <w:r w:rsidR="00D04FC8">
        <w:t>,</w:t>
      </w:r>
      <w:r w:rsidRPr="00D32FC4">
        <w:t xml:space="preserve"> </w:t>
      </w:r>
      <w:r w:rsidR="00D04FC8">
        <w:t>it was</w:t>
      </w:r>
      <w:r w:rsidRPr="00D32FC4">
        <w:t xml:space="preserve"> alrea</w:t>
      </w:r>
      <w:r w:rsidR="00455BCB">
        <w:t>dy seen that QoS</w:t>
      </w:r>
      <w:r w:rsidR="00A066B9">
        <w:t xml:space="preserve"> improvement</w:t>
      </w:r>
      <w:r w:rsidR="00455BCB">
        <w:t xml:space="preserve"> in 5G n</w:t>
      </w:r>
      <w:r w:rsidRPr="00D32FC4">
        <w:t>etworks is a</w:t>
      </w:r>
      <w:r w:rsidR="00455BCB">
        <w:t xml:space="preserve"> must. Based on the projections, </w:t>
      </w:r>
      <w:r w:rsidRPr="00D32FC4">
        <w:t>the number of machine to machine (</w:t>
      </w:r>
      <w:commentRangeStart w:id="2198"/>
      <w:r w:rsidRPr="00D32FC4">
        <w:t>M2M</w:t>
      </w:r>
      <w:commentRangeEnd w:id="2198"/>
      <w:r w:rsidR="006760AE">
        <w:rPr>
          <w:rStyle w:val="Refdecomentrio"/>
        </w:rPr>
        <w:commentReference w:id="2198"/>
      </w:r>
      <w:r w:rsidRPr="00D32FC4">
        <w:t xml:space="preserve">) connections </w:t>
      </w:r>
      <w:r w:rsidR="008E2426">
        <w:t>on</w:t>
      </w:r>
      <w:r w:rsidRPr="00D32FC4">
        <w:t xml:space="preserve"> the networks of m</w:t>
      </w:r>
      <w:r w:rsidR="002A1B1F">
        <w:t xml:space="preserve">obile operators will surpass the </w:t>
      </w:r>
      <w:commentRangeStart w:id="2199"/>
      <w:r w:rsidR="002A1B1F">
        <w:t xml:space="preserve">20.000.000.000 </w:t>
      </w:r>
      <w:commentRangeEnd w:id="2199"/>
      <w:r w:rsidR="006760AE">
        <w:rPr>
          <w:rStyle w:val="Refdecomentrio"/>
        </w:rPr>
        <w:commentReference w:id="2199"/>
      </w:r>
      <w:r w:rsidR="002A1B1F">
        <w:t xml:space="preserve">connections </w:t>
      </w:r>
      <w:hyperlink w:anchor="Ref39" w:history="1">
        <w:r w:rsidRPr="007C2AAD">
          <w:rPr>
            <w:rStyle w:val="Hiperligao"/>
          </w:rPr>
          <w:t>[39]</w:t>
        </w:r>
      </w:hyperlink>
      <w:r w:rsidR="002A1B1F">
        <w:t>. T</w:t>
      </w:r>
      <w:r w:rsidRPr="00D32FC4">
        <w:t>wo times more than the present number and in 2022 mobile operator</w:t>
      </w:r>
      <w:r w:rsidR="002A1B1F">
        <w:t xml:space="preserve">s will have more than </w:t>
      </w:r>
      <w:commentRangeStart w:id="2200"/>
      <w:r w:rsidR="002A1B1F">
        <w:t xml:space="preserve">26.000.000.000 </w:t>
      </w:r>
      <w:commentRangeEnd w:id="2200"/>
      <w:r w:rsidR="006760AE">
        <w:rPr>
          <w:rStyle w:val="Refdecomentrio"/>
        </w:rPr>
        <w:commentReference w:id="2200"/>
      </w:r>
      <w:r w:rsidR="002A1B1F" w:rsidRPr="00D32FC4">
        <w:t>machine</w:t>
      </w:r>
      <w:r w:rsidRPr="00D32FC4">
        <w:t xml:space="preserve"> to machine connections.</w:t>
      </w:r>
    </w:p>
    <w:p w14:paraId="755852B1" w14:textId="77777777" w:rsidR="00BE126B" w:rsidRDefault="0096152E" w:rsidP="00973A73">
      <w:pPr>
        <w:ind w:left="0"/>
      </w:pPr>
      <w:r w:rsidRPr="00D32FC4">
        <w:t xml:space="preserve">   </w:t>
      </w:r>
      <w:r w:rsidR="000D781C" w:rsidRPr="00D32FC4">
        <w:t xml:space="preserve">Some general trends related to 5G can be explained in terms of machine to machine traffic and number of machine to machine connections in mobile. </w:t>
      </w:r>
      <w:r w:rsidR="002518DF">
        <w:t>T</w:t>
      </w:r>
      <w:r w:rsidR="000D781C" w:rsidRPr="00D32FC4">
        <w:t>hese huge numbers</w:t>
      </w:r>
      <w:r w:rsidR="002518DF">
        <w:t xml:space="preserve"> can be seen in figure </w:t>
      </w:r>
      <w:r w:rsidR="002518DF">
        <w:lastRenderedPageBreak/>
        <w:t>2.10 at left and right, respectively.</w:t>
      </w:r>
      <w:r w:rsidR="002518DF" w:rsidRPr="002518DF">
        <w:t xml:space="preserve"> </w:t>
      </w:r>
      <w:r w:rsidR="002518DF">
        <w:t xml:space="preserve">Based on this continuous increase of devices connected on the network the </w:t>
      </w:r>
      <w:r w:rsidR="002518DF" w:rsidRPr="00D32FC4">
        <w:t>data rate, delay bound, cell spectral efficiency and latency in 5G needs to be improved and that is supposed to be attained using non-orthogonal access methods in radio access networks [38</w:t>
      </w:r>
      <w:r w:rsidR="007C2AAD">
        <w:t>, 67</w:t>
      </w:r>
      <w:r w:rsidR="002518DF" w:rsidRPr="00D32FC4">
        <w:t>].</w:t>
      </w:r>
    </w:p>
    <w:p w14:paraId="58694F4E" w14:textId="77777777" w:rsidR="00BE126B" w:rsidRDefault="00C509AB" w:rsidP="00973A73">
      <w:pPr>
        <w:ind w:left="0"/>
      </w:pPr>
      <w:r>
        <w:rPr>
          <w:noProof/>
          <w:lang w:val="pt-PT"/>
        </w:rPr>
        <w:pict w14:anchorId="3590D290">
          <v:shapetype id="_x0000_t202" coordsize="21600,21600" o:spt="202" path="m,l,21600r21600,l21600,xe">
            <v:stroke joinstyle="miter"/>
            <v:path gradientshapeok="t" o:connecttype="rect"/>
          </v:shapetype>
          <v:shape id="Text Box 26" o:spid="_x0000_s1234" type="#_x0000_t202" style="position:absolute;left:0;text-align:left;margin-left:1pt;margin-top:208.8pt;width:426.3pt;height:26.9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" stroked="f">
            <v:textbox style="mso-next-textbox:#Text Box 26" inset="0,0,0,0">
              <w:txbxContent>
                <w:p w14:paraId="0E85675D" w14:textId="38512934" w:rsidR="00786814" w:rsidRPr="00973A73" w:rsidRDefault="00786814" w:rsidP="00973A73">
                  <w:pPr>
                    <w:pStyle w:val="Legenda"/>
                    <w:jc w:val="center"/>
                    <w:rPr>
                      <w:rFonts w:ascii="Arial" w:eastAsia="Times New Roman" w:hAnsi="Arial" w:cs="Times New Roman"/>
                      <w:noProof/>
                      <w:szCs w:val="20"/>
                      <w:lang w:val="en-US"/>
                    </w:rPr>
                  </w:pPr>
                  <w:bookmarkStart w:id="2201" w:name="_Toc489744282"/>
                  <w:r w:rsidRPr="00973A73">
                    <w:rPr>
                      <w:lang w:val="en-US"/>
                    </w:rPr>
                    <w:t xml:space="preserve">Figure </w:t>
                  </w:r>
                  <w:ins w:id="2202"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2</w:t>
                  </w:r>
                  <w:ins w:id="2203"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2204" w:author="tomasrodrigues@ua.pt" w:date="2017-08-30T16:03:00Z">
                    <w:r w:rsidR="00725F1B">
                      <w:rPr>
                        <w:noProof/>
                        <w:lang w:val="en-US"/>
                      </w:rPr>
                      <w:t>10</w:t>
                    </w:r>
                  </w:ins>
                  <w:ins w:id="2205" w:author="tomasrodrigues@ua.pt" w:date="2017-08-03T17:53:00Z">
                    <w:r>
                      <w:rPr>
                        <w:lang w:val="en-US"/>
                      </w:rPr>
                      <w:fldChar w:fldCharType="end"/>
                    </w:r>
                  </w:ins>
                  <w:del w:id="2206"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2</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10</w:delText>
                    </w:r>
                    <w:r w:rsidDel="005A5DE0">
                      <w:rPr>
                        <w:lang w:val="en-US"/>
                      </w:rPr>
                      <w:fldChar w:fldCharType="end"/>
                    </w:r>
                  </w:del>
                  <w:r w:rsidRPr="00973A73">
                    <w:rPr>
                      <w:lang w:val="en-US"/>
                    </w:rPr>
                    <w:t xml:space="preserve"> - Machine to machine traffic and con</w:t>
                  </w:r>
                  <w:r>
                    <w:rPr>
                      <w:lang w:val="en-US"/>
                    </w:rPr>
                    <w:t xml:space="preserve">nections number respectively </w:t>
                  </w:r>
                  <w:hyperlink w:anchor="Ref67" w:history="1">
                    <w:r w:rsidRPr="007C2AAD">
                      <w:rPr>
                        <w:rStyle w:val="Hiperligao"/>
                        <w:lang w:val="en-US"/>
                      </w:rPr>
                      <w:t>[67]</w:t>
                    </w:r>
                    <w:bookmarkEnd w:id="2201"/>
                  </w:hyperlink>
                </w:p>
              </w:txbxContent>
            </v:textbox>
            <w10:wrap type="square"/>
          </v:shape>
        </w:pict>
      </w:r>
      <w:r w:rsidR="00BE126B">
        <w:rPr>
          <w:noProof/>
          <w:lang w:val="pt-PT"/>
        </w:rPr>
        <w:drawing>
          <wp:inline distT="0" distB="0" distL="0" distR="0" wp14:anchorId="0FEAB96E" wp14:editId="0350E83D">
            <wp:extent cx="2809210" cy="2477386"/>
            <wp:effectExtent l="19050" t="0" r="10190" b="0"/>
            <wp:docPr id="37"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BE126B">
        <w:rPr>
          <w:noProof/>
          <w:lang w:val="pt-PT"/>
        </w:rPr>
        <w:drawing>
          <wp:inline distT="0" distB="0" distL="0" distR="0" wp14:anchorId="19D9F6A4" wp14:editId="51EA2781">
            <wp:extent cx="2652898" cy="2481943"/>
            <wp:effectExtent l="19050" t="0" r="14102" b="0"/>
            <wp:docPr id="38"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B1438AE" w14:textId="77777777" w:rsidR="00973A73" w:rsidRPr="00D32FC4" w:rsidRDefault="000D781C" w:rsidP="00973A73">
      <w:pPr>
        <w:ind w:left="0"/>
      </w:pPr>
      <w:r w:rsidRPr="00D32FC4">
        <w:t xml:space="preserve">   </w:t>
      </w:r>
      <w:r w:rsidR="00455BCB">
        <w:t>A</w:t>
      </w:r>
      <w:r w:rsidRPr="00D32FC4">
        <w:t xml:space="preserve"> big issue about this topic is the tactile Internet </w:t>
      </w:r>
      <w:r w:rsidR="0096152E" w:rsidRPr="00D32FC4">
        <w:t xml:space="preserve">as it </w:t>
      </w:r>
      <w:r w:rsidRPr="00D32FC4">
        <w:t xml:space="preserve">requires the best QoS, especially latency </w:t>
      </w:r>
      <w:r w:rsidR="0096152E" w:rsidRPr="00D32FC4">
        <w:t>at</w:t>
      </w:r>
      <w:r w:rsidR="002A1B1F">
        <w:t xml:space="preserve"> the order of 1ms </w:t>
      </w:r>
      <w:r w:rsidRPr="00D32FC4">
        <w:t>for senses</w:t>
      </w:r>
      <w:r w:rsidR="002A1B1F">
        <w:t>,</w:t>
      </w:r>
      <w:r w:rsidRPr="00D32FC4">
        <w:t xml:space="preserve"> such as touching, seeing, and hearing objects far away, as precise as human perception. However, the currently proposed architectures do not support efficient tactile Internet services. In future, it would be a promising area as to encode senses, exchange data satisfying the zero latency, and enable the user to receive the sensation </w:t>
      </w:r>
      <w:hyperlink w:anchor="Ref37" w:history="1">
        <w:r w:rsidRPr="007C2AAD">
          <w:rPr>
            <w:rStyle w:val="Hiperligao"/>
          </w:rPr>
          <w:t>[37]</w:t>
        </w:r>
      </w:hyperlink>
      <w:r w:rsidRPr="00D32FC4">
        <w:t>. Lastly, for cloud</w:t>
      </w:r>
      <w:r w:rsidR="007C725D">
        <w:t>,</w:t>
      </w:r>
      <w:r w:rsidR="002109ED" w:rsidRPr="00D32FC4">
        <w:t xml:space="preserve"> it</w:t>
      </w:r>
      <w:r w:rsidRPr="00D32FC4">
        <w:t xml:space="preserve"> is proposed the deployment of a quality management element (</w:t>
      </w:r>
      <w:commentRangeStart w:id="2207"/>
      <w:r w:rsidRPr="00D32FC4">
        <w:t>QME</w:t>
      </w:r>
      <w:commentRangeEnd w:id="2207"/>
      <w:r w:rsidR="006760AE">
        <w:rPr>
          <w:rStyle w:val="Refdecomentrio"/>
        </w:rPr>
        <w:commentReference w:id="2207"/>
      </w:r>
      <w:r w:rsidRPr="00D32FC4">
        <w:t>) in the cloud for monitoring inter-UEs and inter-layer (the control and the data layers in C-RANs) QoS.</w:t>
      </w:r>
    </w:p>
    <w:p w14:paraId="31CF40C8" w14:textId="77777777" w:rsidR="00973A73" w:rsidRPr="00D32FC4" w:rsidRDefault="00973A73" w:rsidP="00973A73">
      <w:pPr>
        <w:ind w:left="0"/>
      </w:pPr>
    </w:p>
    <w:p w14:paraId="76F4FCC3" w14:textId="77777777" w:rsidR="00973A73" w:rsidRPr="00D32FC4" w:rsidRDefault="000D781C" w:rsidP="00E81E7E">
      <w:pPr>
        <w:pStyle w:val="Cabealho3"/>
        <w:rPr>
          <w:lang w:eastAsia="en-US"/>
        </w:rPr>
      </w:pPr>
      <w:bookmarkStart w:id="2208" w:name="_Toc491797487"/>
      <w:bookmarkStart w:id="2209" w:name="Ref2_4"/>
      <w:r w:rsidRPr="00D32FC4">
        <w:rPr>
          <w:lang w:eastAsia="en-US"/>
        </w:rPr>
        <w:t>Quality of Experience</w:t>
      </w:r>
      <w:bookmarkEnd w:id="2208"/>
    </w:p>
    <w:bookmarkEnd w:id="2209"/>
    <w:p w14:paraId="2F91C950" w14:textId="77777777" w:rsidR="00973A73" w:rsidRPr="00D32FC4" w:rsidRDefault="000D781C" w:rsidP="00973A73">
      <w:r w:rsidRPr="00D32FC4">
        <w:t xml:space="preserve">   User's satisfaction is the </w:t>
      </w:r>
      <w:r w:rsidR="004F378B">
        <w:t>primary goal</w:t>
      </w:r>
      <w:r w:rsidRPr="00D32FC4">
        <w:t xml:space="preserve"> </w:t>
      </w:r>
      <w:r w:rsidR="004F378B">
        <w:t>of a service provider</w:t>
      </w:r>
      <w:r w:rsidRPr="00D32FC4">
        <w:t xml:space="preserve">. QoE describes the user's perception of a service and how well the service fulfills the user’s expectations. </w:t>
      </w:r>
      <w:r w:rsidR="004F378B">
        <w:t>According to</w:t>
      </w:r>
      <w:r w:rsidRPr="00D32FC4">
        <w:t xml:space="preserve"> </w:t>
      </w:r>
      <w:hyperlink w:anchor="Ref49" w:history="1">
        <w:r w:rsidRPr="007C2AAD">
          <w:rPr>
            <w:rStyle w:val="Hiperligao"/>
          </w:rPr>
          <w:t>[49]</w:t>
        </w:r>
      </w:hyperlink>
      <w:ins w:id="2210" w:author="Tomás Rodrigues" w:date="2017-07-28T17:43:00Z">
        <w:r w:rsidR="006760AE">
          <w:t xml:space="preserve"> it</w:t>
        </w:r>
      </w:ins>
      <w:r w:rsidRPr="00D32FC4">
        <w:t xml:space="preserve"> is “a user-centric metric that captures the overall acceptability of the service and includes the end-to-end factors”.</w:t>
      </w:r>
    </w:p>
    <w:p w14:paraId="06E4E14D" w14:textId="31516A69" w:rsidR="00973A73" w:rsidRPr="00D32FC4" w:rsidRDefault="000D781C" w:rsidP="00973A73">
      <w:r w:rsidRPr="00D32FC4">
        <w:t xml:space="preserve">   Contrary to previously mentioned</w:t>
      </w:r>
      <w:r w:rsidR="00455BCB">
        <w:t xml:space="preserve"> </w:t>
      </w:r>
      <w:r w:rsidR="004F378B">
        <w:t>QoS</w:t>
      </w:r>
      <w:r w:rsidR="00455BCB">
        <w:t>,</w:t>
      </w:r>
      <w:r w:rsidRPr="00D32FC4">
        <w:t xml:space="preserve"> </w:t>
      </w:r>
      <w:r w:rsidR="00132CCF">
        <w:t>QoE</w:t>
      </w:r>
      <w:r w:rsidRPr="00D32FC4">
        <w:t xml:space="preserve"> is a more </w:t>
      </w:r>
      <w:del w:id="2211" w:author="tomasrodrigues@ua.pt" w:date="2017-08-05T21:09:00Z">
        <w:r w:rsidRPr="00D32FC4" w:rsidDel="00D074F3">
          <w:delText>“</w:delText>
        </w:r>
      </w:del>
      <w:r w:rsidRPr="00D32FC4">
        <w:t>subjective</w:t>
      </w:r>
      <w:del w:id="2212" w:author="tomasrodrigues@ua.pt" w:date="2017-08-05T21:09:00Z">
        <w:r w:rsidRPr="00D32FC4" w:rsidDel="00D074F3">
          <w:delText>”</w:delText>
        </w:r>
      </w:del>
      <w:r w:rsidRPr="00D32FC4">
        <w:t xml:space="preserve"> concept</w:t>
      </w:r>
      <w:ins w:id="2213" w:author="tomasrodrigues@ua.pt" w:date="2017-08-05T21:09:00Z">
        <w:r w:rsidR="00BE301D">
          <w:t>,</w:t>
        </w:r>
      </w:ins>
      <w:r w:rsidRPr="00D32FC4">
        <w:t xml:space="preserve"> as it does</w:t>
      </w:r>
      <w:ins w:id="2214" w:author="tomasrodrigues@ua.pt" w:date="2017-08-05T21:09:00Z">
        <w:r w:rsidR="00BE301D">
          <w:t xml:space="preserve"> </w:t>
        </w:r>
      </w:ins>
      <w:r w:rsidRPr="00D32FC4">
        <w:t>n</w:t>
      </w:r>
      <w:ins w:id="2215" w:author="tomasrodrigues@ua.pt" w:date="2017-08-05T21:09:00Z">
        <w:r w:rsidR="00BE301D">
          <w:t>o</w:t>
        </w:r>
      </w:ins>
      <w:del w:id="2216" w:author="tomasrodrigues@ua.pt" w:date="2017-08-05T21:09:00Z">
        <w:r w:rsidRPr="00D32FC4" w:rsidDel="00BE301D">
          <w:delText>’</w:delText>
        </w:r>
      </w:del>
      <w:r w:rsidRPr="00D32FC4">
        <w:t xml:space="preserve">t </w:t>
      </w:r>
      <w:del w:id="2217" w:author="tomasrodrigues@ua.pt" w:date="2017-08-05T21:09:00Z">
        <w:r w:rsidRPr="00D32FC4" w:rsidDel="00BE301D">
          <w:delText xml:space="preserve">only </w:delText>
        </w:r>
      </w:del>
      <w:r w:rsidR="00455BCB">
        <w:t xml:space="preserve">have </w:t>
      </w:r>
      <w:r w:rsidRPr="00D32FC4">
        <w:t xml:space="preserve">specific metrics like latency or throughput and is dimensioned or evaluated many times with </w:t>
      </w:r>
      <w:r w:rsidRPr="00D32FC4">
        <w:lastRenderedPageBreak/>
        <w:t>terms like "Good", "Fair", "Poor". Nevertheless, this perception is composed by subjective</w:t>
      </w:r>
      <w:r w:rsidR="00455BCB">
        <w:t xml:space="preserve"> factors and overall experience.</w:t>
      </w:r>
      <w:r w:rsidRPr="00D32FC4">
        <w:t xml:space="preserve"> QoS differ from QoE</w:t>
      </w:r>
      <w:ins w:id="2218" w:author="tomasrodrigues@ua.pt" w:date="2017-08-05T21:10:00Z">
        <w:r w:rsidR="00BE301D">
          <w:t>,</w:t>
        </w:r>
      </w:ins>
      <w:r w:rsidRPr="00D32FC4">
        <w:t xml:space="preserve"> because </w:t>
      </w:r>
      <w:r w:rsidR="00455BCB">
        <w:t xml:space="preserve">the first one </w:t>
      </w:r>
      <w:r w:rsidRPr="00D32FC4">
        <w:t>does</w:t>
      </w:r>
      <w:ins w:id="2219" w:author="tomasrodrigues@ua.pt" w:date="2017-08-05T21:10:00Z">
        <w:r w:rsidR="00BE301D">
          <w:t xml:space="preserve"> </w:t>
        </w:r>
      </w:ins>
      <w:r w:rsidRPr="00D32FC4">
        <w:t>n</w:t>
      </w:r>
      <w:ins w:id="2220" w:author="tomasrodrigues@ua.pt" w:date="2017-08-05T21:10:00Z">
        <w:r w:rsidR="00BE301D">
          <w:t>o</w:t>
        </w:r>
      </w:ins>
      <w:del w:id="2221" w:author="tomasrodrigues@ua.pt" w:date="2017-08-05T21:10:00Z">
        <w:r w:rsidRPr="00D32FC4" w:rsidDel="00BE301D">
          <w:delText>’</w:delText>
        </w:r>
      </w:del>
      <w:r w:rsidRPr="00D32FC4">
        <w:t>t really capture the actual experience of the user and that can dictate the use</w:t>
      </w:r>
      <w:del w:id="2222" w:author="tomasrodrigues@ua.pt" w:date="2017-08-29T15:54:00Z">
        <w:r w:rsidRPr="00D32FC4" w:rsidDel="00D63859">
          <w:delText xml:space="preserve"> or not</w:delText>
        </w:r>
      </w:del>
      <w:r w:rsidRPr="00D32FC4">
        <w:t xml:space="preserve"> of an entire system or service </w:t>
      </w:r>
      <w:hyperlink w:anchor="Ref50" w:history="1">
        <w:r w:rsidRPr="007C2AAD">
          <w:rPr>
            <w:rStyle w:val="Hiperligao"/>
          </w:rPr>
          <w:t>[50]</w:t>
        </w:r>
      </w:hyperlink>
      <w:r w:rsidRPr="00D32FC4">
        <w:t>.</w:t>
      </w:r>
    </w:p>
    <w:p w14:paraId="15A3F548" w14:textId="77777777" w:rsidR="00973A73" w:rsidRPr="00D32FC4" w:rsidRDefault="000D781C" w:rsidP="00973A73">
      <w:r w:rsidRPr="00D32FC4">
        <w:t xml:space="preserve">   </w:t>
      </w:r>
      <w:commentRangeStart w:id="2223"/>
      <w:r w:rsidR="002A1B1F">
        <w:t>S</w:t>
      </w:r>
      <w:r w:rsidRPr="00D32FC4">
        <w:t>ome sources consider QoE as an extension of QoS</w:t>
      </w:r>
      <w:r w:rsidR="00455BCB">
        <w:t>,</w:t>
      </w:r>
      <w:r w:rsidR="00132CCF">
        <w:t xml:space="preserve"> as it tries </w:t>
      </w:r>
      <w:r w:rsidRPr="00D32FC4">
        <w:t xml:space="preserve">to capture a service performance with metrics that could be directly communicated by user, </w:t>
      </w:r>
      <w:commentRangeEnd w:id="2223"/>
      <w:r w:rsidR="006760AE">
        <w:rPr>
          <w:rStyle w:val="Refdecomentrio"/>
        </w:rPr>
        <w:commentReference w:id="2223"/>
      </w:r>
      <w:r w:rsidRPr="00D32FC4">
        <w:t>for example, the playback start time of a task, or in video streamin</w:t>
      </w:r>
      <w:r w:rsidR="00132CCF">
        <w:t>g the number of interruptions while</w:t>
      </w:r>
      <w:r w:rsidRPr="00D32FC4">
        <w:t xml:space="preserve"> watching a video, the duration of those interruptions and how that affects the user or the user engagement with that specific video</w:t>
      </w:r>
      <w:r w:rsidR="00132CCF">
        <w:t>,</w:t>
      </w:r>
      <w:r w:rsidRPr="00D32FC4">
        <w:t xml:space="preserve"> can contribute to a good or not quality of experience.</w:t>
      </w:r>
    </w:p>
    <w:p w14:paraId="4E05885F" w14:textId="77777777" w:rsidR="00FE7337" w:rsidRDefault="000D781C" w:rsidP="00FE7337">
      <w:r w:rsidRPr="00D32FC4">
        <w:t xml:space="preserve">   One way to try evaluating QoE in general with those more subjective factors is the use of Mean Opinion Score (MOS) classification. Users use the system/service and then rate it on a five-point discrete scale: 1-bad, 2-poor, 3-fai</w:t>
      </w:r>
      <w:r w:rsidR="00455BCB">
        <w:t>r, 4-good, and 5-excellent. It’</w:t>
      </w:r>
      <w:r w:rsidRPr="00D32FC4">
        <w:t xml:space="preserve">s not easy to automate this process since many times the parameters to have in consideration are too many from user's age, genre to device screen size, device capabilities or internet connection </w:t>
      </w:r>
      <w:hyperlink w:anchor="Ref51" w:history="1">
        <w:r w:rsidRPr="007C2AAD">
          <w:rPr>
            <w:rStyle w:val="Hiperligao"/>
          </w:rPr>
          <w:t>[51]</w:t>
        </w:r>
      </w:hyperlink>
      <w:r w:rsidRPr="00D32FC4">
        <w:t xml:space="preserve">. Also, there are recent studies </w:t>
      </w:r>
      <w:hyperlink w:anchor="Ref52" w:history="1">
        <w:r w:rsidRPr="007C2AAD">
          <w:rPr>
            <w:rStyle w:val="Hiperligao"/>
          </w:rPr>
          <w:t>[52]</w:t>
        </w:r>
      </w:hyperlink>
      <w:r w:rsidRPr="00D32FC4">
        <w:t xml:space="preserve"> that indicate that user’s psychological state,</w:t>
      </w:r>
      <w:r w:rsidR="00455BCB">
        <w:t xml:space="preserve"> for example,</w:t>
      </w:r>
      <w:r w:rsidRPr="00D32FC4">
        <w:t xml:space="preserve"> being on pressured situation</w:t>
      </w:r>
      <w:r w:rsidR="00455BCB">
        <w:t>s</w:t>
      </w:r>
      <w:r w:rsidRPr="00D32FC4">
        <w:t xml:space="preserve"> rather than relaxed situations</w:t>
      </w:r>
      <w:r w:rsidR="00455BCB">
        <w:t>,</w:t>
      </w:r>
      <w:r w:rsidRPr="00D32FC4">
        <w:t xml:space="preserve"> can affect</w:t>
      </w:r>
      <w:r w:rsidR="00455BCB">
        <w:t xml:space="preserve"> the</w:t>
      </w:r>
      <w:r w:rsidRPr="00D32FC4">
        <w:t xml:space="preserve"> QoE perception of a service.</w:t>
      </w:r>
    </w:p>
    <w:p w14:paraId="454D8DB6" w14:textId="420303DF" w:rsidR="00287915" w:rsidRDefault="00287915" w:rsidP="00FE7337">
      <w:r>
        <w:t xml:space="preserve">   </w:t>
      </w:r>
      <w:r w:rsidR="00AE5EAE">
        <w:t xml:space="preserve">Create a correlation model in order to map QoE/QoS is a hard task to do in an efficient way. </w:t>
      </w:r>
      <w:r>
        <w:t xml:space="preserve">Some models collect subjective measures as qualitative data by surveying user opinion, on the other hand, other models measure both subjective and objective variables by combining MOS with </w:t>
      </w:r>
      <w:r w:rsidR="000559AD">
        <w:t>objective</w:t>
      </w:r>
      <w:r>
        <w:t xml:space="preserve"> metrics</w:t>
      </w:r>
      <w:ins w:id="2224" w:author="tomasrodrigues@ua.pt" w:date="2017-08-05T21:17:00Z">
        <w:r w:rsidR="00BE301D">
          <w:t xml:space="preserve"> [64]</w:t>
        </w:r>
      </w:ins>
      <w:del w:id="2225" w:author="tomasrodrigues@ua.pt" w:date="2017-08-05T21:13:00Z">
        <w:r w:rsidR="001D44B6" w:rsidDel="00BE301D">
          <w:delText xml:space="preserve"> </w:delText>
        </w:r>
        <w:r w:rsidR="00B41E4C" w:rsidDel="00BE301D">
          <w:fldChar w:fldCharType="begin"/>
        </w:r>
        <w:r w:rsidR="00B41E4C" w:rsidDel="00BE301D">
          <w:delInstrText xml:space="preserve"> HYPERLINK \l "Ref64" </w:delInstrText>
        </w:r>
        <w:r w:rsidR="00B41E4C" w:rsidDel="00BE301D">
          <w:fldChar w:fldCharType="separate"/>
        </w:r>
        <w:r w:rsidR="001D44B6" w:rsidRPr="007C2AAD" w:rsidDel="00BE301D">
          <w:rPr>
            <w:rStyle w:val="Hiperligao"/>
          </w:rPr>
          <w:delText>[64]</w:delText>
        </w:r>
        <w:r w:rsidR="00B41E4C" w:rsidDel="00BE301D">
          <w:rPr>
            <w:rStyle w:val="Hiperligao"/>
          </w:rPr>
          <w:fldChar w:fldCharType="end"/>
        </w:r>
      </w:del>
      <w:r w:rsidR="000559AD">
        <w:t xml:space="preserve">. Taking into consideration the literatures, </w:t>
      </w:r>
      <w:r w:rsidR="00AE5EAE">
        <w:t xml:space="preserve">it </w:t>
      </w:r>
      <w:r w:rsidR="000559AD">
        <w:t xml:space="preserve">is a good approach to collect subjective measures as quantitative data, enabling statistical descriptions and combining the analysis of objective </w:t>
      </w:r>
      <w:r w:rsidR="00AE5EAE">
        <w:t>with</w:t>
      </w:r>
      <w:r w:rsidR="000559AD">
        <w:t xml:space="preserve"> subjective variables</w:t>
      </w:r>
      <w:ins w:id="2226" w:author="tomasrodrigues@ua.pt" w:date="2017-08-05T21:13:00Z">
        <w:r w:rsidR="00BE301D">
          <w:t xml:space="preserve"> </w:t>
        </w:r>
        <w:r w:rsidR="00BE301D">
          <w:fldChar w:fldCharType="begin"/>
        </w:r>
        <w:r w:rsidR="00BE301D">
          <w:instrText xml:space="preserve"> HYPERLINK \l "Ref64" </w:instrText>
        </w:r>
        <w:r w:rsidR="00BE301D">
          <w:fldChar w:fldCharType="separate"/>
        </w:r>
        <w:r w:rsidR="00BE301D" w:rsidRPr="007C2AAD">
          <w:rPr>
            <w:rStyle w:val="Hiperligao"/>
          </w:rPr>
          <w:t>[</w:t>
        </w:r>
      </w:ins>
      <w:ins w:id="2227" w:author="tomasrodrigues@ua.pt" w:date="2017-08-05T21:14:00Z">
        <w:r w:rsidR="00BE301D">
          <w:rPr>
            <w:rStyle w:val="Hiperligao"/>
          </w:rPr>
          <w:t xml:space="preserve">51, </w:t>
        </w:r>
      </w:ins>
      <w:ins w:id="2228" w:author="tomasrodrigues@ua.pt" w:date="2017-08-05T21:13:00Z">
        <w:r w:rsidR="00BE301D" w:rsidRPr="007C2AAD">
          <w:rPr>
            <w:rStyle w:val="Hiperligao"/>
          </w:rPr>
          <w:t>64]</w:t>
        </w:r>
        <w:r w:rsidR="00BE301D">
          <w:rPr>
            <w:rStyle w:val="Hiperligao"/>
          </w:rPr>
          <w:fldChar w:fldCharType="end"/>
        </w:r>
      </w:ins>
      <w:r w:rsidR="000559AD">
        <w:t>.</w:t>
      </w:r>
    </w:p>
    <w:p w14:paraId="4B4259DB" w14:textId="77777777" w:rsidR="00FE7337" w:rsidRPr="00D32FC4" w:rsidRDefault="00264EB7" w:rsidP="00264EB7">
      <w:r>
        <w:t xml:space="preserve">   </w:t>
      </w:r>
    </w:p>
    <w:p w14:paraId="4B7DFF20" w14:textId="77777777" w:rsidR="00FE7337" w:rsidRPr="00D32FC4" w:rsidRDefault="00FE7337" w:rsidP="00E81E7E">
      <w:pPr>
        <w:pStyle w:val="Cabealho4"/>
      </w:pPr>
      <w:bookmarkStart w:id="2229" w:name="_Toc491797488"/>
      <w:r w:rsidRPr="00D32FC4">
        <w:t>Audio Quality</w:t>
      </w:r>
      <w:bookmarkEnd w:id="2229"/>
    </w:p>
    <w:p w14:paraId="3BB13CED" w14:textId="77777777" w:rsidR="00FE7337" w:rsidRPr="00D32FC4" w:rsidRDefault="00455BCB" w:rsidP="00FE7337">
      <w:r>
        <w:t xml:space="preserve">   P</w:t>
      </w:r>
      <w:r w:rsidR="00FE7337" w:rsidRPr="00D32FC4">
        <w:t>hone call</w:t>
      </w:r>
      <w:r>
        <w:t>s</w:t>
      </w:r>
      <w:r w:rsidR="00FE7337" w:rsidRPr="00D32FC4">
        <w:t xml:space="preserve"> quality is an essential feature to satisfy service subscribers</w:t>
      </w:r>
      <w:r w:rsidR="0006337D">
        <w:t xml:space="preserve">. </w:t>
      </w:r>
      <w:commentRangeStart w:id="2230"/>
      <w:r w:rsidR="00A84700">
        <w:t>Acording to [45], r</w:t>
      </w:r>
      <w:r w:rsidR="00FE7337" w:rsidRPr="00D32FC4">
        <w:t>egardless of the more sophisticated and powerful networks and smartphones “none of the 100 plus cell phone</w:t>
      </w:r>
      <w:r w:rsidR="00A84700">
        <w:t>s in Consumer Reports</w:t>
      </w:r>
      <w:r w:rsidR="00FE7337" w:rsidRPr="00D32FC4">
        <w:t xml:space="preserve"> got an excellent or even a very good </w:t>
      </w:r>
      <w:r w:rsidR="00D7484C" w:rsidRPr="00D32FC4">
        <w:t>rating, for voice quality</w:t>
      </w:r>
      <w:r w:rsidR="00A84700">
        <w:t>”</w:t>
      </w:r>
      <w:r w:rsidR="00D7484C" w:rsidRPr="00D32FC4">
        <w:t>.</w:t>
      </w:r>
      <w:commentRangeEnd w:id="2230"/>
      <w:r w:rsidR="006760AE">
        <w:rPr>
          <w:rStyle w:val="Refdecomentrio"/>
        </w:rPr>
        <w:commentReference w:id="2230"/>
      </w:r>
    </w:p>
    <w:p w14:paraId="197B22D2" w14:textId="42F191D0" w:rsidR="00A57C5B" w:rsidRDefault="00FE7337" w:rsidP="00FE7337">
      <w:r w:rsidRPr="00D32FC4">
        <w:t xml:space="preserve">   This can be explained by many </w:t>
      </w:r>
      <w:commentRangeStart w:id="2231"/>
      <w:del w:id="2232" w:author="tomasrodrigues@ua.pt" w:date="2017-08-29T15:56:00Z">
        <w:r w:rsidRPr="00D32FC4" w:rsidDel="00D63859">
          <w:delText>reasons</w:delText>
        </w:r>
      </w:del>
      <w:ins w:id="2233" w:author="tomasrodrigues@ua.pt" w:date="2017-08-29T15:56:00Z">
        <w:r w:rsidR="00D63859">
          <w:t>factors</w:t>
        </w:r>
        <w:commentRangeEnd w:id="2231"/>
        <w:r w:rsidR="00D63859">
          <w:rPr>
            <w:rStyle w:val="Refdecomentrio"/>
          </w:rPr>
          <w:commentReference w:id="2231"/>
        </w:r>
      </w:ins>
      <w:r w:rsidRPr="00D32FC4">
        <w:t xml:space="preserve">: </w:t>
      </w:r>
      <w:ins w:id="2234" w:author="tomasrodrigues@ua.pt" w:date="2017-08-29T15:56:00Z">
        <w:r w:rsidR="00D63859">
          <w:t xml:space="preserve">the </w:t>
        </w:r>
      </w:ins>
      <w:r w:rsidRPr="00D32FC4">
        <w:t>smartphone size</w:t>
      </w:r>
      <w:r w:rsidR="00A57C5B">
        <w:t>,</w:t>
      </w:r>
      <w:r w:rsidRPr="00D32FC4">
        <w:t xml:space="preserve"> </w:t>
      </w:r>
      <w:del w:id="2235" w:author="tomasrodrigues@ua.pt" w:date="2017-08-29T15:56:00Z">
        <w:r w:rsidRPr="00D32FC4" w:rsidDel="00D63859">
          <w:delText xml:space="preserve">with </w:delText>
        </w:r>
      </w:del>
      <w:r w:rsidRPr="00D32FC4">
        <w:t>cameras</w:t>
      </w:r>
      <w:del w:id="2236" w:author="tomasrodrigues@ua.pt" w:date="2017-08-29T15:55:00Z">
        <w:r w:rsidRPr="00D32FC4" w:rsidDel="00D63859">
          <w:delText>, radios</w:delText>
        </w:r>
      </w:del>
      <w:r w:rsidRPr="00D32FC4">
        <w:t>, microprocessors and other hardware</w:t>
      </w:r>
      <w:ins w:id="2237" w:author="tomasrodrigues@ua.pt" w:date="2017-08-29T15:56:00Z">
        <w:r w:rsidR="00D63859">
          <w:t>,</w:t>
        </w:r>
      </w:ins>
      <w:r w:rsidRPr="00D32FC4">
        <w:t xml:space="preserve"> </w:t>
      </w:r>
      <w:del w:id="2238" w:author="tomasrodrigues@ua.pt" w:date="2017-08-29T15:56:00Z">
        <w:r w:rsidRPr="00D32FC4" w:rsidDel="00D63859">
          <w:delText xml:space="preserve">that </w:delText>
        </w:r>
      </w:del>
      <w:ins w:id="2239" w:author="tomasrodrigues@ua.pt" w:date="2017-08-29T15:56:00Z">
        <w:r w:rsidR="00D63859">
          <w:t>which</w:t>
        </w:r>
        <w:r w:rsidR="00D63859" w:rsidRPr="00D32FC4">
          <w:t xml:space="preserve"> </w:t>
        </w:r>
      </w:ins>
      <w:r w:rsidRPr="00D32FC4">
        <w:t>allow those tiny devices do all the great stuff they do. Perhaps, sometimes the “speaker is wedged between the bezel and the front-facing camera”</w:t>
      </w:r>
      <w:r w:rsidR="00381128">
        <w:t xml:space="preserve"> [47]</w:t>
      </w:r>
      <w:r w:rsidRPr="00D32FC4">
        <w:t xml:space="preserve"> covered in plastic </w:t>
      </w:r>
      <w:r w:rsidRPr="00D32FC4">
        <w:lastRenderedPageBreak/>
        <w:t xml:space="preserve">and microphone is placed on the back of the phone which is not optimal. Additionally, the reasons why voice calls aren’t perfect are not only due to devices design architecture, the closest base station can be loaded at the time that </w:t>
      </w:r>
      <w:r w:rsidR="00A57C5B">
        <w:t>a</w:t>
      </w:r>
      <w:r w:rsidRPr="00D32FC4">
        <w:t xml:space="preserve"> call is b</w:t>
      </w:r>
      <w:r w:rsidR="00A57C5B">
        <w:t>eing done and is dependent of</w:t>
      </w:r>
      <w:r w:rsidRPr="00D32FC4">
        <w:t xml:space="preserve"> the distance that the packets must travel till they reach its destination because signal has to jump from cell to cell and every building, mountain or even the weather it’s an obstacle making possible to have more than one path to reach the destination</w:t>
      </w:r>
      <w:r w:rsidR="00381128">
        <w:t xml:space="preserve"> </w:t>
      </w:r>
      <w:hyperlink w:anchor="Ref47" w:history="1">
        <w:r w:rsidR="00381128" w:rsidRPr="007C2AAD">
          <w:rPr>
            <w:rStyle w:val="Hiperligao"/>
          </w:rPr>
          <w:t>[47]</w:t>
        </w:r>
        <w:r w:rsidRPr="007C2AAD">
          <w:rPr>
            <w:rStyle w:val="Hiperligao"/>
          </w:rPr>
          <w:t>.</w:t>
        </w:r>
      </w:hyperlink>
      <w:r w:rsidRPr="00D32FC4">
        <w:t xml:space="preserve"> </w:t>
      </w:r>
    </w:p>
    <w:p w14:paraId="23F39A26" w14:textId="77777777" w:rsidR="00FE7337" w:rsidRPr="00D32FC4" w:rsidRDefault="00A57C5B" w:rsidP="00FE7337">
      <w:r>
        <w:t xml:space="preserve">   </w:t>
      </w:r>
      <w:r w:rsidR="00FE7337" w:rsidRPr="00D32FC4">
        <w:t xml:space="preserve">Deciphering this </w:t>
      </w:r>
      <w:r>
        <w:t>signal’s multipath</w:t>
      </w:r>
      <w:r w:rsidRPr="00D32FC4">
        <w:t xml:space="preserve"> that reach smartphones at different times </w:t>
      </w:r>
      <w:r>
        <w:t xml:space="preserve">is </w:t>
      </w:r>
      <w:r w:rsidR="00FE7337" w:rsidRPr="00D32FC4">
        <w:t>not easy</w:t>
      </w:r>
      <w:r w:rsidR="003F664B">
        <w:t>,</w:t>
      </w:r>
      <w:r w:rsidR="00FE7337" w:rsidRPr="00D32FC4">
        <w:t xml:space="preserve"> </w:t>
      </w:r>
      <w:del w:id="2240" w:author="Tomás Rodrigues" w:date="2017-07-28T17:44:00Z">
        <w:r w:rsidR="00FE7337" w:rsidRPr="00D32FC4" w:rsidDel="006760AE">
          <w:delText xml:space="preserve">having </w:delText>
        </w:r>
      </w:del>
      <w:ins w:id="2241" w:author="Tomás Rodrigues" w:date="2017-07-28T17:44:00Z">
        <w:r w:rsidR="006760AE">
          <w:t>as</w:t>
        </w:r>
        <w:r w:rsidR="006760AE" w:rsidRPr="00D32FC4">
          <w:t xml:space="preserve"> </w:t>
        </w:r>
      </w:ins>
      <w:r w:rsidR="00FE7337" w:rsidRPr="00D32FC4">
        <w:t xml:space="preserve">the signal sometimes </w:t>
      </w:r>
      <w:ins w:id="2242" w:author="Tomás Rodrigues" w:date="2017-07-28T17:44:00Z">
        <w:r w:rsidR="006760AE">
          <w:t xml:space="preserve">has </w:t>
        </w:r>
      </w:ins>
      <w:r w:rsidR="00FE7337" w:rsidRPr="00D32FC4">
        <w:t>to be retransmitted</w:t>
      </w:r>
      <w:r>
        <w:t xml:space="preserve">, </w:t>
      </w:r>
      <w:r w:rsidR="003F664B">
        <w:t>which happens</w:t>
      </w:r>
      <w:r>
        <w:t xml:space="preserve"> </w:t>
      </w:r>
      <w:r w:rsidR="00FE7337" w:rsidRPr="00D32FC4">
        <w:t>in fractions of a second. Moreover, although a cal</w:t>
      </w:r>
      <w:r w:rsidR="007C725D">
        <w:t>l can be done almost everywhere</w:t>
      </w:r>
      <w:r w:rsidR="00FE7337" w:rsidRPr="00D32FC4">
        <w:t xml:space="preserve"> if we have coverage, som</w:t>
      </w:r>
      <w:r w:rsidR="00A84700">
        <w:t xml:space="preserve">e </w:t>
      </w:r>
      <w:commentRangeStart w:id="2243"/>
      <w:r w:rsidR="00A84700">
        <w:t>places are often very noisy</w:t>
      </w:r>
      <w:r w:rsidR="00FE7337" w:rsidRPr="00D32FC4">
        <w:t xml:space="preserve"> with background </w:t>
      </w:r>
      <w:r w:rsidR="00A84700">
        <w:t>sounds</w:t>
      </w:r>
      <w:commentRangeEnd w:id="2243"/>
      <w:r w:rsidR="006760AE">
        <w:rPr>
          <w:rStyle w:val="Refdecomentrio"/>
        </w:rPr>
        <w:commentReference w:id="2243"/>
      </w:r>
      <w:r w:rsidR="00A84700">
        <w:t xml:space="preserve"> like traffic or nature. On those situations, n</w:t>
      </w:r>
      <w:r w:rsidR="00FE7337" w:rsidRPr="00D32FC4">
        <w:t xml:space="preserve">either </w:t>
      </w:r>
      <w:r w:rsidR="00A84700">
        <w:t xml:space="preserve">the </w:t>
      </w:r>
      <w:r w:rsidR="00FE7337" w:rsidRPr="00D32FC4">
        <w:t>noise-canceling technology</w:t>
      </w:r>
      <w:r w:rsidR="00A84700">
        <w:t xml:space="preserve"> that some phones have can do much </w:t>
      </w:r>
      <w:hyperlink w:anchor="Ref48" w:history="1">
        <w:r w:rsidR="00FE7337" w:rsidRPr="007C2AAD">
          <w:rPr>
            <w:rStyle w:val="Hiperligao"/>
          </w:rPr>
          <w:t>[48]</w:t>
        </w:r>
      </w:hyperlink>
      <w:r w:rsidR="00FE7337" w:rsidRPr="00D32FC4">
        <w:t>.</w:t>
      </w:r>
    </w:p>
    <w:p w14:paraId="536D5EB3" w14:textId="77777777" w:rsidR="00FE7337" w:rsidRPr="00D32FC4" w:rsidRDefault="00FE7337" w:rsidP="00FE7337">
      <w:r w:rsidRPr="00D32FC4">
        <w:t xml:space="preserve">   Due to all those experiences had with voice calls, alternatives like texting, e-mail and instant messaging are constantly growing at the moment, but </w:t>
      </w:r>
      <w:r w:rsidR="00D04FC8">
        <w:t xml:space="preserve">there are </w:t>
      </w:r>
      <w:r w:rsidRPr="00D32FC4">
        <w:t xml:space="preserve">promises of improvements with HD voice transmitting at a range of frequencies from 50Hz to 7kHz that are more close to human voice frequencies (75Hz-14kHz) than the oldest telephone network that had this </w:t>
      </w:r>
      <w:r w:rsidR="0088564F">
        <w:t xml:space="preserve">ranges between 300 and 3,400 Hz </w:t>
      </w:r>
      <w:hyperlink w:anchor="Ref65" w:history="1">
        <w:r w:rsidR="003F664B" w:rsidRPr="007C2AAD">
          <w:rPr>
            <w:rStyle w:val="Hiperligao"/>
          </w:rPr>
          <w:t>[65]</w:t>
        </w:r>
      </w:hyperlink>
      <w:r w:rsidRPr="00D32FC4">
        <w:t xml:space="preserve">. </w:t>
      </w:r>
    </w:p>
    <w:p w14:paraId="25D6CA07" w14:textId="77777777" w:rsidR="007D4CBB" w:rsidRDefault="00FE7337" w:rsidP="001E30B7">
      <w:r w:rsidRPr="00D32FC4">
        <w:t xml:space="preserve">   </w:t>
      </w:r>
      <w:r w:rsidR="001E30B7">
        <w:t>Most</w:t>
      </w:r>
      <w:r w:rsidRPr="00D32FC4">
        <w:t xml:space="preserve"> of the new phones already support </w:t>
      </w:r>
      <w:r w:rsidR="001E30B7">
        <w:t xml:space="preserve">HD Voice, and is </w:t>
      </w:r>
      <w:r w:rsidRPr="00D32FC4">
        <w:t>notice</w:t>
      </w:r>
      <w:r w:rsidR="001E30B7">
        <w:t>d</w:t>
      </w:r>
      <w:r w:rsidRPr="00D32FC4">
        <w:t xml:space="preserve"> voice quality changes </w:t>
      </w:r>
      <w:r w:rsidR="001E30B7">
        <w:t>due to the extended</w:t>
      </w:r>
      <w:r w:rsidRPr="00D32FC4">
        <w:t xml:space="preserve"> frequency range</w:t>
      </w:r>
      <w:r w:rsidR="001E30B7">
        <w:t>s</w:t>
      </w:r>
      <w:r w:rsidRPr="00D32FC4">
        <w:t xml:space="preserve"> of audio signals</w:t>
      </w:r>
      <w:r w:rsidR="001E30B7">
        <w:t>.</w:t>
      </w:r>
      <w:r w:rsidRPr="00D32FC4">
        <w:t xml:space="preserve"> VoLTE technology is the bet for </w:t>
      </w:r>
      <w:r w:rsidR="001E30B7">
        <w:t>boost even more</w:t>
      </w:r>
      <w:r w:rsidRPr="00D32FC4">
        <w:t xml:space="preserve"> the cellular quality voice as it already supports </w:t>
      </w:r>
      <w:r w:rsidR="001E30B7">
        <w:t>Adaptative Multi-Rate Wideband (</w:t>
      </w:r>
      <w:commentRangeStart w:id="2244"/>
      <w:r w:rsidRPr="00D32FC4">
        <w:t>AMR-WB</w:t>
      </w:r>
      <w:commentRangeEnd w:id="2244"/>
      <w:r w:rsidR="006760AE">
        <w:rPr>
          <w:rStyle w:val="Refdecomentrio"/>
        </w:rPr>
        <w:commentReference w:id="2244"/>
      </w:r>
      <w:r w:rsidR="001E30B7">
        <w:t>)</w:t>
      </w:r>
      <w:r w:rsidRPr="00D32FC4">
        <w:t xml:space="preserve">, </w:t>
      </w:r>
      <w:r w:rsidR="001E30B7">
        <w:t>thus</w:t>
      </w:r>
      <w:r w:rsidRPr="00D32FC4">
        <w:t xml:space="preserve"> it</w:t>
      </w:r>
      <w:r w:rsidR="001E30B7">
        <w:t xml:space="preserve"> i</w:t>
      </w:r>
      <w:r w:rsidRPr="00D32FC4">
        <w:t>s not very difficult for carriers to enable HD Voice once calls have moved over to its LTE network. Backbone networks, local broadband links, IMS infrastructure and other issues like ensure priority for different traffic over the LTE network are being studied and developed and it will not take much time to “let VoLTE packets flow seamlessly between mobile handsets and other IP phones” [46, 48].</w:t>
      </w:r>
    </w:p>
    <w:p w14:paraId="3C112F95" w14:textId="77777777" w:rsidR="00A84700" w:rsidRPr="00D32FC4" w:rsidRDefault="00A84700" w:rsidP="001E30B7"/>
    <w:p w14:paraId="7A5B3414" w14:textId="77777777" w:rsidR="007D4CBB" w:rsidRPr="00D32FC4" w:rsidRDefault="007D4CBB" w:rsidP="00E81E7E">
      <w:pPr>
        <w:pStyle w:val="Cabealho4"/>
      </w:pPr>
      <w:bookmarkStart w:id="2245" w:name="_Toc491797489"/>
      <w:r w:rsidRPr="00D32FC4">
        <w:t>Video Quality</w:t>
      </w:r>
      <w:bookmarkEnd w:id="2245"/>
    </w:p>
    <w:p w14:paraId="17E9D203" w14:textId="77777777" w:rsidR="007D4CBB" w:rsidRPr="00D32FC4" w:rsidRDefault="007D4CBB" w:rsidP="007D4CBB">
      <w:r w:rsidRPr="00D32FC4">
        <w:t xml:space="preserve">   Comparing </w:t>
      </w:r>
      <w:r w:rsidR="00A84700">
        <w:t>video quality</w:t>
      </w:r>
      <w:r w:rsidRPr="00D32FC4">
        <w:t xml:space="preserve"> is not so simply</w:t>
      </w:r>
      <w:r w:rsidR="00A84700">
        <w:t>,</w:t>
      </w:r>
      <w:r w:rsidRPr="00D32FC4">
        <w:t xml:space="preserve"> because we cannot only compare video resolution, in fact, that could be really misleadi</w:t>
      </w:r>
      <w:r w:rsidR="001E30B7">
        <w:t xml:space="preserve">ng because a 1080p video at </w:t>
      </w:r>
      <w:r w:rsidRPr="00D32FC4">
        <w:t xml:space="preserve">700MB size might look worse than </w:t>
      </w:r>
      <w:ins w:id="2246" w:author="Tomás Rodrigues" w:date="2017-07-28T17:46:00Z">
        <w:r w:rsidR="006760AE">
          <w:t>the same video at</w:t>
        </w:r>
      </w:ins>
      <w:del w:id="2247" w:author="Tomás Rodrigues" w:date="2017-07-28T17:46:00Z">
        <w:r w:rsidRPr="00D32FC4" w:rsidDel="006760AE">
          <w:delText>a</w:delText>
        </w:r>
      </w:del>
      <w:r w:rsidRPr="00D32FC4">
        <w:t xml:space="preserve"> 720p </w:t>
      </w:r>
      <w:del w:id="2248" w:author="Tomás Rodrigues" w:date="2017-07-28T17:46:00Z">
        <w:r w:rsidR="001E30B7" w:rsidDel="00B32486">
          <w:delText>video</w:delText>
        </w:r>
        <w:r w:rsidRPr="00D32FC4" w:rsidDel="00B32486">
          <w:delText xml:space="preserve"> at</w:delText>
        </w:r>
      </w:del>
      <w:ins w:id="2249" w:author="Tomás Rodrigues" w:date="2017-07-28T17:46:00Z">
        <w:r w:rsidR="00B32486">
          <w:t>and</w:t>
        </w:r>
      </w:ins>
      <w:r w:rsidRPr="00D32FC4">
        <w:t xml:space="preserve"> 700MB, this </w:t>
      </w:r>
      <w:r w:rsidR="00A84700">
        <w:t>happens because</w:t>
      </w:r>
      <w:commentRangeStart w:id="2250"/>
      <w:r w:rsidR="00A84700">
        <w:t>,</w:t>
      </w:r>
      <w:r w:rsidRPr="00D32FC4">
        <w:t xml:space="preserve"> for the former the bitrate is too </w:t>
      </w:r>
      <w:r w:rsidR="00A84700">
        <w:t>high</w:t>
      </w:r>
      <w:r w:rsidRPr="00D32FC4">
        <w:t xml:space="preserve"> and it affects the compression. </w:t>
      </w:r>
      <w:commentRangeEnd w:id="2250"/>
      <w:r w:rsidR="00B32486">
        <w:rPr>
          <w:rStyle w:val="Refdecomentrio"/>
        </w:rPr>
        <w:commentReference w:id="2250"/>
      </w:r>
      <w:r w:rsidR="00D04FC8">
        <w:t>The</w:t>
      </w:r>
      <w:r w:rsidRPr="00D32FC4">
        <w:t xml:space="preserve"> same principle </w:t>
      </w:r>
      <w:r w:rsidR="00D04FC8">
        <w:t xml:space="preserve">can be applied </w:t>
      </w:r>
      <w:r w:rsidRPr="00D32FC4">
        <w:t>for comparing bitrates at similar frame sizes</w:t>
      </w:r>
      <w:r w:rsidR="001E30B7">
        <w:t>,</w:t>
      </w:r>
      <w:r w:rsidRPr="00D32FC4">
        <w:t xml:space="preserve"> because the encoders can deliver better qu</w:t>
      </w:r>
      <w:r w:rsidR="00A84700">
        <w:t>ality at less or higher bitrate.</w:t>
      </w:r>
    </w:p>
    <w:p w14:paraId="002A828D" w14:textId="71E3C39C" w:rsidR="007D4CBB" w:rsidRPr="00D32FC4" w:rsidRDefault="007D4CBB" w:rsidP="007D4CBB">
      <w:r w:rsidRPr="00D32FC4">
        <w:lastRenderedPageBreak/>
        <w:t xml:space="preserve">  To evaluate video </w:t>
      </w:r>
      <w:r w:rsidR="00D04FC8" w:rsidRPr="00D32FC4">
        <w:t>quality,</w:t>
      </w:r>
      <w:r w:rsidRPr="00D32FC4">
        <w:t xml:space="preserve"> </w:t>
      </w:r>
      <w:r w:rsidR="001E30B7">
        <w:t>there are</w:t>
      </w:r>
      <w:r w:rsidRPr="00D32FC4">
        <w:t xml:space="preserve"> a variety of quality metrics, but </w:t>
      </w:r>
      <w:r w:rsidR="00D04FC8">
        <w:t>they</w:t>
      </w:r>
      <w:r w:rsidRPr="00D32FC4">
        <w:t xml:space="preserve"> can</w:t>
      </w:r>
      <w:r w:rsidR="00D04FC8">
        <w:t xml:space="preserve"> be</w:t>
      </w:r>
      <w:r w:rsidRPr="00D32FC4">
        <w:t xml:space="preserve"> divide</w:t>
      </w:r>
      <w:r w:rsidR="00D04FC8">
        <w:t>d</w:t>
      </w:r>
      <w:r w:rsidRPr="00D32FC4">
        <w:t xml:space="preserve"> into two big groups, no-reference metrics and full-reference metrics. The </w:t>
      </w:r>
      <w:del w:id="2251" w:author="tomasrodrigues@ua.pt" w:date="2017-08-29T15:58:00Z">
        <w:r w:rsidRPr="00D32FC4" w:rsidDel="00D63859">
          <w:delText xml:space="preserve">first </w:delText>
        </w:r>
      </w:del>
      <w:ins w:id="2252" w:author="tomasrodrigues@ua.pt" w:date="2017-08-29T15:58:00Z">
        <w:r w:rsidR="00D63859">
          <w:t>no-referenced</w:t>
        </w:r>
        <w:r w:rsidR="00D63859" w:rsidRPr="00D32FC4">
          <w:t xml:space="preserve"> </w:t>
        </w:r>
      </w:ins>
      <w:r w:rsidRPr="00D32FC4">
        <w:t xml:space="preserve">ones </w:t>
      </w:r>
      <w:r w:rsidR="00116C8F">
        <w:t>give an output</w:t>
      </w:r>
      <w:r w:rsidRPr="00D32FC4">
        <w:t xml:space="preserve"> quality score</w:t>
      </w:r>
      <w:r w:rsidR="00116C8F">
        <w:t xml:space="preserve"> based on a</w:t>
      </w:r>
      <w:r w:rsidR="00116C8F" w:rsidRPr="00D32FC4">
        <w:t xml:space="preserve"> video</w:t>
      </w:r>
      <w:ins w:id="2253" w:author="tomasrodrigues@ua.pt" w:date="2017-08-29T15:59:00Z">
        <w:r w:rsidR="00D63859">
          <w:t xml:space="preserve"> and they can be used without</w:t>
        </w:r>
      </w:ins>
      <w:del w:id="2254" w:author="tomasrodrigues@ua.pt" w:date="2017-08-29T15:59:00Z">
        <w:r w:rsidRPr="00D32FC4" w:rsidDel="00D63859">
          <w:delText xml:space="preserve">. Most of the times </w:delText>
        </w:r>
        <w:r w:rsidR="00D04FC8" w:rsidDel="00D63859">
          <w:delText>there is</w:delText>
        </w:r>
        <w:r w:rsidR="001E30B7" w:rsidDel="00D63859">
          <w:delText xml:space="preserve"> no</w:delText>
        </w:r>
        <w:r w:rsidRPr="00D32FC4" w:rsidDel="00D63859">
          <w:delText xml:space="preserve"> </w:delText>
        </w:r>
      </w:del>
      <w:ins w:id="2255" w:author="tomasrodrigues@ua.pt" w:date="2017-08-29T15:59:00Z">
        <w:r w:rsidR="00D63859">
          <w:t xml:space="preserve"> </w:t>
        </w:r>
      </w:ins>
      <w:r w:rsidRPr="00D32FC4">
        <w:t>access to the original video</w:t>
      </w:r>
      <w:del w:id="2256" w:author="tomasrodrigues@ua.pt" w:date="2017-08-29T15:59:00Z">
        <w:r w:rsidRPr="00D32FC4" w:rsidDel="00D63859">
          <w:delText xml:space="preserve"> to make </w:delText>
        </w:r>
        <w:r w:rsidR="00D04FC8" w:rsidDel="00D63859">
          <w:delText xml:space="preserve">the </w:delText>
        </w:r>
        <w:r w:rsidR="00116C8F" w:rsidDel="00D63859">
          <w:delText>comparison</w:delText>
        </w:r>
      </w:del>
      <w:r w:rsidR="00116C8F">
        <w:t xml:space="preserve">. </w:t>
      </w:r>
      <w:commentRangeStart w:id="2257"/>
      <w:r w:rsidR="00116C8F">
        <w:t xml:space="preserve">When </w:t>
      </w:r>
      <w:commentRangeEnd w:id="2257"/>
      <w:r w:rsidR="00D63859">
        <w:rPr>
          <w:rStyle w:val="Refdecomentrio"/>
        </w:rPr>
        <w:commentReference w:id="2257"/>
      </w:r>
      <w:r w:rsidR="00116C8F">
        <w:t xml:space="preserve">there is the original video to comparison the </w:t>
      </w:r>
      <w:r w:rsidRPr="00D32FC4">
        <w:t xml:space="preserve">full-reference metrics </w:t>
      </w:r>
      <w:r w:rsidR="00D04FC8">
        <w:t xml:space="preserve">can be used </w:t>
      </w:r>
      <w:r w:rsidRPr="00D32FC4">
        <w:t>to estimate the quality loss</w:t>
      </w:r>
      <w:ins w:id="2258" w:author="tomasrodrigues@ua.pt" w:date="2017-08-05T21:19:00Z">
        <w:r w:rsidR="00BE301D">
          <w:t>.</w:t>
        </w:r>
      </w:ins>
      <w:del w:id="2259" w:author="tomasrodrigues@ua.pt" w:date="2017-08-05T21:19:00Z">
        <w:r w:rsidRPr="00D32FC4" w:rsidDel="00BE301D">
          <w:delText xml:space="preserve">, </w:delText>
        </w:r>
        <w:r w:rsidR="00116C8F" w:rsidDel="00BE301D">
          <w:delText>however</w:delText>
        </w:r>
        <w:r w:rsidR="00D04FC8" w:rsidRPr="00D32FC4" w:rsidDel="00BE301D">
          <w:delText>,</w:delText>
        </w:r>
        <w:r w:rsidRPr="00D32FC4" w:rsidDel="00BE301D">
          <w:delText xml:space="preserve"> </w:delText>
        </w:r>
        <w:r w:rsidR="00116C8F" w:rsidDel="00BE301D">
          <w:delText>it</w:delText>
        </w:r>
        <w:r w:rsidRPr="00D32FC4" w:rsidDel="00BE301D">
          <w:delText xml:space="preserve"> </w:delText>
        </w:r>
      </w:del>
      <w:del w:id="2260" w:author="tomasrodrigues@ua.pt" w:date="2017-08-05T21:18:00Z">
        <w:r w:rsidRPr="00D32FC4" w:rsidDel="00BE301D">
          <w:delText>takes</w:delText>
        </w:r>
        <w:r w:rsidR="007C725D" w:rsidDel="00BE301D">
          <w:delText xml:space="preserve"> a</w:delText>
        </w:r>
      </w:del>
      <w:del w:id="2261" w:author="tomasrodrigues@ua.pt" w:date="2017-08-05T21:17:00Z">
        <w:r w:rsidRPr="00D32FC4" w:rsidDel="00BE301D">
          <w:delText xml:space="preserve"> longer </w:delText>
        </w:r>
      </w:del>
      <w:del w:id="2262" w:author="tomasrodrigues@ua.pt" w:date="2017-08-05T21:19:00Z">
        <w:r w:rsidRPr="00D32FC4" w:rsidDel="00BE301D">
          <w:delText xml:space="preserve">time to </w:delText>
        </w:r>
        <w:commentRangeStart w:id="2263"/>
        <w:r w:rsidRPr="00D32FC4" w:rsidDel="00BE301D">
          <w:delText>compute</w:delText>
        </w:r>
        <w:commentRangeEnd w:id="2263"/>
        <w:r w:rsidR="00B32486" w:rsidDel="00BE301D">
          <w:rPr>
            <w:rStyle w:val="Refdecomentrio"/>
          </w:rPr>
          <w:commentReference w:id="2263"/>
        </w:r>
        <w:r w:rsidRPr="00D32FC4" w:rsidDel="00BE301D">
          <w:delText>.</w:delText>
        </w:r>
      </w:del>
    </w:p>
    <w:p w14:paraId="79DF1D4E" w14:textId="0DC4E770" w:rsidR="007D4CBB" w:rsidRPr="00D32FC4" w:rsidRDefault="007D4CBB" w:rsidP="007D4CBB">
      <w:r w:rsidRPr="00D32FC4">
        <w:t xml:space="preserve">   </w:t>
      </w:r>
      <w:ins w:id="2264" w:author="tomasrodrigues@ua.pt" w:date="2017-08-05T21:20:00Z">
        <w:r w:rsidR="00882DAA">
          <w:t>Trying to d</w:t>
        </w:r>
      </w:ins>
      <w:del w:id="2265" w:author="tomasrodrigues@ua.pt" w:date="2017-08-05T21:19:00Z">
        <w:r w:rsidRPr="00D32FC4" w:rsidDel="00882DAA">
          <w:delText xml:space="preserve">In </w:delText>
        </w:r>
        <w:r w:rsidR="00D04FC8" w:rsidRPr="00D32FC4" w:rsidDel="00882DAA">
          <w:delText>fact,</w:delText>
        </w:r>
        <w:r w:rsidRPr="00D32FC4" w:rsidDel="00882DAA">
          <w:delText xml:space="preserve"> to t</w:delText>
        </w:r>
      </w:del>
      <w:del w:id="2266" w:author="tomasrodrigues@ua.pt" w:date="2017-08-05T21:20:00Z">
        <w:r w:rsidRPr="00D32FC4" w:rsidDel="00882DAA">
          <w:delText>ry d</w:delText>
        </w:r>
      </w:del>
      <w:r w:rsidRPr="00D32FC4">
        <w:t>efin</w:t>
      </w:r>
      <w:ins w:id="2267" w:author="tomasrodrigues@ua.pt" w:date="2017-08-05T21:20:00Z">
        <w:r w:rsidR="00882DAA">
          <w:t xml:space="preserve">e </w:t>
        </w:r>
      </w:ins>
      <w:del w:id="2268" w:author="tomasrodrigues@ua.pt" w:date="2017-08-05T21:20:00Z">
        <w:r w:rsidRPr="00D32FC4" w:rsidDel="00882DAA">
          <w:delText xml:space="preserve">ing </w:delText>
        </w:r>
      </w:del>
      <w:r w:rsidRPr="00D32FC4">
        <w:t>a MOS composed of individual quality factors</w:t>
      </w:r>
      <w:ins w:id="2269" w:author="tomasrodrigues@ua.pt" w:date="2017-08-05T21:20:00Z">
        <w:r w:rsidR="00882DAA">
          <w:t xml:space="preserve"> is a hard challenge, where</w:t>
        </w:r>
      </w:ins>
      <w:ins w:id="2270" w:author="tomasrodrigues@ua.pt" w:date="2017-08-05T21:21:00Z">
        <w:r w:rsidR="00882DAA">
          <w:t xml:space="preserve"> there</w:t>
        </w:r>
      </w:ins>
      <w:ins w:id="2271" w:author="tomasrodrigues@ua.pt" w:date="2017-08-05T21:20:00Z">
        <w:r w:rsidR="00882DAA">
          <w:t xml:space="preserve"> </w:t>
        </w:r>
      </w:ins>
      <w:ins w:id="2272" w:author="tomasrodrigues@ua.pt" w:date="2017-08-05T21:21:00Z">
        <w:r w:rsidR="00882DAA">
          <w:t xml:space="preserve">are </w:t>
        </w:r>
      </w:ins>
      <w:ins w:id="2273" w:author="tomasrodrigues@ua.pt" w:date="2017-08-05T21:20:00Z">
        <w:r w:rsidR="00882DAA">
          <w:t>several parameters</w:t>
        </w:r>
      </w:ins>
      <w:r w:rsidRPr="00D32FC4">
        <w:t xml:space="preserve"> </w:t>
      </w:r>
      <w:del w:id="2274" w:author="tomasrodrigues@ua.pt" w:date="2017-08-05T21:21:00Z">
        <w:r w:rsidR="001E30B7" w:rsidDel="00882DAA">
          <w:delText xml:space="preserve">has </w:delText>
        </w:r>
      </w:del>
      <w:r w:rsidR="001E30B7">
        <w:t>to be</w:t>
      </w:r>
      <w:r w:rsidRPr="00D32FC4">
        <w:t xml:space="preserve"> consider</w:t>
      </w:r>
      <w:r w:rsidR="001E30B7">
        <w:t>ed,</w:t>
      </w:r>
      <w:r w:rsidRPr="00D32FC4">
        <w:t xml:space="preserve"> at least video length, the viewing audience, original frame size, “quality” before the encoding and the type of video (cartoons, movies, news, etc.), not to mention that some people watch a movie sometimes for its content and they probably don’t care about the quality so much, as long as the movie is funny or entertaining.</w:t>
      </w:r>
    </w:p>
    <w:p w14:paraId="7F74417B" w14:textId="77777777" w:rsidR="007D4CBB" w:rsidRDefault="007D4CBB" w:rsidP="007D4CBB">
      <w:r w:rsidRPr="00D32FC4">
        <w:t xml:space="preserve">   In </w:t>
      </w:r>
      <w:r w:rsidR="001E30B7">
        <w:t xml:space="preserve">the case of </w:t>
      </w:r>
      <w:r w:rsidRPr="00D32FC4">
        <w:t xml:space="preserve">Android, </w:t>
      </w:r>
      <w:r w:rsidR="00D04FC8">
        <w:t>there are</w:t>
      </w:r>
      <w:r w:rsidRPr="00D32FC4">
        <w:t xml:space="preserve"> video encoding recommendations that </w:t>
      </w:r>
      <w:r w:rsidR="002518DF">
        <w:t xml:space="preserve">the </w:t>
      </w:r>
      <w:r w:rsidRPr="00D32FC4">
        <w:t>Android media framework supports for playback in the H.264 Baseline Profile and VP8 media codec</w:t>
      </w:r>
      <w:r w:rsidR="00116C8F">
        <w:t xml:space="preserve"> </w:t>
      </w:r>
      <w:commentRangeStart w:id="2275"/>
      <w:r w:rsidR="00116C8F">
        <w:t>[69]</w:t>
      </w:r>
      <w:r w:rsidR="001E30B7">
        <w:t xml:space="preserve">, </w:t>
      </w:r>
      <w:commentRangeEnd w:id="2275"/>
      <w:r w:rsidR="00B32486">
        <w:rPr>
          <w:rStyle w:val="Refdecomentrio"/>
        </w:rPr>
        <w:commentReference w:id="2275"/>
      </w:r>
      <w:r w:rsidR="001E30B7">
        <w:t>shown in the tables 2.3 and 2.4</w:t>
      </w:r>
      <w:r w:rsidR="002518DF">
        <w:t>, respectively.</w:t>
      </w:r>
    </w:p>
    <w:tbl>
      <w:tblPr>
        <w:tblStyle w:val="TabeladeGrelha5Escura-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1704"/>
        <w:gridCol w:w="1744"/>
        <w:gridCol w:w="2836"/>
      </w:tblGrid>
      <w:tr w:rsidR="007D4CBB" w:rsidRPr="00D32FC4" w14:paraId="58E90B42" w14:textId="77777777" w:rsidTr="006210BE">
        <w:trPr>
          <w:cnfStyle w:val="100000000000" w:firstRow="1" w:lastRow="0" w:firstColumn="0" w:lastColumn="0" w:oddVBand="0" w:evenVBand="0" w:oddHBand="0"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hideMark/>
          </w:tcPr>
          <w:p w14:paraId="2A00F58F" w14:textId="77777777" w:rsidR="007D4CBB" w:rsidRPr="00A57C5B" w:rsidRDefault="007D4CBB" w:rsidP="00C1128C">
            <w:r w:rsidRPr="00A57C5B">
              <w:t xml:space="preserve">   </w:t>
            </w:r>
            <w:r w:rsidRPr="00A57C5B">
              <w:rPr>
                <w:b w:val="0"/>
                <w:bCs w:val="0"/>
              </w:rPr>
              <w:t> </w:t>
            </w:r>
          </w:p>
        </w:tc>
        <w:tc>
          <w:tcPr>
            <w:tcW w:w="0" w:type="auto"/>
            <w:tcBorders>
              <w:top w:val="none" w:sz="0" w:space="0" w:color="auto"/>
              <w:left w:val="none" w:sz="0" w:space="0" w:color="auto"/>
              <w:right w:val="none" w:sz="0" w:space="0" w:color="auto"/>
            </w:tcBorders>
            <w:hideMark/>
          </w:tcPr>
          <w:p w14:paraId="01D93BC1" w14:textId="77777777" w:rsidR="007D4CBB" w:rsidRPr="00A57C5B" w:rsidRDefault="007D4CBB" w:rsidP="00C1128C">
            <w:pPr>
              <w:cnfStyle w:val="100000000000" w:firstRow="1" w:lastRow="0" w:firstColumn="0" w:lastColumn="0" w:oddVBand="0" w:evenVBand="0" w:oddHBand="0" w:evenHBand="0" w:firstRowFirstColumn="0" w:firstRowLastColumn="0" w:lastRowFirstColumn="0" w:lastRowLastColumn="0"/>
            </w:pPr>
            <w:r w:rsidRPr="00A57C5B">
              <w:t>SD (Low quality)</w:t>
            </w:r>
          </w:p>
        </w:tc>
        <w:tc>
          <w:tcPr>
            <w:tcW w:w="0" w:type="auto"/>
            <w:tcBorders>
              <w:top w:val="none" w:sz="0" w:space="0" w:color="auto"/>
              <w:left w:val="none" w:sz="0" w:space="0" w:color="auto"/>
              <w:right w:val="none" w:sz="0" w:space="0" w:color="auto"/>
            </w:tcBorders>
            <w:hideMark/>
          </w:tcPr>
          <w:p w14:paraId="05D61590" w14:textId="77777777" w:rsidR="007D4CBB" w:rsidRPr="00A57C5B" w:rsidRDefault="007D4CBB" w:rsidP="00C1128C">
            <w:pPr>
              <w:cnfStyle w:val="100000000000" w:firstRow="1" w:lastRow="0" w:firstColumn="0" w:lastColumn="0" w:oddVBand="0" w:evenVBand="0" w:oddHBand="0" w:evenHBand="0" w:firstRowFirstColumn="0" w:firstRowLastColumn="0" w:lastRowFirstColumn="0" w:lastRowLastColumn="0"/>
            </w:pPr>
            <w:r w:rsidRPr="00A57C5B">
              <w:t>SD (High quality)</w:t>
            </w:r>
          </w:p>
        </w:tc>
        <w:tc>
          <w:tcPr>
            <w:tcW w:w="0" w:type="auto"/>
            <w:tcBorders>
              <w:top w:val="none" w:sz="0" w:space="0" w:color="auto"/>
              <w:left w:val="none" w:sz="0" w:space="0" w:color="auto"/>
              <w:right w:val="none" w:sz="0" w:space="0" w:color="auto"/>
            </w:tcBorders>
            <w:hideMark/>
          </w:tcPr>
          <w:p w14:paraId="0105DC82" w14:textId="77777777" w:rsidR="007D4CBB" w:rsidRPr="00A57C5B" w:rsidRDefault="007D4CBB" w:rsidP="00C1128C">
            <w:pPr>
              <w:cnfStyle w:val="100000000000" w:firstRow="1" w:lastRow="0" w:firstColumn="0" w:lastColumn="0" w:oddVBand="0" w:evenVBand="0" w:oddHBand="0" w:evenHBand="0" w:firstRowFirstColumn="0" w:firstRowLastColumn="0" w:lastRowFirstColumn="0" w:lastRowLastColumn="0"/>
            </w:pPr>
            <w:r w:rsidRPr="00A57C5B">
              <w:t>HD 720p (N/A on all devices)</w:t>
            </w:r>
          </w:p>
        </w:tc>
      </w:tr>
      <w:tr w:rsidR="007D4CBB" w:rsidRPr="00D32FC4" w14:paraId="03132180" w14:textId="77777777" w:rsidTr="00621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F61BBB8" w14:textId="77777777" w:rsidR="007D4CBB" w:rsidRPr="00A57C5B" w:rsidRDefault="007D4CBB" w:rsidP="00C1128C">
            <w:r w:rsidRPr="00A57C5B">
              <w:rPr>
                <w:bCs w:val="0"/>
              </w:rPr>
              <w:t>Video resolution</w:t>
            </w:r>
          </w:p>
        </w:tc>
        <w:tc>
          <w:tcPr>
            <w:tcW w:w="0" w:type="auto"/>
            <w:hideMark/>
          </w:tcPr>
          <w:p w14:paraId="636B70F6"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176 x 144 px</w:t>
            </w:r>
          </w:p>
        </w:tc>
        <w:tc>
          <w:tcPr>
            <w:tcW w:w="0" w:type="auto"/>
            <w:hideMark/>
          </w:tcPr>
          <w:p w14:paraId="2BD97598"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480 x 360 px</w:t>
            </w:r>
          </w:p>
        </w:tc>
        <w:tc>
          <w:tcPr>
            <w:tcW w:w="0" w:type="auto"/>
            <w:hideMark/>
          </w:tcPr>
          <w:p w14:paraId="50811518"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1280 x 720 px</w:t>
            </w:r>
          </w:p>
        </w:tc>
      </w:tr>
      <w:tr w:rsidR="007D4CBB" w:rsidRPr="00D32FC4" w14:paraId="2B51AD6D" w14:textId="77777777" w:rsidTr="006210BE">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0FF8CE92" w14:textId="77777777" w:rsidR="007D4CBB" w:rsidRPr="00A57C5B" w:rsidRDefault="007D4CBB" w:rsidP="00C1128C">
            <w:r w:rsidRPr="00A57C5B">
              <w:rPr>
                <w:bCs w:val="0"/>
              </w:rPr>
              <w:t>Video frame rate</w:t>
            </w:r>
          </w:p>
        </w:tc>
        <w:tc>
          <w:tcPr>
            <w:tcW w:w="0" w:type="auto"/>
            <w:hideMark/>
          </w:tcPr>
          <w:p w14:paraId="57196AD1"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12 fps</w:t>
            </w:r>
          </w:p>
        </w:tc>
        <w:tc>
          <w:tcPr>
            <w:tcW w:w="0" w:type="auto"/>
            <w:hideMark/>
          </w:tcPr>
          <w:p w14:paraId="0523B21D"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30 fps</w:t>
            </w:r>
          </w:p>
        </w:tc>
        <w:tc>
          <w:tcPr>
            <w:tcW w:w="0" w:type="auto"/>
            <w:hideMark/>
          </w:tcPr>
          <w:p w14:paraId="4574C260"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30 fps</w:t>
            </w:r>
          </w:p>
        </w:tc>
      </w:tr>
      <w:tr w:rsidR="007D4CBB" w:rsidRPr="00D32FC4" w14:paraId="7E5081E9" w14:textId="77777777" w:rsidTr="00621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776EC30" w14:textId="77777777" w:rsidR="007D4CBB" w:rsidRPr="00A57C5B" w:rsidRDefault="007D4CBB" w:rsidP="00C1128C">
            <w:r w:rsidRPr="00A57C5B">
              <w:rPr>
                <w:bCs w:val="0"/>
              </w:rPr>
              <w:t>Video bitrate</w:t>
            </w:r>
          </w:p>
        </w:tc>
        <w:tc>
          <w:tcPr>
            <w:tcW w:w="0" w:type="auto"/>
            <w:hideMark/>
          </w:tcPr>
          <w:p w14:paraId="284FD31E"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56 Kbps</w:t>
            </w:r>
          </w:p>
        </w:tc>
        <w:tc>
          <w:tcPr>
            <w:tcW w:w="0" w:type="auto"/>
            <w:hideMark/>
          </w:tcPr>
          <w:p w14:paraId="1962EC1C"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500 Kbps</w:t>
            </w:r>
          </w:p>
        </w:tc>
        <w:tc>
          <w:tcPr>
            <w:tcW w:w="0" w:type="auto"/>
            <w:hideMark/>
          </w:tcPr>
          <w:p w14:paraId="0308A938"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2 Mbps</w:t>
            </w:r>
          </w:p>
        </w:tc>
      </w:tr>
      <w:tr w:rsidR="007D4CBB" w:rsidRPr="00D32FC4" w14:paraId="33894945" w14:textId="77777777" w:rsidTr="006210BE">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7194CD2B" w14:textId="77777777" w:rsidR="007D4CBB" w:rsidRPr="00A57C5B" w:rsidRDefault="007D4CBB" w:rsidP="00C1128C">
            <w:r w:rsidRPr="00A57C5B">
              <w:rPr>
                <w:bCs w:val="0"/>
              </w:rPr>
              <w:t>Audio codec</w:t>
            </w:r>
          </w:p>
        </w:tc>
        <w:tc>
          <w:tcPr>
            <w:tcW w:w="0" w:type="auto"/>
            <w:hideMark/>
          </w:tcPr>
          <w:p w14:paraId="748FCF66"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AAC-LC</w:t>
            </w:r>
          </w:p>
        </w:tc>
        <w:tc>
          <w:tcPr>
            <w:tcW w:w="0" w:type="auto"/>
            <w:hideMark/>
          </w:tcPr>
          <w:p w14:paraId="4C1461BB"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AAC-LC</w:t>
            </w:r>
          </w:p>
        </w:tc>
        <w:tc>
          <w:tcPr>
            <w:tcW w:w="0" w:type="auto"/>
            <w:hideMark/>
          </w:tcPr>
          <w:p w14:paraId="44F62F81"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AAC-LC</w:t>
            </w:r>
          </w:p>
        </w:tc>
      </w:tr>
      <w:tr w:rsidR="007D4CBB" w:rsidRPr="00D32FC4" w14:paraId="4C5E5E32" w14:textId="77777777" w:rsidTr="00621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hideMark/>
          </w:tcPr>
          <w:p w14:paraId="34CCBB00" w14:textId="77777777" w:rsidR="007D4CBB" w:rsidRPr="00A57C5B" w:rsidRDefault="007D4CBB" w:rsidP="00C1128C">
            <w:r w:rsidRPr="00A57C5B">
              <w:rPr>
                <w:bCs w:val="0"/>
              </w:rPr>
              <w:t>Audio channels</w:t>
            </w:r>
          </w:p>
        </w:tc>
        <w:tc>
          <w:tcPr>
            <w:tcW w:w="0" w:type="auto"/>
            <w:hideMark/>
          </w:tcPr>
          <w:p w14:paraId="2D2ECE29"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1 (mono)</w:t>
            </w:r>
          </w:p>
        </w:tc>
        <w:tc>
          <w:tcPr>
            <w:tcW w:w="0" w:type="auto"/>
            <w:hideMark/>
          </w:tcPr>
          <w:p w14:paraId="77A7C898"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2 (stereo)</w:t>
            </w:r>
          </w:p>
        </w:tc>
        <w:tc>
          <w:tcPr>
            <w:tcW w:w="0" w:type="auto"/>
            <w:hideMark/>
          </w:tcPr>
          <w:p w14:paraId="7AC756EB" w14:textId="77777777" w:rsidR="007D4CBB" w:rsidRPr="00A57C5B" w:rsidRDefault="007D4CBB" w:rsidP="00C1128C">
            <w:pPr>
              <w:cnfStyle w:val="000000100000" w:firstRow="0" w:lastRow="0" w:firstColumn="0" w:lastColumn="0" w:oddVBand="0" w:evenVBand="0" w:oddHBand="1" w:evenHBand="0" w:firstRowFirstColumn="0" w:firstRowLastColumn="0" w:lastRowFirstColumn="0" w:lastRowLastColumn="0"/>
            </w:pPr>
            <w:r w:rsidRPr="00A57C5B">
              <w:t>2 (stereo)</w:t>
            </w:r>
          </w:p>
        </w:tc>
      </w:tr>
      <w:tr w:rsidR="007D4CBB" w:rsidRPr="00D32FC4" w14:paraId="76100EA7" w14:textId="77777777" w:rsidTr="006210BE">
        <w:trPr>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hideMark/>
          </w:tcPr>
          <w:p w14:paraId="5B50827F" w14:textId="77777777" w:rsidR="007D4CBB" w:rsidRPr="00A57C5B" w:rsidRDefault="007D4CBB" w:rsidP="00C1128C">
            <w:r w:rsidRPr="00A57C5B">
              <w:rPr>
                <w:bCs w:val="0"/>
              </w:rPr>
              <w:t>Audio bitrate</w:t>
            </w:r>
          </w:p>
        </w:tc>
        <w:tc>
          <w:tcPr>
            <w:tcW w:w="0" w:type="auto"/>
            <w:hideMark/>
          </w:tcPr>
          <w:p w14:paraId="3AAB3647"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24 Kbps</w:t>
            </w:r>
          </w:p>
        </w:tc>
        <w:tc>
          <w:tcPr>
            <w:tcW w:w="0" w:type="auto"/>
            <w:hideMark/>
          </w:tcPr>
          <w:p w14:paraId="554E0A19" w14:textId="77777777" w:rsidR="007D4CBB" w:rsidRPr="00A57C5B" w:rsidRDefault="007D4CBB" w:rsidP="00C1128C">
            <w:pPr>
              <w:cnfStyle w:val="000000000000" w:firstRow="0" w:lastRow="0" w:firstColumn="0" w:lastColumn="0" w:oddVBand="0" w:evenVBand="0" w:oddHBand="0" w:evenHBand="0" w:firstRowFirstColumn="0" w:firstRowLastColumn="0" w:lastRowFirstColumn="0" w:lastRowLastColumn="0"/>
            </w:pPr>
            <w:r w:rsidRPr="00A57C5B">
              <w:t>128 Kbps</w:t>
            </w:r>
          </w:p>
        </w:tc>
        <w:tc>
          <w:tcPr>
            <w:tcW w:w="0" w:type="auto"/>
            <w:hideMark/>
          </w:tcPr>
          <w:p w14:paraId="2DE645C9" w14:textId="77777777" w:rsidR="007D4CBB" w:rsidRPr="00A57C5B" w:rsidRDefault="007D4CBB" w:rsidP="0060034B">
            <w:pPr>
              <w:keepNext/>
              <w:cnfStyle w:val="000000000000" w:firstRow="0" w:lastRow="0" w:firstColumn="0" w:lastColumn="0" w:oddVBand="0" w:evenVBand="0" w:oddHBand="0" w:evenHBand="0" w:firstRowFirstColumn="0" w:firstRowLastColumn="0" w:lastRowFirstColumn="0" w:lastRowLastColumn="0"/>
            </w:pPr>
            <w:r w:rsidRPr="00A57C5B">
              <w:t>192 Kbps</w:t>
            </w:r>
          </w:p>
        </w:tc>
      </w:tr>
    </w:tbl>
    <w:p w14:paraId="610F0651" w14:textId="77777777" w:rsidR="00116C8F" w:rsidRDefault="00116C8F" w:rsidP="00116C8F">
      <w:pPr>
        <w:pStyle w:val="Cabealho6"/>
      </w:pPr>
    </w:p>
    <w:p w14:paraId="18722FC3" w14:textId="6E9ABA68" w:rsidR="002518DF" w:rsidRDefault="0060034B" w:rsidP="00737341">
      <w:pPr>
        <w:pStyle w:val="Legenda"/>
        <w:spacing w:line="240" w:lineRule="auto"/>
        <w:jc w:val="center"/>
        <w:rPr>
          <w:i w:val="0"/>
          <w:lang w:val="en-US"/>
        </w:rPr>
      </w:pPr>
      <w:bookmarkStart w:id="2276" w:name="_Toc489744318"/>
      <w:r w:rsidRPr="00D32FC4">
        <w:rPr>
          <w:i w:val="0"/>
          <w:lang w:val="en-US"/>
        </w:rPr>
        <w:t xml:space="preserve">Table </w:t>
      </w:r>
      <w:r w:rsidR="00021318">
        <w:rPr>
          <w:i w:val="0"/>
          <w:lang w:val="en-US"/>
        </w:rPr>
        <w:fldChar w:fldCharType="begin"/>
      </w:r>
      <w:r w:rsidR="0006444C">
        <w:rPr>
          <w:i w:val="0"/>
          <w:lang w:val="en-US"/>
        </w:rPr>
        <w:instrText xml:space="preserve"> STYLEREF 1 \s </w:instrText>
      </w:r>
      <w:r w:rsidR="00021318">
        <w:rPr>
          <w:i w:val="0"/>
          <w:lang w:val="en-US"/>
        </w:rPr>
        <w:fldChar w:fldCharType="separate"/>
      </w:r>
      <w:r w:rsidR="00725F1B">
        <w:rPr>
          <w:i w:val="0"/>
          <w:noProof/>
          <w:lang w:val="en-US"/>
        </w:rPr>
        <w:t>2</w:t>
      </w:r>
      <w:r w:rsidR="00021318">
        <w:rPr>
          <w:i w:val="0"/>
          <w:lang w:val="en-US"/>
        </w:rPr>
        <w:fldChar w:fldCharType="end"/>
      </w:r>
      <w:r w:rsidR="0006444C">
        <w:rPr>
          <w:i w:val="0"/>
          <w:lang w:val="en-US"/>
        </w:rPr>
        <w:t>.</w:t>
      </w:r>
      <w:r w:rsidR="00021318">
        <w:rPr>
          <w:i w:val="0"/>
          <w:lang w:val="en-US"/>
        </w:rPr>
        <w:fldChar w:fldCharType="begin"/>
      </w:r>
      <w:r w:rsidR="0006444C">
        <w:rPr>
          <w:i w:val="0"/>
          <w:lang w:val="en-US"/>
        </w:rPr>
        <w:instrText xml:space="preserve"> SEQ Table \* ARABIC \s 1 </w:instrText>
      </w:r>
      <w:r w:rsidR="00021318">
        <w:rPr>
          <w:i w:val="0"/>
          <w:lang w:val="en-US"/>
        </w:rPr>
        <w:fldChar w:fldCharType="separate"/>
      </w:r>
      <w:r w:rsidR="00725F1B">
        <w:rPr>
          <w:i w:val="0"/>
          <w:noProof/>
          <w:lang w:val="en-US"/>
        </w:rPr>
        <w:t>3</w:t>
      </w:r>
      <w:r w:rsidR="00021318">
        <w:rPr>
          <w:i w:val="0"/>
          <w:lang w:val="en-US"/>
        </w:rPr>
        <w:fldChar w:fldCharType="end"/>
      </w:r>
      <w:r w:rsidRPr="00D32FC4">
        <w:rPr>
          <w:i w:val="0"/>
          <w:lang w:val="en-US"/>
        </w:rPr>
        <w:t xml:space="preserve"> - Examples of supported video encoding parameters for the H.264 codec</w:t>
      </w:r>
      <w:r w:rsidR="00116C8F">
        <w:rPr>
          <w:i w:val="0"/>
          <w:lang w:val="en-US"/>
        </w:rPr>
        <w:t xml:space="preserve"> </w:t>
      </w:r>
      <w:r w:rsidR="00116C8F">
        <w:t>[69]</w:t>
      </w:r>
      <w:bookmarkEnd w:id="2276"/>
    </w:p>
    <w:p w14:paraId="6F9F199D" w14:textId="77777777" w:rsidR="00737341" w:rsidRPr="00737341" w:rsidRDefault="00737341" w:rsidP="00737341">
      <w:pPr>
        <w:pStyle w:val="Cabealho6"/>
        <w:rPr>
          <w:lang w:eastAsia="en-US"/>
        </w:rPr>
      </w:pPr>
    </w:p>
    <w:p w14:paraId="45A68AB4" w14:textId="77777777" w:rsidR="002518DF" w:rsidRDefault="002518DF" w:rsidP="007D4CBB">
      <w:pPr>
        <w:rPr>
          <w:sz w:val="10"/>
          <w:szCs w:val="10"/>
          <w:lang w:eastAsia="en-US"/>
        </w:rPr>
      </w:pPr>
    </w:p>
    <w:tbl>
      <w:tblPr>
        <w:tblStyle w:val="TabeladeGrelha5Escura-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701"/>
        <w:gridCol w:w="1693"/>
        <w:gridCol w:w="1843"/>
        <w:gridCol w:w="1842"/>
      </w:tblGrid>
      <w:tr w:rsidR="007D4CBB" w:rsidRPr="00D32FC4" w14:paraId="556FE2DB" w14:textId="77777777" w:rsidTr="00A57C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right w:val="none" w:sz="0" w:space="0" w:color="auto"/>
            </w:tcBorders>
            <w:hideMark/>
          </w:tcPr>
          <w:p w14:paraId="2124002C" w14:textId="77777777" w:rsidR="007D4CBB" w:rsidRPr="00D32FC4" w:rsidRDefault="007D4CBB" w:rsidP="00C1128C">
            <w:r w:rsidRPr="00D32FC4">
              <w:rPr>
                <w:bCs w:val="0"/>
              </w:rPr>
              <w:t> </w:t>
            </w:r>
          </w:p>
        </w:tc>
        <w:tc>
          <w:tcPr>
            <w:tcW w:w="1701" w:type="dxa"/>
            <w:tcBorders>
              <w:top w:val="none" w:sz="0" w:space="0" w:color="auto"/>
              <w:left w:val="none" w:sz="0" w:space="0" w:color="auto"/>
              <w:right w:val="none" w:sz="0" w:space="0" w:color="auto"/>
            </w:tcBorders>
            <w:vAlign w:val="center"/>
            <w:hideMark/>
          </w:tcPr>
          <w:p w14:paraId="7D275738" w14:textId="77777777" w:rsidR="007D4CBB" w:rsidRPr="00A57C5B" w:rsidRDefault="007D4CBB" w:rsidP="00A57C5B">
            <w:pPr>
              <w:jc w:val="center"/>
              <w:cnfStyle w:val="100000000000" w:firstRow="1" w:lastRow="0" w:firstColumn="0" w:lastColumn="0" w:oddVBand="0" w:evenVBand="0" w:oddHBand="0" w:evenHBand="0" w:firstRowFirstColumn="0" w:firstRowLastColumn="0" w:lastRowFirstColumn="0" w:lastRowLastColumn="0"/>
            </w:pPr>
            <w:r w:rsidRPr="00A57C5B">
              <w:rPr>
                <w:bCs w:val="0"/>
              </w:rPr>
              <w:t>SD (Low quality)</w:t>
            </w:r>
          </w:p>
        </w:tc>
        <w:tc>
          <w:tcPr>
            <w:tcW w:w="1693" w:type="dxa"/>
            <w:tcBorders>
              <w:top w:val="none" w:sz="0" w:space="0" w:color="auto"/>
              <w:left w:val="none" w:sz="0" w:space="0" w:color="auto"/>
              <w:right w:val="none" w:sz="0" w:space="0" w:color="auto"/>
            </w:tcBorders>
            <w:vAlign w:val="center"/>
            <w:hideMark/>
          </w:tcPr>
          <w:p w14:paraId="694A0B3C" w14:textId="77777777" w:rsidR="007D4CBB" w:rsidRPr="00A57C5B" w:rsidRDefault="007D4CBB" w:rsidP="00A57C5B">
            <w:pPr>
              <w:jc w:val="center"/>
              <w:cnfStyle w:val="100000000000" w:firstRow="1" w:lastRow="0" w:firstColumn="0" w:lastColumn="0" w:oddVBand="0" w:evenVBand="0" w:oddHBand="0" w:evenHBand="0" w:firstRowFirstColumn="0" w:firstRowLastColumn="0" w:lastRowFirstColumn="0" w:lastRowLastColumn="0"/>
            </w:pPr>
            <w:r w:rsidRPr="00A57C5B">
              <w:rPr>
                <w:bCs w:val="0"/>
              </w:rPr>
              <w:t>SD (High quality)</w:t>
            </w:r>
          </w:p>
        </w:tc>
        <w:tc>
          <w:tcPr>
            <w:tcW w:w="1843" w:type="dxa"/>
            <w:tcBorders>
              <w:top w:val="none" w:sz="0" w:space="0" w:color="auto"/>
              <w:left w:val="none" w:sz="0" w:space="0" w:color="auto"/>
              <w:right w:val="none" w:sz="0" w:space="0" w:color="auto"/>
            </w:tcBorders>
            <w:vAlign w:val="center"/>
            <w:hideMark/>
          </w:tcPr>
          <w:p w14:paraId="589DDB6E" w14:textId="77777777" w:rsidR="007D4CBB" w:rsidRPr="00A57C5B" w:rsidRDefault="007D4CBB" w:rsidP="00A57C5B">
            <w:pPr>
              <w:jc w:val="center"/>
              <w:cnfStyle w:val="100000000000" w:firstRow="1" w:lastRow="0" w:firstColumn="0" w:lastColumn="0" w:oddVBand="0" w:evenVBand="0" w:oddHBand="0" w:evenHBand="0" w:firstRowFirstColumn="0" w:firstRowLastColumn="0" w:lastRowFirstColumn="0" w:lastRowLastColumn="0"/>
            </w:pPr>
            <w:r w:rsidRPr="00A57C5B">
              <w:rPr>
                <w:bCs w:val="0"/>
              </w:rPr>
              <w:t>HD 720p (N/A on all devices)</w:t>
            </w:r>
          </w:p>
        </w:tc>
        <w:tc>
          <w:tcPr>
            <w:tcW w:w="1842" w:type="dxa"/>
            <w:tcBorders>
              <w:top w:val="none" w:sz="0" w:space="0" w:color="auto"/>
              <w:left w:val="none" w:sz="0" w:space="0" w:color="auto"/>
              <w:right w:val="none" w:sz="0" w:space="0" w:color="auto"/>
            </w:tcBorders>
            <w:vAlign w:val="center"/>
            <w:hideMark/>
          </w:tcPr>
          <w:p w14:paraId="3AF7F49C" w14:textId="77777777" w:rsidR="007D4CBB" w:rsidRPr="00A57C5B" w:rsidRDefault="007D4CBB" w:rsidP="00A57C5B">
            <w:pPr>
              <w:jc w:val="center"/>
              <w:cnfStyle w:val="100000000000" w:firstRow="1" w:lastRow="0" w:firstColumn="0" w:lastColumn="0" w:oddVBand="0" w:evenVBand="0" w:oddHBand="0" w:evenHBand="0" w:firstRowFirstColumn="0" w:firstRowLastColumn="0" w:lastRowFirstColumn="0" w:lastRowLastColumn="0"/>
            </w:pPr>
            <w:r w:rsidRPr="00A57C5B">
              <w:rPr>
                <w:bCs w:val="0"/>
              </w:rPr>
              <w:t>HD 1080p (N/A on all devices)</w:t>
            </w:r>
          </w:p>
        </w:tc>
      </w:tr>
      <w:tr w:rsidR="007D4CBB" w:rsidRPr="00D32FC4" w14:paraId="494CBBFF" w14:textId="77777777" w:rsidTr="00621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left w:val="none" w:sz="0" w:space="0" w:color="auto"/>
            </w:tcBorders>
            <w:hideMark/>
          </w:tcPr>
          <w:p w14:paraId="405ED1C3" w14:textId="77777777" w:rsidR="007D4CBB" w:rsidRPr="00D32FC4" w:rsidRDefault="007D4CBB" w:rsidP="00C1128C">
            <w:r w:rsidRPr="00D32FC4">
              <w:rPr>
                <w:bCs w:val="0"/>
              </w:rPr>
              <w:t>Video resolution</w:t>
            </w:r>
          </w:p>
        </w:tc>
        <w:tc>
          <w:tcPr>
            <w:tcW w:w="1701" w:type="dxa"/>
            <w:hideMark/>
          </w:tcPr>
          <w:p w14:paraId="10A1F664"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320 x 180 px</w:t>
            </w:r>
          </w:p>
        </w:tc>
        <w:tc>
          <w:tcPr>
            <w:tcW w:w="1693" w:type="dxa"/>
            <w:hideMark/>
          </w:tcPr>
          <w:p w14:paraId="307617EC"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640 x 360 px</w:t>
            </w:r>
          </w:p>
        </w:tc>
        <w:tc>
          <w:tcPr>
            <w:tcW w:w="1843" w:type="dxa"/>
            <w:hideMark/>
          </w:tcPr>
          <w:p w14:paraId="3D80780D"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1280 x 720 px</w:t>
            </w:r>
          </w:p>
        </w:tc>
        <w:tc>
          <w:tcPr>
            <w:tcW w:w="1842" w:type="dxa"/>
            <w:hideMark/>
          </w:tcPr>
          <w:p w14:paraId="048A50DC"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1920 x 1080 px</w:t>
            </w:r>
          </w:p>
        </w:tc>
      </w:tr>
      <w:tr w:rsidR="007D4CBB" w:rsidRPr="00D32FC4" w14:paraId="29383672" w14:textId="77777777" w:rsidTr="006210BE">
        <w:trPr>
          <w:jc w:val="center"/>
        </w:trPr>
        <w:tc>
          <w:tcPr>
            <w:cnfStyle w:val="001000000000" w:firstRow="0" w:lastRow="0" w:firstColumn="1" w:lastColumn="0" w:oddVBand="0" w:evenVBand="0" w:oddHBand="0" w:evenHBand="0" w:firstRowFirstColumn="0" w:firstRowLastColumn="0" w:lastRowFirstColumn="0" w:lastRowLastColumn="0"/>
            <w:tcW w:w="1809" w:type="dxa"/>
            <w:tcBorders>
              <w:left w:val="none" w:sz="0" w:space="0" w:color="auto"/>
            </w:tcBorders>
            <w:hideMark/>
          </w:tcPr>
          <w:p w14:paraId="1FD508B2" w14:textId="77777777" w:rsidR="007D4CBB" w:rsidRPr="00D32FC4" w:rsidRDefault="007D4CBB" w:rsidP="00C1128C">
            <w:r w:rsidRPr="00D32FC4">
              <w:rPr>
                <w:bCs w:val="0"/>
              </w:rPr>
              <w:t>Video frame rate</w:t>
            </w:r>
          </w:p>
        </w:tc>
        <w:tc>
          <w:tcPr>
            <w:tcW w:w="1701" w:type="dxa"/>
            <w:hideMark/>
          </w:tcPr>
          <w:p w14:paraId="4ABB4D16" w14:textId="77777777" w:rsidR="007D4CBB" w:rsidRPr="00D32FC4" w:rsidRDefault="007D4CBB" w:rsidP="00C1128C">
            <w:pPr>
              <w:cnfStyle w:val="000000000000" w:firstRow="0" w:lastRow="0" w:firstColumn="0" w:lastColumn="0" w:oddVBand="0" w:evenVBand="0" w:oddHBand="0" w:evenHBand="0" w:firstRowFirstColumn="0" w:firstRowLastColumn="0" w:lastRowFirstColumn="0" w:lastRowLastColumn="0"/>
            </w:pPr>
            <w:r w:rsidRPr="00D32FC4">
              <w:t>30 fps</w:t>
            </w:r>
          </w:p>
        </w:tc>
        <w:tc>
          <w:tcPr>
            <w:tcW w:w="1693" w:type="dxa"/>
            <w:hideMark/>
          </w:tcPr>
          <w:p w14:paraId="0E891638" w14:textId="77777777" w:rsidR="007D4CBB" w:rsidRPr="00D32FC4" w:rsidRDefault="007D4CBB" w:rsidP="00C1128C">
            <w:pPr>
              <w:cnfStyle w:val="000000000000" w:firstRow="0" w:lastRow="0" w:firstColumn="0" w:lastColumn="0" w:oddVBand="0" w:evenVBand="0" w:oddHBand="0" w:evenHBand="0" w:firstRowFirstColumn="0" w:firstRowLastColumn="0" w:lastRowFirstColumn="0" w:lastRowLastColumn="0"/>
            </w:pPr>
            <w:r w:rsidRPr="00D32FC4">
              <w:t>30 fps</w:t>
            </w:r>
          </w:p>
        </w:tc>
        <w:tc>
          <w:tcPr>
            <w:tcW w:w="1843" w:type="dxa"/>
            <w:hideMark/>
          </w:tcPr>
          <w:p w14:paraId="3C2611EC" w14:textId="77777777" w:rsidR="007D4CBB" w:rsidRPr="00D32FC4" w:rsidRDefault="007D4CBB" w:rsidP="00C1128C">
            <w:pPr>
              <w:cnfStyle w:val="000000000000" w:firstRow="0" w:lastRow="0" w:firstColumn="0" w:lastColumn="0" w:oddVBand="0" w:evenVBand="0" w:oddHBand="0" w:evenHBand="0" w:firstRowFirstColumn="0" w:firstRowLastColumn="0" w:lastRowFirstColumn="0" w:lastRowLastColumn="0"/>
            </w:pPr>
            <w:r w:rsidRPr="00D32FC4">
              <w:t>30 fps</w:t>
            </w:r>
          </w:p>
        </w:tc>
        <w:tc>
          <w:tcPr>
            <w:tcW w:w="1842" w:type="dxa"/>
            <w:hideMark/>
          </w:tcPr>
          <w:p w14:paraId="1B8A71B0" w14:textId="77777777" w:rsidR="007D4CBB" w:rsidRPr="00D32FC4" w:rsidRDefault="007D4CBB" w:rsidP="00C1128C">
            <w:pPr>
              <w:cnfStyle w:val="000000000000" w:firstRow="0" w:lastRow="0" w:firstColumn="0" w:lastColumn="0" w:oddVBand="0" w:evenVBand="0" w:oddHBand="0" w:evenHBand="0" w:firstRowFirstColumn="0" w:firstRowLastColumn="0" w:lastRowFirstColumn="0" w:lastRowLastColumn="0"/>
            </w:pPr>
            <w:r w:rsidRPr="00D32FC4">
              <w:t>30 fps</w:t>
            </w:r>
          </w:p>
        </w:tc>
      </w:tr>
      <w:tr w:rsidR="007D4CBB" w:rsidRPr="00D32FC4" w14:paraId="78DD0FF3" w14:textId="77777777" w:rsidTr="006210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left w:val="none" w:sz="0" w:space="0" w:color="auto"/>
              <w:bottom w:val="none" w:sz="0" w:space="0" w:color="auto"/>
            </w:tcBorders>
            <w:hideMark/>
          </w:tcPr>
          <w:p w14:paraId="6C8D6E28" w14:textId="77777777" w:rsidR="007D4CBB" w:rsidRPr="00D32FC4" w:rsidRDefault="007D4CBB" w:rsidP="00C1128C">
            <w:r w:rsidRPr="00D32FC4">
              <w:rPr>
                <w:bCs w:val="0"/>
              </w:rPr>
              <w:t>Video bitrate</w:t>
            </w:r>
          </w:p>
        </w:tc>
        <w:tc>
          <w:tcPr>
            <w:tcW w:w="1701" w:type="dxa"/>
            <w:hideMark/>
          </w:tcPr>
          <w:p w14:paraId="08C7DDF6"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800 Kbps</w:t>
            </w:r>
          </w:p>
        </w:tc>
        <w:tc>
          <w:tcPr>
            <w:tcW w:w="1693" w:type="dxa"/>
            <w:hideMark/>
          </w:tcPr>
          <w:p w14:paraId="769AC95B"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2 Mbps</w:t>
            </w:r>
          </w:p>
        </w:tc>
        <w:tc>
          <w:tcPr>
            <w:tcW w:w="1843" w:type="dxa"/>
            <w:hideMark/>
          </w:tcPr>
          <w:p w14:paraId="2B2BA198"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4 Mbps</w:t>
            </w:r>
          </w:p>
        </w:tc>
        <w:tc>
          <w:tcPr>
            <w:tcW w:w="1842" w:type="dxa"/>
            <w:hideMark/>
          </w:tcPr>
          <w:p w14:paraId="43E30FAC" w14:textId="77777777" w:rsidR="007D4CBB" w:rsidRPr="00D32FC4" w:rsidRDefault="007D4CBB" w:rsidP="00C1128C">
            <w:pPr>
              <w:cnfStyle w:val="000000100000" w:firstRow="0" w:lastRow="0" w:firstColumn="0" w:lastColumn="0" w:oddVBand="0" w:evenVBand="0" w:oddHBand="1" w:evenHBand="0" w:firstRowFirstColumn="0" w:firstRowLastColumn="0" w:lastRowFirstColumn="0" w:lastRowLastColumn="0"/>
            </w:pPr>
            <w:r w:rsidRPr="00D32FC4">
              <w:t>10 Mbps</w:t>
            </w:r>
          </w:p>
        </w:tc>
      </w:tr>
    </w:tbl>
    <w:p w14:paraId="53B9CEA5" w14:textId="77777777" w:rsidR="007D4CBB" w:rsidRPr="00D32FC4" w:rsidRDefault="007D4CBB" w:rsidP="007D4CBB">
      <w:pPr>
        <w:pStyle w:val="Legenda"/>
        <w:spacing w:after="120" w:line="240" w:lineRule="auto"/>
        <w:jc w:val="center"/>
        <w:rPr>
          <w:sz w:val="10"/>
          <w:szCs w:val="10"/>
          <w:lang w:val="en-US"/>
        </w:rPr>
      </w:pPr>
    </w:p>
    <w:p w14:paraId="1A39630A" w14:textId="4F27F62F" w:rsidR="00A57C5B" w:rsidRPr="001E30B7" w:rsidRDefault="007D4CBB" w:rsidP="001E30B7">
      <w:pPr>
        <w:pStyle w:val="Legenda"/>
        <w:jc w:val="center"/>
        <w:rPr>
          <w:lang w:val="en-US"/>
        </w:rPr>
      </w:pPr>
      <w:bookmarkStart w:id="2277" w:name="_Toc489744319"/>
      <w:r w:rsidRPr="00D32FC4">
        <w:rPr>
          <w:lang w:val="en-US"/>
        </w:rPr>
        <w:t xml:space="preserve">Tabel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2</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4</w:t>
      </w:r>
      <w:r w:rsidR="00021318">
        <w:rPr>
          <w:lang w:val="en-US"/>
        </w:rPr>
        <w:fldChar w:fldCharType="end"/>
      </w:r>
      <w:r w:rsidRPr="00D32FC4">
        <w:rPr>
          <w:lang w:val="en-US"/>
        </w:rPr>
        <w:t xml:space="preserve"> - Examples of supported video encoding parameters for the VP8 codec</w:t>
      </w:r>
      <w:r w:rsidR="00116C8F">
        <w:rPr>
          <w:lang w:val="en-US"/>
        </w:rPr>
        <w:t xml:space="preserve"> </w:t>
      </w:r>
      <w:r w:rsidR="00116C8F">
        <w:t>[69]</w:t>
      </w:r>
      <w:bookmarkEnd w:id="2277"/>
      <w:r w:rsidRPr="005A10C8">
        <w:rPr>
          <w:lang w:val="en-US"/>
        </w:rPr>
        <w:t xml:space="preserve"> </w:t>
      </w:r>
    </w:p>
    <w:p w14:paraId="26993AF8" w14:textId="098D0063" w:rsidR="007D4CBB" w:rsidDel="00D63859" w:rsidRDefault="00A57C5B" w:rsidP="007D4CBB">
      <w:pPr>
        <w:rPr>
          <w:del w:id="2278" w:author="tomasrodrigues@ua.pt" w:date="2017-08-29T16:02:00Z"/>
          <w:lang w:eastAsia="en-US"/>
        </w:rPr>
      </w:pPr>
      <w:del w:id="2279" w:author="tomasrodrigues@ua.pt" w:date="2017-08-29T16:02:00Z">
        <w:r w:rsidDel="00D63859">
          <w:rPr>
            <w:lang w:eastAsia="en-US"/>
          </w:rPr>
          <w:delText xml:space="preserve">   </w:delText>
        </w:r>
        <w:r w:rsidR="007D4CBB" w:rsidRPr="00D32FC4" w:rsidDel="00D63859">
          <w:rPr>
            <w:lang w:eastAsia="en-US"/>
          </w:rPr>
          <w:delText xml:space="preserve">It is also possible to retrieve a variety of parameters from </w:delText>
        </w:r>
        <w:r w:rsidR="001E30B7" w:rsidDel="00D63859">
          <w:rPr>
            <w:lang w:eastAsia="en-US"/>
          </w:rPr>
          <w:delText xml:space="preserve">the </w:delText>
        </w:r>
        <w:r w:rsidR="007D4CBB" w:rsidRPr="001E30B7" w:rsidDel="00D63859">
          <w:rPr>
            <w:rFonts w:asciiTheme="majorHAnsi" w:hAnsiTheme="majorHAnsi"/>
            <w:i/>
            <w:lang w:eastAsia="en-US"/>
          </w:rPr>
          <w:delText>CamcorderProfile</w:delText>
        </w:r>
        <w:r w:rsidR="007D4CBB" w:rsidRPr="00D32FC4" w:rsidDel="00D63859">
          <w:rPr>
            <w:lang w:eastAsia="en-US"/>
          </w:rPr>
          <w:delText xml:space="preserve"> Android class, available since API level 8, such as video codec format, bit rate, frames per second, audio codec format, etc.</w:delText>
        </w:r>
      </w:del>
    </w:p>
    <w:p w14:paraId="5F7808BE" w14:textId="77777777" w:rsidR="00737341" w:rsidRPr="00D32FC4" w:rsidRDefault="00737341" w:rsidP="007D4CBB">
      <w:pPr>
        <w:rPr>
          <w:lang w:eastAsia="en-US"/>
        </w:rPr>
      </w:pPr>
    </w:p>
    <w:p w14:paraId="1AF45A43" w14:textId="77777777" w:rsidR="002E3C33" w:rsidRPr="00D32FC4" w:rsidRDefault="002E3C33" w:rsidP="00E81E7E">
      <w:pPr>
        <w:pStyle w:val="Cabealho3"/>
      </w:pPr>
      <w:bookmarkStart w:id="2280" w:name="_Toc491797490"/>
      <w:bookmarkStart w:id="2281" w:name="Ref2_5"/>
      <w:r w:rsidRPr="00D32FC4">
        <w:lastRenderedPageBreak/>
        <w:t>Mobile Operating Systems</w:t>
      </w:r>
      <w:bookmarkEnd w:id="2280"/>
    </w:p>
    <w:bookmarkEnd w:id="2281"/>
    <w:p w14:paraId="2B376BC5" w14:textId="62540F3A" w:rsidR="008C12C4" w:rsidRPr="00D32FC4" w:rsidRDefault="008D41C8" w:rsidP="008C12C4">
      <w:commentRangeStart w:id="2282"/>
      <w:r w:rsidRPr="00D32FC4">
        <w:t xml:space="preserve">   A mobile operating system or mobile OS is </w:t>
      </w:r>
      <w:r w:rsidR="008730AA" w:rsidRPr="00D32FC4">
        <w:t>the software that manages the resources and me</w:t>
      </w:r>
      <w:r w:rsidR="001E30B7">
        <w:t>mory that other programs use</w:t>
      </w:r>
      <w:r w:rsidR="008730AA" w:rsidRPr="00D32FC4">
        <w:t>. It</w:t>
      </w:r>
      <w:ins w:id="2283" w:author="tomasrodrigues@ua.pt" w:date="2017-08-29T16:05:00Z">
        <w:r w:rsidR="003F7E06">
          <w:t>s</w:t>
        </w:r>
      </w:ins>
      <w:del w:id="2284" w:author="tomasrodrigues@ua.pt" w:date="2017-08-29T16:02:00Z">
        <w:r w:rsidR="008730AA" w:rsidRPr="00D32FC4" w:rsidDel="00D63859">
          <w:delText>s</w:delText>
        </w:r>
      </w:del>
      <w:r w:rsidR="008730AA" w:rsidRPr="00D32FC4">
        <w:t xml:space="preserve"> development </w:t>
      </w:r>
      <w:del w:id="2285" w:author="tomasrodrigues@ua.pt" w:date="2017-08-29T16:02:00Z">
        <w:r w:rsidR="008730AA" w:rsidRPr="00D32FC4" w:rsidDel="00D63859">
          <w:delText>permit</w:delText>
        </w:r>
        <w:r w:rsidR="007C725D" w:rsidDel="00D63859">
          <w:delText>s</w:delText>
        </w:r>
        <w:r w:rsidR="008730AA" w:rsidRPr="00D32FC4" w:rsidDel="00D63859">
          <w:delText xml:space="preserve"> us</w:delText>
        </w:r>
      </w:del>
      <w:ins w:id="2286" w:author="tomasrodrigues@ua.pt" w:date="2017-08-29T16:02:00Z">
        <w:r w:rsidR="00D63859">
          <w:t>allows developers</w:t>
        </w:r>
      </w:ins>
      <w:r w:rsidR="008730AA" w:rsidRPr="00D32FC4">
        <w:t xml:space="preserve"> </w:t>
      </w:r>
      <w:r w:rsidR="00F234B7">
        <w:t>to</w:t>
      </w:r>
      <w:r w:rsidR="008730AA" w:rsidRPr="00D32FC4">
        <w:t xml:space="preserve"> create and build specific applications</w:t>
      </w:r>
      <w:r w:rsidR="008C12C4" w:rsidRPr="00D32FC4">
        <w:t xml:space="preserve"> with advanced functions and capabilities</w:t>
      </w:r>
      <w:ins w:id="2287" w:author="tomasrodrigues@ua.pt" w:date="2017-08-29T16:03:00Z">
        <w:r w:rsidR="00D63859">
          <w:t xml:space="preserve"> easily</w:t>
        </w:r>
      </w:ins>
      <w:ins w:id="2288" w:author="tomasrodrigues@ua.pt" w:date="2017-08-29T16:05:00Z">
        <w:r w:rsidR="003F7E06">
          <w:t>. Furthermore, these applications also have</w:t>
        </w:r>
      </w:ins>
      <w:ins w:id="2289" w:author="tomasrodrigues@ua.pt" w:date="2017-08-29T16:03:00Z">
        <w:r w:rsidR="00D63859">
          <w:t xml:space="preserve"> </w:t>
        </w:r>
      </w:ins>
      <w:ins w:id="2290" w:author="tomasrodrigues@ua.pt" w:date="2017-08-29T16:04:00Z">
        <w:r w:rsidR="00D63859">
          <w:t xml:space="preserve">a great number of devices </w:t>
        </w:r>
      </w:ins>
      <w:ins w:id="2291" w:author="tomasrodrigues@ua.pt" w:date="2017-08-29T16:03:00Z">
        <w:r w:rsidR="00D63859">
          <w:t>compatibility</w:t>
        </w:r>
      </w:ins>
      <w:ins w:id="2292" w:author="tomasrodrigues@ua.pt" w:date="2017-08-29T16:04:00Z">
        <w:r w:rsidR="003F7E06">
          <w:t xml:space="preserve"> independent of its hardware</w:t>
        </w:r>
      </w:ins>
      <w:r w:rsidR="008C12C4" w:rsidRPr="00D32FC4">
        <w:t>. The most popular mobile OS</w:t>
      </w:r>
      <w:r w:rsidR="00D64BEA">
        <w:t>,</w:t>
      </w:r>
      <w:r w:rsidR="008C12C4" w:rsidRPr="00D32FC4">
        <w:t xml:space="preserve"> at th</w:t>
      </w:r>
      <w:r w:rsidR="00B50616">
        <w:t>e moment</w:t>
      </w:r>
      <w:r w:rsidR="00D64BEA">
        <w:t>,</w:t>
      </w:r>
      <w:r w:rsidR="00B50616">
        <w:t xml:space="preserve"> are </w:t>
      </w:r>
      <w:r w:rsidR="00D64BEA">
        <w:t>Google A</w:t>
      </w:r>
      <w:r w:rsidR="00D64BEA" w:rsidRPr="00D32FC4">
        <w:t>ndroid</w:t>
      </w:r>
      <w:r w:rsidR="00D64BEA">
        <w:t>,</w:t>
      </w:r>
      <w:r w:rsidR="00D64BEA" w:rsidRPr="00D32FC4">
        <w:t xml:space="preserve"> </w:t>
      </w:r>
      <w:r w:rsidR="00D64BEA">
        <w:t>Apple iOS</w:t>
      </w:r>
      <w:r w:rsidR="00B50616">
        <w:t xml:space="preserve"> </w:t>
      </w:r>
      <w:r w:rsidR="008C12C4" w:rsidRPr="00D32FC4">
        <w:t>and Windows Phone OS</w:t>
      </w:r>
      <w:r w:rsidR="00D64BEA">
        <w:t xml:space="preserve"> </w:t>
      </w:r>
      <w:commentRangeStart w:id="2293"/>
      <w:r w:rsidR="00D64BEA">
        <w:t>[70]</w:t>
      </w:r>
      <w:r w:rsidR="008C12C4" w:rsidRPr="00D32FC4">
        <w:t>.</w:t>
      </w:r>
      <w:commentRangeEnd w:id="2293"/>
      <w:r w:rsidR="00B32486">
        <w:rPr>
          <w:rStyle w:val="Refdecomentrio"/>
        </w:rPr>
        <w:commentReference w:id="2293"/>
      </w:r>
      <w:commentRangeEnd w:id="2282"/>
      <w:r w:rsidR="003F7E06">
        <w:rPr>
          <w:rStyle w:val="Refdecomentrio"/>
        </w:rPr>
        <w:commentReference w:id="2282"/>
      </w:r>
    </w:p>
    <w:p w14:paraId="082E3D96" w14:textId="77777777" w:rsidR="00EB6BE6" w:rsidRPr="00D32FC4" w:rsidRDefault="00B50616" w:rsidP="008C12C4">
      <w:r>
        <w:t xml:space="preserve">   Different operating system</w:t>
      </w:r>
      <w:r w:rsidR="00EB6BE6" w:rsidRPr="00D32FC4">
        <w:t>s bring d</w:t>
      </w:r>
      <w:r w:rsidR="00116C8F">
        <w:t xml:space="preserve">ifferent navigation controls, </w:t>
      </w:r>
      <w:commentRangeStart w:id="2294"/>
      <w:r w:rsidR="00116C8F">
        <w:t>user</w:t>
      </w:r>
      <w:r w:rsidR="00D64BEA">
        <w:t xml:space="preserve"> interfaces, </w:t>
      </w:r>
      <w:commentRangeEnd w:id="2294"/>
      <w:r w:rsidR="00B32486">
        <w:rPr>
          <w:rStyle w:val="Refdecomentrio"/>
        </w:rPr>
        <w:commentReference w:id="2294"/>
      </w:r>
      <w:r w:rsidR="00D64BEA">
        <w:t>features,</w:t>
      </w:r>
      <w:r w:rsidR="00EB6BE6" w:rsidRPr="00D32FC4">
        <w:t xml:space="preserve"> security and privacy and could even have different support on peripheral support, for example. </w:t>
      </w:r>
      <w:del w:id="2295" w:author="Tomás Rodrigues" w:date="2017-07-28T17:49:00Z">
        <w:r w:rsidR="00EB6BE6" w:rsidRPr="00D32FC4" w:rsidDel="00B32486">
          <w:delText xml:space="preserve">Said </w:delText>
        </w:r>
      </w:del>
      <w:ins w:id="2296" w:author="Tomás Rodrigues" w:date="2017-07-28T17:49:00Z">
        <w:r w:rsidR="00B32486">
          <w:t>T</w:t>
        </w:r>
      </w:ins>
      <w:del w:id="2297" w:author="Tomás Rodrigues" w:date="2017-07-28T17:49:00Z">
        <w:r w:rsidR="00EB6BE6" w:rsidRPr="00D32FC4" w:rsidDel="00B32486">
          <w:delText>t</w:delText>
        </w:r>
      </w:del>
      <w:r w:rsidR="00EB6BE6" w:rsidRPr="00D32FC4">
        <w:t>hat</w:t>
      </w:r>
      <w:ins w:id="2298" w:author="Tomás Rodrigues" w:date="2017-07-28T17:49:00Z">
        <w:r w:rsidR="00B32486">
          <w:t xml:space="preserve"> said</w:t>
        </w:r>
      </w:ins>
      <w:r w:rsidR="00EB6BE6" w:rsidRPr="00D32FC4">
        <w:t xml:space="preserve">, </w:t>
      </w:r>
      <w:del w:id="2299" w:author="Tomás Rodrigues" w:date="2017-07-28T17:49:00Z">
        <w:r w:rsidR="00F702F8" w:rsidRPr="00D32FC4" w:rsidDel="00B32486">
          <w:delText xml:space="preserve">on </w:delText>
        </w:r>
      </w:del>
      <w:ins w:id="2300" w:author="Tomás Rodrigues" w:date="2017-07-28T17:49:00Z">
        <w:r w:rsidR="00B32486">
          <w:t>when</w:t>
        </w:r>
        <w:r w:rsidR="00B32486" w:rsidRPr="00D32FC4">
          <w:t xml:space="preserve"> </w:t>
        </w:r>
      </w:ins>
      <w:r w:rsidR="00F702F8" w:rsidRPr="00D32FC4">
        <w:t>buying a new mobile device</w:t>
      </w:r>
      <w:ins w:id="2301" w:author="Tomás Rodrigues" w:date="2017-07-28T17:49:00Z">
        <w:r w:rsidR="00B32486">
          <w:t>, it</w:t>
        </w:r>
      </w:ins>
      <w:r w:rsidR="00F702F8" w:rsidRPr="00D32FC4">
        <w:t xml:space="preserve"> </w:t>
      </w:r>
      <w:r w:rsidR="00EB6BE6" w:rsidRPr="00D32FC4">
        <w:t>is obviously very important to look at these</w:t>
      </w:r>
      <w:r w:rsidR="00F702F8" w:rsidRPr="00D32FC4">
        <w:t xml:space="preserve"> distinct</w:t>
      </w:r>
      <w:r w:rsidR="00EB6BE6" w:rsidRPr="00D32FC4">
        <w:t xml:space="preserve"> aspects and see </w:t>
      </w:r>
      <w:r w:rsidR="00F702F8" w:rsidRPr="00D32FC4">
        <w:t>what matters most.</w:t>
      </w:r>
    </w:p>
    <w:p w14:paraId="70FD4EDF" w14:textId="19BC45FD" w:rsidR="003B2B75" w:rsidRPr="00D32FC4" w:rsidRDefault="00F702F8" w:rsidP="008C12C4">
      <w:r w:rsidRPr="00D32FC4">
        <w:t xml:space="preserve">   Nowadays, others OS</w:t>
      </w:r>
      <w:del w:id="2302" w:author="tomasrodrigues@ua.pt" w:date="2017-08-29T18:01:00Z">
        <w:r w:rsidRPr="00D32FC4" w:rsidDel="0036025C">
          <w:delText>’</w:delText>
        </w:r>
      </w:del>
      <w:r w:rsidRPr="00D32FC4">
        <w:t>s besides those already mentioned have less than 1% of the market share worldwide</w:t>
      </w:r>
      <w:del w:id="2303" w:author="tomasrodrigues@ua.pt" w:date="2017-08-29T16:08:00Z">
        <w:r w:rsidRPr="00D32FC4" w:rsidDel="003F7E06">
          <w:delText xml:space="preserve">, </w:delText>
        </w:r>
        <w:r w:rsidR="00D04FC8" w:rsidDel="003F7E06">
          <w:delText>therefore they</w:delText>
        </w:r>
        <w:r w:rsidRPr="00D32FC4" w:rsidDel="003F7E06">
          <w:delText xml:space="preserve"> </w:delText>
        </w:r>
        <w:r w:rsidR="007067DE" w:rsidDel="003F7E06">
          <w:delText>won’t be addressed by this work</w:delText>
        </w:r>
      </w:del>
      <w:r w:rsidRPr="00D32FC4">
        <w:t xml:space="preserve"> [27]. In terms of affordability it is well known that Apple doesn’t make budget devices</w:t>
      </w:r>
      <w:r w:rsidR="007067DE">
        <w:t>,</w:t>
      </w:r>
      <w:r w:rsidR="003B2B75" w:rsidRPr="00D32FC4">
        <w:t xml:space="preserve"> and with hardware manufacturers like Samsung, ZTE, LG, Lenovo and Huawei abandoning the Windows p</w:t>
      </w:r>
      <w:r w:rsidR="00D64BEA">
        <w:t xml:space="preserve">hones, Android wins this battle, being </w:t>
      </w:r>
      <w:r w:rsidR="003B2B75" w:rsidRPr="00D32FC4">
        <w:t>the best choi</w:t>
      </w:r>
      <w:r w:rsidR="00D64BEA">
        <w:t xml:space="preserve">ce for budget-conscious devices, which </w:t>
      </w:r>
      <w:r w:rsidR="003B2B75" w:rsidRPr="00D32FC4">
        <w:t>have similar specifications</w:t>
      </w:r>
      <w:ins w:id="2304" w:author="tomasrodrigues@ua.pt" w:date="2017-08-29T16:07:00Z">
        <w:r w:rsidR="003F7E06">
          <w:t>.</w:t>
        </w:r>
      </w:ins>
      <w:del w:id="2305" w:author="tomasrodrigues@ua.pt" w:date="2017-08-29T16:07:00Z">
        <w:r w:rsidR="003B2B75" w:rsidRPr="00D32FC4" w:rsidDel="003F7E06">
          <w:delText xml:space="preserve"> in comparison to rivals at lower prices.</w:delText>
        </w:r>
      </w:del>
    </w:p>
    <w:p w14:paraId="40C7C7BC" w14:textId="77777777" w:rsidR="002518DF" w:rsidRDefault="003B2B75" w:rsidP="001E30B7">
      <w:r w:rsidRPr="00D32FC4">
        <w:t xml:space="preserve">   In terms of interface</w:t>
      </w:r>
      <w:r w:rsidR="00B50616">
        <w:t>,</w:t>
      </w:r>
      <w:r w:rsidRPr="00D32FC4">
        <w:t xml:space="preserve"> every OS have its advantages</w:t>
      </w:r>
      <w:r w:rsidR="002518DF">
        <w:t xml:space="preserve"> and disadvantages. They are</w:t>
      </w:r>
      <w:r w:rsidRPr="00D32FC4">
        <w:t xml:space="preserve"> all unique</w:t>
      </w:r>
      <w:r w:rsidR="00A21D21" w:rsidRPr="00D32FC4">
        <w:t xml:space="preserve"> with </w:t>
      </w:r>
      <w:r w:rsidR="002518DF">
        <w:t>different animations and transitions.</w:t>
      </w:r>
      <w:r w:rsidR="00602662">
        <w:t xml:space="preserve"> </w:t>
      </w:r>
      <w:commentRangeStart w:id="2306"/>
      <w:r w:rsidR="00602662">
        <w:t>Therefore, h</w:t>
      </w:r>
      <w:r w:rsidR="00602662" w:rsidRPr="00D32FC4">
        <w:t>aving experience w</w:t>
      </w:r>
      <w:r w:rsidR="00602662">
        <w:t>ith one of them could lead to some learning time,</w:t>
      </w:r>
      <w:r w:rsidR="002518DF">
        <w:t xml:space="preserve"> </w:t>
      </w:r>
      <w:r w:rsidR="00602662">
        <w:t xml:space="preserve">when moving to </w:t>
      </w:r>
      <w:r w:rsidR="000C2ADA">
        <w:t>another</w:t>
      </w:r>
      <w:r w:rsidR="00602662">
        <w:t xml:space="preserve"> </w:t>
      </w:r>
      <w:commentRangeEnd w:id="2306"/>
      <w:r w:rsidR="00B32486">
        <w:rPr>
          <w:rStyle w:val="Refdecomentrio"/>
        </w:rPr>
        <w:commentReference w:id="2306"/>
      </w:r>
      <w:r w:rsidR="00602662">
        <w:t xml:space="preserve">OS. </w:t>
      </w:r>
      <w:r w:rsidR="002518DF">
        <w:t>The figure 2.11 shows a</w:t>
      </w:r>
      <w:r w:rsidR="00A37F60">
        <w:t>n</w:t>
      </w:r>
      <w:r w:rsidR="002518DF">
        <w:t xml:space="preserve"> example of the Windows Mobile, Android and </w:t>
      </w:r>
      <w:r w:rsidR="00A37F60">
        <w:t>iOS interfaces, from top to bottom.</w:t>
      </w:r>
    </w:p>
    <w:p w14:paraId="4B46418D" w14:textId="77777777" w:rsidR="002518DF" w:rsidRDefault="002518DF" w:rsidP="002518DF">
      <w:pPr>
        <w:jc w:val="center"/>
      </w:pPr>
      <w:r w:rsidRPr="00D32FC4">
        <w:rPr>
          <w:noProof/>
          <w:lang w:val="pt-PT"/>
        </w:rPr>
        <w:drawing>
          <wp:inline distT="0" distB="0" distL="0" distR="0" wp14:anchorId="401AA4D0" wp14:editId="1EFA5450">
            <wp:extent cx="2766680" cy="1844643"/>
            <wp:effectExtent l="19050" t="0" r="0" b="0"/>
            <wp:docPr id="5" name="Picture 5" descr="best smartphone os android marshmallow vs  ios windows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smartphone os android marshmallow vs  ios windows mobile"/>
                    <pic:cNvPicPr>
                      <a:picLocks noChangeAspect="1" noChangeArrowheads="1"/>
                    </pic:cNvPicPr>
                  </pic:nvPicPr>
                  <pic:blipFill>
                    <a:blip r:embed="rId28" cstate="print"/>
                    <a:srcRect/>
                    <a:stretch>
                      <a:fillRect/>
                    </a:stretch>
                  </pic:blipFill>
                  <pic:spPr bwMode="auto">
                    <a:xfrm>
                      <a:off x="0" y="0"/>
                      <a:ext cx="2783797" cy="1856056"/>
                    </a:xfrm>
                    <a:prstGeom prst="rect">
                      <a:avLst/>
                    </a:prstGeom>
                    <a:noFill/>
                    <a:ln w="9525">
                      <a:noFill/>
                      <a:miter lim="800000"/>
                      <a:headEnd/>
                      <a:tailEnd/>
                    </a:ln>
                  </pic:spPr>
                </pic:pic>
              </a:graphicData>
            </a:graphic>
          </wp:inline>
        </w:drawing>
      </w:r>
    </w:p>
    <w:p w14:paraId="614D9849" w14:textId="2C65C5B4" w:rsidR="002518DF" w:rsidRDefault="002518DF" w:rsidP="002518DF">
      <w:pPr>
        <w:pStyle w:val="Legenda"/>
        <w:jc w:val="center"/>
        <w:rPr>
          <w:lang w:val="en-US"/>
        </w:rPr>
      </w:pPr>
      <w:bookmarkStart w:id="2307" w:name="_Toc489744283"/>
      <w:r w:rsidRPr="00D32FC4">
        <w:rPr>
          <w:lang w:val="en-US"/>
        </w:rPr>
        <w:t xml:space="preserve">Figure </w:t>
      </w:r>
      <w:ins w:id="2308"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309"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310" w:author="tomasrodrigues@ua.pt" w:date="2017-08-30T16:03:00Z">
        <w:r w:rsidR="00725F1B">
          <w:rPr>
            <w:noProof/>
            <w:lang w:val="en-US"/>
          </w:rPr>
          <w:t>11</w:t>
        </w:r>
      </w:ins>
      <w:ins w:id="2311" w:author="tomasrodrigues@ua.pt" w:date="2017-08-03T17:53:00Z">
        <w:r w:rsidR="00DF060B">
          <w:rPr>
            <w:lang w:val="en-US"/>
          </w:rPr>
          <w:fldChar w:fldCharType="end"/>
        </w:r>
      </w:ins>
      <w:del w:id="2312"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11</w:delText>
        </w:r>
        <w:r w:rsidR="00021318" w:rsidDel="005A5DE0">
          <w:rPr>
            <w:lang w:val="en-US"/>
          </w:rPr>
          <w:fldChar w:fldCharType="end"/>
        </w:r>
      </w:del>
      <w:r w:rsidRPr="00D32FC4">
        <w:rPr>
          <w:lang w:val="en-US"/>
        </w:rPr>
        <w:t xml:space="preserve"> - User interface on different mobile OS</w:t>
      </w:r>
      <w:del w:id="2313" w:author="tomasrodrigues@ua.pt" w:date="2017-08-29T18:01:00Z">
        <w:r w:rsidRPr="00D32FC4" w:rsidDel="0036025C">
          <w:rPr>
            <w:lang w:val="en-US"/>
          </w:rPr>
          <w:delText>'</w:delText>
        </w:r>
      </w:del>
      <w:r w:rsidRPr="00D32FC4">
        <w:rPr>
          <w:lang w:val="en-US"/>
        </w:rPr>
        <w:t xml:space="preserve">s </w:t>
      </w:r>
      <w:hyperlink w:anchor="Ref28" w:history="1">
        <w:r w:rsidRPr="007C2AAD">
          <w:rPr>
            <w:rStyle w:val="Hiperligao"/>
            <w:lang w:val="en-US"/>
          </w:rPr>
          <w:t>[28]</w:t>
        </w:r>
        <w:bookmarkEnd w:id="2307"/>
      </w:hyperlink>
    </w:p>
    <w:p w14:paraId="78D80F18" w14:textId="77777777" w:rsidR="00737341" w:rsidRPr="00737341" w:rsidRDefault="00737341" w:rsidP="00737341">
      <w:pPr>
        <w:pStyle w:val="Cabealho6"/>
        <w:rPr>
          <w:lang w:eastAsia="en-US"/>
        </w:rPr>
      </w:pPr>
    </w:p>
    <w:p w14:paraId="13C7FF1D" w14:textId="77777777" w:rsidR="00A23E24" w:rsidRPr="00D32FC4" w:rsidRDefault="002518DF" w:rsidP="002518DF">
      <w:commentRangeStart w:id="2314"/>
      <w:r>
        <w:t xml:space="preserve">   </w:t>
      </w:r>
      <w:r w:rsidR="00A21D21" w:rsidRPr="00D32FC4">
        <w:t xml:space="preserve">When talking about apps, Windows mobile </w:t>
      </w:r>
      <w:r w:rsidR="00B50616">
        <w:t>is</w:t>
      </w:r>
      <w:r w:rsidR="00A21D21" w:rsidRPr="00D32FC4">
        <w:t xml:space="preserve"> not even close of the iOS or Android</w:t>
      </w:r>
      <w:r w:rsidR="00B50616">
        <w:t xml:space="preserve"> market</w:t>
      </w:r>
      <w:r w:rsidR="00A21D21" w:rsidRPr="00D32FC4">
        <w:t xml:space="preserve"> having les</w:t>
      </w:r>
      <w:r w:rsidR="007067DE">
        <w:t>s than one million</w:t>
      </w:r>
      <w:r w:rsidR="00B50616">
        <w:t xml:space="preserve"> apps on </w:t>
      </w:r>
      <w:r w:rsidR="007067DE">
        <w:t xml:space="preserve">the </w:t>
      </w:r>
      <w:r w:rsidR="00B50616">
        <w:t>Windows S</w:t>
      </w:r>
      <w:r w:rsidR="00A21D21" w:rsidRPr="00D32FC4">
        <w:t xml:space="preserve">tore. Android’s market share continues to </w:t>
      </w:r>
      <w:r w:rsidR="00A21D21" w:rsidRPr="00D32FC4">
        <w:lastRenderedPageBreak/>
        <w:t>grow and has a higher percentage of free apps</w:t>
      </w:r>
      <w:r w:rsidR="008942EB" w:rsidRPr="00D32FC4">
        <w:t>, however</w:t>
      </w:r>
      <w:r w:rsidR="00B50616">
        <w:t>,</w:t>
      </w:r>
      <w:r w:rsidR="008942EB" w:rsidRPr="00D32FC4">
        <w:t xml:space="preserve"> iOS has been the most luc</w:t>
      </w:r>
      <w:r w:rsidR="00602662">
        <w:t>rative platform for developers</w:t>
      </w:r>
      <w:r w:rsidR="007067DE">
        <w:t>,</w:t>
      </w:r>
      <w:r w:rsidR="008942EB" w:rsidRPr="00D32FC4">
        <w:t xml:space="preserve"> </w:t>
      </w:r>
      <w:r w:rsidR="00602662">
        <w:t>surpassing</w:t>
      </w:r>
      <w:r w:rsidR="008942EB" w:rsidRPr="00D32FC4">
        <w:t xml:space="preserve"> Android with more sales offer on apps and games</w:t>
      </w:r>
      <w:r w:rsidR="00F949F5">
        <w:t xml:space="preserve"> </w:t>
      </w:r>
      <w:hyperlink w:anchor="Ref28" w:history="1">
        <w:r w:rsidR="00F949F5" w:rsidRPr="007C2AAD">
          <w:rPr>
            <w:rStyle w:val="Hiperligao"/>
          </w:rPr>
          <w:t>[28]</w:t>
        </w:r>
      </w:hyperlink>
      <w:r w:rsidR="008942EB" w:rsidRPr="00D32FC4">
        <w:t>.</w:t>
      </w:r>
      <w:commentRangeEnd w:id="2314"/>
      <w:r w:rsidR="00B32486">
        <w:rPr>
          <w:rStyle w:val="Refdecomentrio"/>
        </w:rPr>
        <w:commentReference w:id="2314"/>
      </w:r>
    </w:p>
    <w:p w14:paraId="7A92A485" w14:textId="42FD14EA" w:rsidR="00657CFC" w:rsidRPr="00F949F5" w:rsidDel="003F7E06" w:rsidRDefault="005128FB" w:rsidP="008C12C4">
      <w:pPr>
        <w:rPr>
          <w:del w:id="2315" w:author="tomasrodrigues@ua.pt" w:date="2017-08-29T16:09:00Z"/>
        </w:rPr>
      </w:pPr>
      <w:del w:id="2316" w:author="tomasrodrigues@ua.pt" w:date="2017-08-29T16:09:00Z">
        <w:r w:rsidDel="003F7E06">
          <w:delText xml:space="preserve">   </w:delText>
        </w:r>
        <w:r w:rsidR="00657CFC" w:rsidRPr="00D32FC4" w:rsidDel="003F7E06">
          <w:delText>O</w:delText>
        </w:r>
        <w:r w:rsidR="00F949F5" w:rsidDel="003F7E06">
          <w:delText xml:space="preserve">n the other hand, Android has more </w:delText>
        </w:r>
        <w:r w:rsidR="00657CFC" w:rsidRPr="00D32FC4" w:rsidDel="003F7E06">
          <w:delText xml:space="preserve">space for user customization </w:delText>
        </w:r>
        <w:r w:rsidR="00657CFC" w:rsidRPr="00F949F5" w:rsidDel="003F7E06">
          <w:delText>overall</w:delText>
        </w:r>
        <w:r w:rsidR="00F949F5" w:rsidDel="003F7E06">
          <w:delText xml:space="preserve">, which will be useful further on the app development </w:delText>
        </w:r>
        <w:r w:rsidR="00657CFC" w:rsidRPr="00D32FC4" w:rsidDel="003F7E06">
          <w:delText xml:space="preserve">in comparison with iOS </w:delText>
        </w:r>
        <w:r w:rsidR="00F949F5" w:rsidDel="003F7E06">
          <w:delText>or</w:delText>
        </w:r>
        <w:r w:rsidR="00657CFC" w:rsidRPr="00D32FC4" w:rsidDel="003F7E06">
          <w:delText xml:space="preserve"> Windows Mobile that has more limited offers. </w:delText>
        </w:r>
      </w:del>
    </w:p>
    <w:p w14:paraId="66BE69DE" w14:textId="77777777" w:rsidR="00D64BEA" w:rsidRDefault="00657CFC" w:rsidP="007067DE">
      <w:r w:rsidRPr="00D32FC4">
        <w:t xml:space="preserve">   Lastly and probably the main reason</w:t>
      </w:r>
      <w:r w:rsidR="00B50616">
        <w:t>s</w:t>
      </w:r>
      <w:r w:rsidRPr="00D32FC4">
        <w:t xml:space="preserve"> this </w:t>
      </w:r>
      <w:del w:id="2317" w:author="Tomás Rodrigues" w:date="2017-07-28T17:50:00Z">
        <w:r w:rsidRPr="00D32FC4" w:rsidDel="00B32486">
          <w:delText xml:space="preserve">dissertation </w:delText>
        </w:r>
      </w:del>
      <w:ins w:id="2318" w:author="Tomás Rodrigues" w:date="2017-07-28T17:50:00Z">
        <w:r w:rsidR="00B32486">
          <w:t>project</w:t>
        </w:r>
        <w:r w:rsidR="00B32486" w:rsidRPr="00D32FC4">
          <w:t xml:space="preserve"> </w:t>
        </w:r>
      </w:ins>
      <w:del w:id="2319" w:author="Tomás Rodrigues" w:date="2017-07-28T17:50:00Z">
        <w:r w:rsidRPr="00D32FC4" w:rsidDel="00B32486">
          <w:delText xml:space="preserve">will </w:delText>
        </w:r>
      </w:del>
      <w:r w:rsidRPr="00D32FC4">
        <w:t>focus</w:t>
      </w:r>
      <w:ins w:id="2320" w:author="Tomás Rodrigues" w:date="2017-07-28T17:50:00Z">
        <w:r w:rsidR="00B32486">
          <w:t>ed</w:t>
        </w:r>
      </w:ins>
      <w:r w:rsidRPr="00D32FC4">
        <w:t xml:space="preserve"> </w:t>
      </w:r>
      <w:del w:id="2321" w:author="Tomás Rodrigues" w:date="2017-07-28T17:50:00Z">
        <w:r w:rsidRPr="00D32FC4" w:rsidDel="00B32486">
          <w:delText xml:space="preserve">from now </w:delText>
        </w:r>
      </w:del>
      <w:r w:rsidRPr="00D32FC4">
        <w:t>on Android devices are the jailbreaking</w:t>
      </w:r>
      <w:r w:rsidR="00A23E24" w:rsidRPr="00D32FC4">
        <w:t>,</w:t>
      </w:r>
      <w:r w:rsidRPr="00D32FC4">
        <w:t xml:space="preserve"> bootloaders</w:t>
      </w:r>
      <w:r w:rsidR="00A23E24" w:rsidRPr="00D32FC4">
        <w:t xml:space="preserve"> and the market share</w:t>
      </w:r>
      <w:r w:rsidRPr="00D32FC4">
        <w:t xml:space="preserve">. </w:t>
      </w:r>
      <w:r w:rsidR="00D04FC8">
        <w:t>T</w:t>
      </w:r>
      <w:r w:rsidRPr="00D32FC4">
        <w:t>his topic</w:t>
      </w:r>
      <w:r w:rsidR="00D04FC8">
        <w:t xml:space="preserve"> will be discussed</w:t>
      </w:r>
      <w:r w:rsidRPr="00D32FC4">
        <w:t xml:space="preserve"> </w:t>
      </w:r>
      <w:r w:rsidR="00B50616">
        <w:t>in</w:t>
      </w:r>
      <w:r w:rsidR="00D04FC8">
        <w:t xml:space="preserve"> detail in the next subsection</w:t>
      </w:r>
      <w:r w:rsidRPr="00D32FC4">
        <w:t>, but</w:t>
      </w:r>
      <w:r w:rsidR="0023281F" w:rsidRPr="00D32FC4">
        <w:t xml:space="preserve"> in comparison to Microsoft and mostly Apple, many Android OEMs offer a way to unlock their bo</w:t>
      </w:r>
      <w:r w:rsidR="00B50616">
        <w:t>otloaders. This type of control</w:t>
      </w:r>
      <w:r w:rsidR="0023281F" w:rsidRPr="00D32FC4">
        <w:t xml:space="preserve"> makes possible to do things that otherwise wouldn’t be possible to do, upon which will</w:t>
      </w:r>
      <w:r w:rsidR="00D04FC8">
        <w:t xml:space="preserve"> be</w:t>
      </w:r>
      <w:r w:rsidR="0023281F" w:rsidRPr="00D32FC4">
        <w:t xml:space="preserve"> </w:t>
      </w:r>
      <w:r w:rsidR="00D04FC8">
        <w:t>referred</w:t>
      </w:r>
      <w:r w:rsidR="0023281F" w:rsidRPr="00D32FC4">
        <w:t xml:space="preserve"> in the next chapters.</w:t>
      </w:r>
      <w:r w:rsidR="00A23E24" w:rsidRPr="00D32FC4">
        <w:t xml:space="preserve"> </w:t>
      </w:r>
      <w:r w:rsidR="00D04FC8" w:rsidRPr="00D32FC4">
        <w:t>Furthermore,</w:t>
      </w:r>
      <w:r w:rsidR="00A23E24" w:rsidRPr="00D32FC4">
        <w:t xml:space="preserve"> Android dominates the market share</w:t>
      </w:r>
      <w:r w:rsidR="00536180">
        <w:t>, as shown in table 2.5</w:t>
      </w:r>
      <w:r w:rsidR="00A37F60">
        <w:t>,</w:t>
      </w:r>
      <w:r w:rsidR="00A23E24" w:rsidRPr="00D32FC4">
        <w:t xml:space="preserve"> hitting a record of 88% in the fourth quarter of 2016 </w:t>
      </w:r>
      <w:hyperlink w:anchor="Ref54" w:history="1">
        <w:r w:rsidR="00A23E24" w:rsidRPr="007C2AAD">
          <w:rPr>
            <w:rStyle w:val="Hiperligao"/>
          </w:rPr>
          <w:t>[54]</w:t>
        </w:r>
      </w:hyperlink>
      <w:r w:rsidR="00A23E24" w:rsidRPr="00D32FC4">
        <w:t xml:space="preserve">.  </w:t>
      </w:r>
    </w:p>
    <w:p w14:paraId="31F044B0" w14:textId="77777777" w:rsidR="005128FB" w:rsidDel="003F7E06" w:rsidRDefault="005128FB" w:rsidP="007067DE">
      <w:pPr>
        <w:rPr>
          <w:del w:id="2322" w:author="tomasrodrigues@ua.pt" w:date="2017-08-29T16:09:00Z"/>
        </w:rPr>
      </w:pPr>
    </w:p>
    <w:p w14:paraId="6987E203" w14:textId="77777777" w:rsidR="005128FB" w:rsidDel="003F7E06" w:rsidRDefault="005128FB" w:rsidP="007067DE">
      <w:pPr>
        <w:rPr>
          <w:del w:id="2323" w:author="tomasrodrigues@ua.pt" w:date="2017-08-29T16:09:00Z"/>
        </w:rPr>
      </w:pPr>
    </w:p>
    <w:p w14:paraId="1CF67145" w14:textId="77777777" w:rsidR="005128FB" w:rsidDel="003F7E06" w:rsidRDefault="005128FB" w:rsidP="007067DE">
      <w:pPr>
        <w:rPr>
          <w:del w:id="2324" w:author="tomasrodrigues@ua.pt" w:date="2017-08-29T16:09:00Z"/>
        </w:rPr>
      </w:pPr>
    </w:p>
    <w:p w14:paraId="35643849" w14:textId="77777777" w:rsidR="005128FB" w:rsidRDefault="005128FB">
      <w:pPr>
        <w:ind w:left="0"/>
        <w:pPrChange w:id="2325" w:author="tomasrodrigues@ua.pt" w:date="2017-08-29T16:09:00Z">
          <w:pPr/>
        </w:pPrChange>
      </w:pPr>
    </w:p>
    <w:tbl>
      <w:tblPr>
        <w:tblStyle w:val="TabeladeGrelha5Escura-Destaque2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1"/>
        <w:gridCol w:w="887"/>
        <w:gridCol w:w="713"/>
        <w:gridCol w:w="1572"/>
        <w:gridCol w:w="780"/>
      </w:tblGrid>
      <w:tr w:rsidR="00681E7D" w:rsidRPr="00D32FC4" w14:paraId="4F5D4851" w14:textId="77777777" w:rsidTr="007067DE">
        <w:trPr>
          <w:cnfStyle w:val="100000000000" w:firstRow="1" w:lastRow="0" w:firstColumn="0" w:lastColumn="0" w:oddVBand="0" w:evenVBand="0" w:oddHBand="0"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tcPr>
          <w:p w14:paraId="60D028A7" w14:textId="77777777" w:rsidR="00681E7D" w:rsidRPr="00734725" w:rsidRDefault="00681E7D" w:rsidP="00B02F9D">
            <w:pPr>
              <w:spacing w:line="276" w:lineRule="auto"/>
              <w:jc w:val="center"/>
              <w:rPr>
                <w:rFonts w:cstheme="minorHAnsi"/>
                <w:sz w:val="20"/>
              </w:rPr>
            </w:pPr>
            <w:r w:rsidRPr="00734725">
              <w:rPr>
                <w:rFonts w:cstheme="minorHAnsi"/>
                <w:sz w:val="20"/>
              </w:rPr>
              <w:t>Period</w:t>
            </w:r>
          </w:p>
        </w:tc>
        <w:tc>
          <w:tcPr>
            <w:tcW w:w="0" w:type="auto"/>
            <w:tcBorders>
              <w:top w:val="none" w:sz="0" w:space="0" w:color="auto"/>
              <w:left w:val="none" w:sz="0" w:space="0" w:color="auto"/>
              <w:right w:val="none" w:sz="0" w:space="0" w:color="auto"/>
            </w:tcBorders>
          </w:tcPr>
          <w:p w14:paraId="2CB46A3B" w14:textId="77777777" w:rsidR="00681E7D" w:rsidRPr="00734725" w:rsidRDefault="00681E7D" w:rsidP="00B02F9D">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Android</w:t>
            </w:r>
          </w:p>
        </w:tc>
        <w:tc>
          <w:tcPr>
            <w:tcW w:w="0" w:type="auto"/>
            <w:tcBorders>
              <w:top w:val="none" w:sz="0" w:space="0" w:color="auto"/>
              <w:left w:val="none" w:sz="0" w:space="0" w:color="auto"/>
              <w:right w:val="none" w:sz="0" w:space="0" w:color="auto"/>
            </w:tcBorders>
          </w:tcPr>
          <w:p w14:paraId="205C31ED" w14:textId="77777777" w:rsidR="00681E7D" w:rsidRPr="00734725" w:rsidRDefault="00681E7D" w:rsidP="00B02F9D">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iOS</w:t>
            </w:r>
          </w:p>
        </w:tc>
        <w:tc>
          <w:tcPr>
            <w:tcW w:w="0" w:type="auto"/>
            <w:tcBorders>
              <w:top w:val="none" w:sz="0" w:space="0" w:color="auto"/>
              <w:left w:val="none" w:sz="0" w:space="0" w:color="auto"/>
              <w:right w:val="none" w:sz="0" w:space="0" w:color="auto"/>
            </w:tcBorders>
          </w:tcPr>
          <w:p w14:paraId="0BF4186F" w14:textId="77777777" w:rsidR="00681E7D" w:rsidRPr="00734725" w:rsidRDefault="00681E7D" w:rsidP="00B02F9D">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Windows Phone</w:t>
            </w:r>
          </w:p>
        </w:tc>
        <w:tc>
          <w:tcPr>
            <w:tcW w:w="0" w:type="auto"/>
            <w:tcBorders>
              <w:top w:val="none" w:sz="0" w:space="0" w:color="auto"/>
              <w:left w:val="none" w:sz="0" w:space="0" w:color="auto"/>
              <w:right w:val="none" w:sz="0" w:space="0" w:color="auto"/>
            </w:tcBorders>
          </w:tcPr>
          <w:p w14:paraId="2E5A0ACE" w14:textId="77777777" w:rsidR="00681E7D" w:rsidRPr="00734725" w:rsidRDefault="00681E7D" w:rsidP="00B02F9D">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Others</w:t>
            </w:r>
          </w:p>
        </w:tc>
      </w:tr>
      <w:tr w:rsidR="00681E7D" w:rsidRPr="00D32FC4" w14:paraId="72A2A44A" w14:textId="77777777" w:rsidTr="007067DE">
        <w:trPr>
          <w:cnfStyle w:val="000000100000" w:firstRow="0" w:lastRow="0" w:firstColumn="0" w:lastColumn="0" w:oddVBand="0" w:evenVBand="0" w:oddHBand="1"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48AC3034" w14:textId="77777777" w:rsidR="00681E7D" w:rsidRPr="00734725" w:rsidRDefault="00681E7D" w:rsidP="00B02F9D">
            <w:pPr>
              <w:spacing w:line="276" w:lineRule="auto"/>
              <w:jc w:val="center"/>
              <w:rPr>
                <w:rFonts w:cstheme="minorHAnsi"/>
                <w:sz w:val="20"/>
              </w:rPr>
            </w:pPr>
            <w:r w:rsidRPr="00734725">
              <w:rPr>
                <w:rFonts w:cstheme="minorHAnsi"/>
                <w:sz w:val="20"/>
              </w:rPr>
              <w:t>2015Q4</w:t>
            </w:r>
          </w:p>
        </w:tc>
        <w:tc>
          <w:tcPr>
            <w:tcW w:w="0" w:type="auto"/>
            <w:vAlign w:val="center"/>
          </w:tcPr>
          <w:p w14:paraId="10C2207F"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79,6%</w:t>
            </w:r>
          </w:p>
        </w:tc>
        <w:tc>
          <w:tcPr>
            <w:tcW w:w="0" w:type="auto"/>
            <w:vAlign w:val="center"/>
          </w:tcPr>
          <w:p w14:paraId="0265674E"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18,7%</w:t>
            </w:r>
          </w:p>
        </w:tc>
        <w:tc>
          <w:tcPr>
            <w:tcW w:w="0" w:type="auto"/>
            <w:vAlign w:val="center"/>
          </w:tcPr>
          <w:p w14:paraId="0738D389"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1,2%</w:t>
            </w:r>
          </w:p>
        </w:tc>
        <w:tc>
          <w:tcPr>
            <w:tcW w:w="0" w:type="auto"/>
            <w:vAlign w:val="center"/>
          </w:tcPr>
          <w:p w14:paraId="2A17EB17"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0,5%</w:t>
            </w:r>
          </w:p>
        </w:tc>
      </w:tr>
      <w:tr w:rsidR="00681E7D" w:rsidRPr="00D32FC4" w14:paraId="79EEC550" w14:textId="77777777" w:rsidTr="007067DE">
        <w:trPr>
          <w:trHeight w:val="50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64859EC2" w14:textId="77777777" w:rsidR="00681E7D" w:rsidRPr="00734725" w:rsidRDefault="00681E7D" w:rsidP="00B02F9D">
            <w:pPr>
              <w:spacing w:line="276" w:lineRule="auto"/>
              <w:jc w:val="center"/>
              <w:rPr>
                <w:rFonts w:cstheme="minorHAnsi"/>
                <w:sz w:val="20"/>
              </w:rPr>
            </w:pPr>
            <w:r w:rsidRPr="00734725">
              <w:rPr>
                <w:rFonts w:cstheme="minorHAnsi"/>
                <w:sz w:val="20"/>
              </w:rPr>
              <w:t>2016Q1</w:t>
            </w:r>
          </w:p>
        </w:tc>
        <w:tc>
          <w:tcPr>
            <w:tcW w:w="0" w:type="auto"/>
            <w:vAlign w:val="center"/>
          </w:tcPr>
          <w:p w14:paraId="7528620C"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83,5%</w:t>
            </w:r>
          </w:p>
        </w:tc>
        <w:tc>
          <w:tcPr>
            <w:tcW w:w="0" w:type="auto"/>
            <w:vAlign w:val="center"/>
          </w:tcPr>
          <w:p w14:paraId="294663F1"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15,4%</w:t>
            </w:r>
          </w:p>
        </w:tc>
        <w:tc>
          <w:tcPr>
            <w:tcW w:w="0" w:type="auto"/>
            <w:vAlign w:val="center"/>
          </w:tcPr>
          <w:p w14:paraId="0C74D884"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0,8%</w:t>
            </w:r>
          </w:p>
        </w:tc>
        <w:tc>
          <w:tcPr>
            <w:tcW w:w="0" w:type="auto"/>
            <w:vAlign w:val="center"/>
          </w:tcPr>
          <w:p w14:paraId="79A2E9C3"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0,4%</w:t>
            </w:r>
          </w:p>
        </w:tc>
      </w:tr>
      <w:tr w:rsidR="00681E7D" w:rsidRPr="00D32FC4" w14:paraId="6E8E0EC6" w14:textId="77777777" w:rsidTr="007067DE">
        <w:trPr>
          <w:cnfStyle w:val="000000100000" w:firstRow="0" w:lastRow="0" w:firstColumn="0" w:lastColumn="0" w:oddVBand="0" w:evenVBand="0" w:oddHBand="1" w:evenHBand="0" w:firstRowFirstColumn="0" w:firstRowLastColumn="0" w:lastRowFirstColumn="0" w:lastRowLastColumn="0"/>
          <w:trHeight w:val="50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5814886B" w14:textId="77777777" w:rsidR="00681E7D" w:rsidRPr="00734725" w:rsidRDefault="00681E7D" w:rsidP="00B02F9D">
            <w:pPr>
              <w:spacing w:line="276" w:lineRule="auto"/>
              <w:jc w:val="center"/>
              <w:rPr>
                <w:rFonts w:cstheme="minorHAnsi"/>
                <w:sz w:val="20"/>
              </w:rPr>
            </w:pPr>
            <w:r w:rsidRPr="00734725">
              <w:rPr>
                <w:rFonts w:cstheme="minorHAnsi"/>
                <w:sz w:val="20"/>
              </w:rPr>
              <w:t>2016Q2</w:t>
            </w:r>
          </w:p>
        </w:tc>
        <w:tc>
          <w:tcPr>
            <w:tcW w:w="0" w:type="auto"/>
            <w:vAlign w:val="center"/>
          </w:tcPr>
          <w:p w14:paraId="26C2628A"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87,6%</w:t>
            </w:r>
          </w:p>
        </w:tc>
        <w:tc>
          <w:tcPr>
            <w:tcW w:w="0" w:type="auto"/>
            <w:vAlign w:val="center"/>
          </w:tcPr>
          <w:p w14:paraId="0A4B10AB"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11,7%</w:t>
            </w:r>
          </w:p>
        </w:tc>
        <w:tc>
          <w:tcPr>
            <w:tcW w:w="0" w:type="auto"/>
            <w:vAlign w:val="center"/>
          </w:tcPr>
          <w:p w14:paraId="7CCB1D00"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0,4%</w:t>
            </w:r>
          </w:p>
        </w:tc>
        <w:tc>
          <w:tcPr>
            <w:tcW w:w="0" w:type="auto"/>
            <w:vAlign w:val="center"/>
          </w:tcPr>
          <w:p w14:paraId="172481A3" w14:textId="77777777" w:rsidR="00681E7D" w:rsidRPr="00734725" w:rsidRDefault="00681E7D" w:rsidP="00B02F9D">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734725">
              <w:rPr>
                <w:rFonts w:cstheme="minorHAnsi"/>
                <w:sz w:val="20"/>
              </w:rPr>
              <w:t>0,3%</w:t>
            </w:r>
          </w:p>
        </w:tc>
      </w:tr>
      <w:tr w:rsidR="00681E7D" w:rsidRPr="00D32FC4" w14:paraId="5A82707C" w14:textId="77777777" w:rsidTr="007067DE">
        <w:trPr>
          <w:trHeight w:val="505"/>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vAlign w:val="center"/>
          </w:tcPr>
          <w:p w14:paraId="5AD9A37C" w14:textId="77777777" w:rsidR="00681E7D" w:rsidRPr="00734725" w:rsidRDefault="00681E7D" w:rsidP="00B02F9D">
            <w:pPr>
              <w:spacing w:line="276" w:lineRule="auto"/>
              <w:jc w:val="center"/>
              <w:rPr>
                <w:rFonts w:cstheme="minorHAnsi"/>
                <w:sz w:val="20"/>
              </w:rPr>
            </w:pPr>
            <w:r w:rsidRPr="00734725">
              <w:rPr>
                <w:rFonts w:cstheme="minorHAnsi"/>
                <w:sz w:val="20"/>
              </w:rPr>
              <w:t>2016Q3</w:t>
            </w:r>
          </w:p>
        </w:tc>
        <w:tc>
          <w:tcPr>
            <w:tcW w:w="0" w:type="auto"/>
            <w:vAlign w:val="center"/>
          </w:tcPr>
          <w:p w14:paraId="6A61B911"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86,8%</w:t>
            </w:r>
          </w:p>
        </w:tc>
        <w:tc>
          <w:tcPr>
            <w:tcW w:w="0" w:type="auto"/>
            <w:vAlign w:val="center"/>
          </w:tcPr>
          <w:p w14:paraId="4205A608"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12,5%</w:t>
            </w:r>
          </w:p>
        </w:tc>
        <w:tc>
          <w:tcPr>
            <w:tcW w:w="0" w:type="auto"/>
            <w:vAlign w:val="center"/>
          </w:tcPr>
          <w:p w14:paraId="6DBF471D"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0,3%</w:t>
            </w:r>
          </w:p>
        </w:tc>
        <w:tc>
          <w:tcPr>
            <w:tcW w:w="0" w:type="auto"/>
            <w:vAlign w:val="center"/>
          </w:tcPr>
          <w:p w14:paraId="5E1804F1" w14:textId="77777777" w:rsidR="00681E7D" w:rsidRPr="00734725" w:rsidRDefault="00681E7D" w:rsidP="00B02F9D">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734725">
              <w:rPr>
                <w:rFonts w:cstheme="minorHAnsi"/>
                <w:sz w:val="20"/>
              </w:rPr>
              <w:t>0,4%</w:t>
            </w:r>
          </w:p>
        </w:tc>
      </w:tr>
    </w:tbl>
    <w:p w14:paraId="59222434" w14:textId="77777777" w:rsidR="00681E7D" w:rsidRPr="00D32FC4" w:rsidRDefault="00681E7D" w:rsidP="00681E7D">
      <w:pPr>
        <w:pStyle w:val="Cabealho6"/>
      </w:pPr>
    </w:p>
    <w:p w14:paraId="0DD3D2F5" w14:textId="77777777" w:rsidR="00BE126B" w:rsidRDefault="00BE126B" w:rsidP="00BE126B">
      <w:pPr>
        <w:pStyle w:val="Cabealho6"/>
      </w:pPr>
    </w:p>
    <w:p w14:paraId="1250C258" w14:textId="27E0662D" w:rsidR="00A23E24" w:rsidRDefault="00A23E24" w:rsidP="00A23E24">
      <w:pPr>
        <w:pStyle w:val="Legenda"/>
        <w:jc w:val="center"/>
        <w:rPr>
          <w:lang w:val="en-US"/>
        </w:rPr>
      </w:pPr>
      <w:bookmarkStart w:id="2326" w:name="_Toc489744320"/>
      <w:r w:rsidRPr="00D32FC4">
        <w:rPr>
          <w:lang w:val="en-US"/>
        </w:rPr>
        <w:t xml:space="preserve">Table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2</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5</w:t>
      </w:r>
      <w:r w:rsidR="00021318">
        <w:rPr>
          <w:lang w:val="en-US"/>
        </w:rPr>
        <w:fldChar w:fldCharType="end"/>
      </w:r>
      <w:r w:rsidRPr="00D32FC4">
        <w:rPr>
          <w:lang w:val="en-US"/>
        </w:rPr>
        <w:t xml:space="preserve"> - Worldwide smartphone OS market share</w:t>
      </w:r>
      <w:r w:rsidR="007A181C">
        <w:rPr>
          <w:lang w:val="en-US"/>
        </w:rPr>
        <w:t xml:space="preserve"> [27]</w:t>
      </w:r>
      <w:bookmarkEnd w:id="2326"/>
    </w:p>
    <w:p w14:paraId="3F3C6C6E" w14:textId="77777777" w:rsidR="00737341" w:rsidRPr="00737341" w:rsidRDefault="00737341" w:rsidP="00737341">
      <w:pPr>
        <w:rPr>
          <w:lang w:eastAsia="en-US"/>
        </w:rPr>
      </w:pPr>
    </w:p>
    <w:p w14:paraId="0C189639" w14:textId="77777777" w:rsidR="00973A73" w:rsidRPr="00D32FC4" w:rsidRDefault="00061199" w:rsidP="00E81E7E">
      <w:pPr>
        <w:pStyle w:val="Cabealho4"/>
      </w:pPr>
      <w:bookmarkStart w:id="2327" w:name="_Toc491797491"/>
      <w:bookmarkStart w:id="2328" w:name="Ref2_5_1"/>
      <w:r w:rsidRPr="00D32FC4">
        <w:t xml:space="preserve">Android </w:t>
      </w:r>
      <w:r w:rsidR="000D781C" w:rsidRPr="00D32FC4">
        <w:rPr>
          <w:rStyle w:val="Refdecomentrio"/>
        </w:rPr>
        <w:commentReference w:id="2329"/>
      </w:r>
      <w:bookmarkEnd w:id="2327"/>
    </w:p>
    <w:bookmarkEnd w:id="2328"/>
    <w:p w14:paraId="2647CF84" w14:textId="52C7EDB0" w:rsidR="00061199" w:rsidRPr="00D32FC4" w:rsidRDefault="00061199" w:rsidP="00061199">
      <w:r w:rsidRPr="00D32FC4">
        <w:t xml:space="preserve">   Android is a Linux-based Operating System for mobile devices, it was developed by Open Handset Alliance</w:t>
      </w:r>
      <w:ins w:id="2330" w:author="tomasrodrigues@ua.pt" w:date="2017-08-06T00:01:00Z">
        <w:r w:rsidR="00B4582E">
          <w:t xml:space="preserve"> </w:t>
        </w:r>
        <w:r w:rsidR="00B4582E">
          <w:fldChar w:fldCharType="begin"/>
        </w:r>
        <w:r w:rsidR="00B4582E">
          <w:instrText xml:space="preserve"> HYPERLINK  \l "Ref80" </w:instrText>
        </w:r>
        <w:r w:rsidR="00B4582E">
          <w:fldChar w:fldCharType="separate"/>
        </w:r>
        <w:r w:rsidR="00B4582E" w:rsidRPr="00B4582E">
          <w:rPr>
            <w:rStyle w:val="Hiperligao"/>
          </w:rPr>
          <w:t>[80]</w:t>
        </w:r>
        <w:r w:rsidR="00602662" w:rsidRPr="00B4582E">
          <w:rPr>
            <w:rStyle w:val="Hiperligao"/>
          </w:rPr>
          <w:t>,</w:t>
        </w:r>
        <w:r w:rsidR="00B4582E">
          <w:fldChar w:fldCharType="end"/>
        </w:r>
      </w:ins>
      <w:r w:rsidRPr="00D32FC4">
        <w:t xml:space="preserve"> but is owned by Google</w:t>
      </w:r>
      <w:ins w:id="2331" w:author="tomasrodrigues@ua.pt" w:date="2017-08-06T00:01:00Z">
        <w:r w:rsidR="00B4582E">
          <w:t xml:space="preserve"> </w:t>
        </w:r>
      </w:ins>
      <w:ins w:id="2332" w:author="tomasrodrigues@ua.pt" w:date="2017-08-06T00:02:00Z">
        <w:r w:rsidR="00B4582E">
          <w:fldChar w:fldCharType="begin"/>
        </w:r>
        <w:r w:rsidR="00B4582E">
          <w:instrText xml:space="preserve"> HYPERLINK  \l "Ref81" </w:instrText>
        </w:r>
        <w:r w:rsidR="00B4582E">
          <w:fldChar w:fldCharType="separate"/>
        </w:r>
        <w:r w:rsidR="00B4582E" w:rsidRPr="00B4582E">
          <w:rPr>
            <w:rStyle w:val="Hiperligao"/>
          </w:rPr>
          <w:t>[81]</w:t>
        </w:r>
        <w:r w:rsidR="00B4582E">
          <w:fldChar w:fldCharType="end"/>
        </w:r>
      </w:ins>
      <w:r w:rsidRPr="00D32FC4">
        <w:t xml:space="preserve"> nowadays</w:t>
      </w:r>
      <w:r w:rsidR="00602662">
        <w:t xml:space="preserve"> </w:t>
      </w:r>
      <w:hyperlink w:anchor="Ref26" w:history="1">
        <w:r w:rsidR="00602662" w:rsidRPr="007C2AAD">
          <w:rPr>
            <w:rStyle w:val="Hiperligao"/>
          </w:rPr>
          <w:t>[26]</w:t>
        </w:r>
      </w:hyperlink>
      <w:r w:rsidRPr="00D32FC4">
        <w:t>. This system is designed for touchscreen devices so the primarily market target are smartphones, tablets, Androi</w:t>
      </w:r>
      <w:r w:rsidR="00B50616">
        <w:t>d TV and some gadgets that run A</w:t>
      </w:r>
      <w:r w:rsidRPr="00D32FC4">
        <w:t>ndroid, for example, watches (Android Wear).</w:t>
      </w:r>
    </w:p>
    <w:p w14:paraId="2BF0C762" w14:textId="77777777" w:rsidR="00973A73" w:rsidRPr="00D32FC4" w:rsidRDefault="00061199" w:rsidP="00973A73">
      <w:pPr>
        <w:ind w:left="0"/>
      </w:pPr>
      <w:r w:rsidRPr="00D32FC4">
        <w:t xml:space="preserve">   </w:t>
      </w:r>
      <w:r w:rsidR="000D781C" w:rsidRPr="00D32FC4">
        <w:t xml:space="preserve">Everything started </w:t>
      </w:r>
      <w:r w:rsidR="007067DE">
        <w:t>with</w:t>
      </w:r>
      <w:r w:rsidR="000D781C" w:rsidRPr="00D32FC4">
        <w:t xml:space="preserve"> Android Inc. a company founded in October 2003 to develop “Smarter mobile devices that are more aware of its owner's locations and preferences”</w:t>
      </w:r>
      <w:r w:rsidR="007067DE">
        <w:t xml:space="preserve"> </w:t>
      </w:r>
      <w:commentRangeStart w:id="2333"/>
      <w:r w:rsidR="00021318">
        <w:fldChar w:fldCharType="begin"/>
      </w:r>
      <w:r w:rsidR="00021318">
        <w:instrText>HYPERLINK \l "Ref26"</w:instrText>
      </w:r>
      <w:r w:rsidR="00021318">
        <w:fldChar w:fldCharType="separate"/>
      </w:r>
      <w:r w:rsidR="007067DE" w:rsidRPr="007C2AAD">
        <w:rPr>
          <w:rStyle w:val="Hiperligao"/>
        </w:rPr>
        <w:t>[26]</w:t>
      </w:r>
      <w:r w:rsidR="00021318">
        <w:fldChar w:fldCharType="end"/>
      </w:r>
      <w:commentRangeEnd w:id="2333"/>
      <w:r w:rsidR="00B32486">
        <w:rPr>
          <w:rStyle w:val="Refdecomentrio"/>
        </w:rPr>
        <w:commentReference w:id="2333"/>
      </w:r>
      <w:r w:rsidR="007067DE">
        <w:t xml:space="preserve">. The first intention </w:t>
      </w:r>
      <w:r w:rsidR="000D781C" w:rsidRPr="00D32FC4">
        <w:t>w</w:t>
      </w:r>
      <w:r w:rsidR="007067DE">
        <w:t>as</w:t>
      </w:r>
      <w:r w:rsidR="000D781C" w:rsidRPr="00D32FC4">
        <w:t xml:space="preserve"> to develop a system for digital cameras, but when they realized that the market was not big enough the attention and effort turned to produce a mobile operating system to rival Symbian and Windows Mobile at the time. </w:t>
      </w:r>
    </w:p>
    <w:p w14:paraId="4F1DB891" w14:textId="77777777" w:rsidR="00973A73" w:rsidRPr="00D32FC4" w:rsidRDefault="000D781C" w:rsidP="00973A73">
      <w:pPr>
        <w:ind w:left="0"/>
      </w:pPr>
      <w:r w:rsidRPr="00D32FC4">
        <w:lastRenderedPageBreak/>
        <w:t xml:space="preserve">   Google bought Android Inc. in 17</w:t>
      </w:r>
      <w:r w:rsidRPr="00D32FC4">
        <w:rPr>
          <w:vertAlign w:val="superscript"/>
        </w:rPr>
        <w:t>th</w:t>
      </w:r>
      <w:r w:rsidRPr="00D32FC4">
        <w:t xml:space="preserve"> August 2005 developing a mobile operating system and making partnerships with mobile operators, software and hardware companies reaffirming that it would be open to mutual cooperation. Said that</w:t>
      </w:r>
      <w:r w:rsidR="008B523D" w:rsidRPr="00D32FC4">
        <w:t>,</w:t>
      </w:r>
      <w:r w:rsidRPr="00D32FC4">
        <w:t xml:space="preserve"> the first commercially available smartphone running Android was the HTC Dream, released on October 22, 2008</w:t>
      </w:r>
      <w:r w:rsidR="007067DE">
        <w:t xml:space="preserve"> [26]</w:t>
      </w:r>
      <w:r w:rsidRPr="00D32FC4">
        <w:t>.</w:t>
      </w:r>
    </w:p>
    <w:p w14:paraId="423E74D5" w14:textId="11FCD570" w:rsidR="00973A73" w:rsidRPr="00D32FC4" w:rsidDel="003F7E06" w:rsidRDefault="000D781C" w:rsidP="00973A73">
      <w:pPr>
        <w:ind w:left="0"/>
        <w:rPr>
          <w:del w:id="2334" w:author="tomasrodrigues@ua.pt" w:date="2017-08-29T16:10:00Z"/>
        </w:rPr>
      </w:pPr>
      <w:del w:id="2335" w:author="tomasrodrigues@ua.pt" w:date="2017-08-29T16:10:00Z">
        <w:r w:rsidRPr="00D32FC4" w:rsidDel="003F7E06">
          <w:delText xml:space="preserve">   To show their latest updates and new features on Android versions</w:delText>
        </w:r>
        <w:r w:rsidR="00F949F5" w:rsidDel="003F7E06">
          <w:delText>,</w:delText>
        </w:r>
        <w:r w:rsidRPr="00D32FC4" w:rsidDel="003F7E06">
          <w:delText xml:space="preserve"> Google usually launches a new Nexus device as </w:delText>
        </w:r>
        <w:r w:rsidR="00B02F9D" w:rsidDel="003F7E06">
          <w:delText xml:space="preserve">a </w:delText>
        </w:r>
        <w:r w:rsidRPr="00D32FC4" w:rsidDel="003F7E06">
          <w:delText xml:space="preserve">pilot, for example, the Nexus 5, made by LG or Nexus 7, made by Asus containing these upgrades and errors/bugs fixes. </w:delText>
        </w:r>
      </w:del>
      <w:r w:rsidRPr="00D32FC4">
        <w:t xml:space="preserve">At each major update, the </w:t>
      </w:r>
      <w:ins w:id="2336" w:author="tomasrodrigues@ua.pt" w:date="2017-08-29T16:10:00Z">
        <w:r w:rsidR="003F7E06">
          <w:t xml:space="preserve">Android </w:t>
        </w:r>
      </w:ins>
      <w:r w:rsidRPr="00D32FC4">
        <w:t>system</w:t>
      </w:r>
      <w:del w:id="2337" w:author="tomasrodrigues@ua.pt" w:date="2017-08-29T16:10:00Z">
        <w:r w:rsidRPr="00D32FC4" w:rsidDel="003F7E06">
          <w:delText>'s</w:delText>
        </w:r>
      </w:del>
      <w:r w:rsidRPr="00D32FC4">
        <w:t xml:space="preserve"> codename is changed, in alphabetical order, being always candy names.</w:t>
      </w:r>
      <w:ins w:id="2338" w:author="tomasrodrigues@ua.pt" w:date="2017-08-29T16:10:00Z">
        <w:r w:rsidR="003F7E06">
          <w:t xml:space="preserve"> </w:t>
        </w:r>
      </w:ins>
    </w:p>
    <w:p w14:paraId="7114E744" w14:textId="4FA431D3" w:rsidR="00BA445B" w:rsidRPr="00D32FC4" w:rsidRDefault="000D781C" w:rsidP="00BA445B">
      <w:pPr>
        <w:ind w:left="0"/>
      </w:pPr>
      <w:del w:id="2339" w:author="tomasrodrigues@ua.pt" w:date="2017-08-29T16:10:00Z">
        <w:r w:rsidRPr="00D32FC4" w:rsidDel="003F7E06">
          <w:delText xml:space="preserve">   </w:delText>
        </w:r>
      </w:del>
      <w:commentRangeStart w:id="2340"/>
      <w:r w:rsidR="00BA445B" w:rsidRPr="00D32FC4">
        <w:t xml:space="preserve">With </w:t>
      </w:r>
      <w:r w:rsidR="00C864DD" w:rsidRPr="00D32FC4">
        <w:t>Wi-Fi</w:t>
      </w:r>
      <w:r w:rsidR="00BA445B" w:rsidRPr="00D32FC4">
        <w:t xml:space="preserve"> and Bluetooth</w:t>
      </w:r>
      <w:ins w:id="2341" w:author="tomasrodrigues@ua.pt" w:date="2017-08-06T00:03:00Z">
        <w:r w:rsidR="00B4582E">
          <w:t xml:space="preserve"> </w:t>
        </w:r>
        <w:r w:rsidR="00B4582E">
          <w:fldChar w:fldCharType="begin"/>
        </w:r>
      </w:ins>
      <w:ins w:id="2342" w:author="tomasrodrigues@ua.pt" w:date="2017-08-06T00:05:00Z">
        <w:r w:rsidR="00B4582E">
          <w:instrText>HYPERLINK  \l "Ref82"</w:instrText>
        </w:r>
      </w:ins>
      <w:ins w:id="2343" w:author="tomasrodrigues@ua.pt" w:date="2017-08-06T00:03:00Z">
        <w:r w:rsidR="00B4582E">
          <w:fldChar w:fldCharType="separate"/>
        </w:r>
        <w:r w:rsidR="00B4582E" w:rsidRPr="00B4582E">
          <w:rPr>
            <w:rStyle w:val="Hiperligao"/>
          </w:rPr>
          <w:t>[82]</w:t>
        </w:r>
        <w:r w:rsidR="00B4582E">
          <w:fldChar w:fldCharType="end"/>
        </w:r>
      </w:ins>
      <w:r w:rsidR="00BA445B" w:rsidRPr="00D32FC4">
        <w:t xml:space="preserve"> support Android usually comes with</w:t>
      </w:r>
      <w:r w:rsidRPr="00D32FC4">
        <w:t xml:space="preserve"> a</w:t>
      </w:r>
      <w:r w:rsidR="00D95FC2">
        <w:t xml:space="preserve"> bunch of Google apps like Maps</w:t>
      </w:r>
      <w:r w:rsidRPr="00D32FC4">
        <w:t>, Calendar,</w:t>
      </w:r>
      <w:r w:rsidR="00D95FC2">
        <w:t xml:space="preserve"> Search, to name a few, </w:t>
      </w:r>
      <w:r w:rsidR="000C2ADA">
        <w:t>a</w:t>
      </w:r>
      <w:r w:rsidRPr="00D32FC4">
        <w:t xml:space="preserve"> YouTube video player</w:t>
      </w:r>
      <w:r w:rsidR="00BA445B" w:rsidRPr="00D32FC4">
        <w:t xml:space="preserve">, </w:t>
      </w:r>
      <w:r w:rsidR="00D95FC2">
        <w:t xml:space="preserve">a voice dialer, instant messaging </w:t>
      </w:r>
      <w:r w:rsidRPr="00D32FC4">
        <w:t xml:space="preserve">and the option </w:t>
      </w:r>
      <w:r w:rsidR="00D95FC2">
        <w:t>for</w:t>
      </w:r>
      <w:r w:rsidRPr="00D32FC4">
        <w:t xml:space="preserve"> user customize </w:t>
      </w:r>
      <w:r w:rsidR="00BA445B" w:rsidRPr="00D32FC4">
        <w:t xml:space="preserve">almost everything </w:t>
      </w:r>
      <w:r w:rsidR="00602662">
        <w:t>on its UI</w:t>
      </w:r>
      <w:r w:rsidRPr="00D32FC4">
        <w:t>.</w:t>
      </w:r>
      <w:r w:rsidR="003606F4" w:rsidRPr="00D32FC4">
        <w:t xml:space="preserve"> Regular updates and upgrades over the years made this OS become more powerful, redesigned and with an increased overall </w:t>
      </w:r>
      <w:r w:rsidRPr="00D32FC4">
        <w:t>performance</w:t>
      </w:r>
      <w:r w:rsidR="003606F4" w:rsidRPr="00D32FC4">
        <w:t>.</w:t>
      </w:r>
      <w:r w:rsidRPr="00D32FC4">
        <w:t xml:space="preserve"> </w:t>
      </w:r>
      <w:commentRangeEnd w:id="2340"/>
      <w:r w:rsidR="00B32486">
        <w:rPr>
          <w:rStyle w:val="Refdecomentrio"/>
        </w:rPr>
        <w:commentReference w:id="2340"/>
      </w:r>
    </w:p>
    <w:p w14:paraId="49F91E61" w14:textId="5490FF57" w:rsidR="00737341" w:rsidRDefault="000D781C" w:rsidP="00973A73">
      <w:pPr>
        <w:ind w:left="0"/>
      </w:pPr>
      <w:r w:rsidRPr="00D32FC4">
        <w:t xml:space="preserve">   </w:t>
      </w:r>
      <w:r w:rsidR="003606F4" w:rsidRPr="00D32FC4">
        <w:t xml:space="preserve">The </w:t>
      </w:r>
      <w:r w:rsidRPr="00D32FC4">
        <w:t>most recent version of Android</w:t>
      </w:r>
      <w:ins w:id="2344" w:author="Tomás Rodrigues" w:date="2017-07-28T17:51:00Z">
        <w:r w:rsidR="00B32486">
          <w:t xml:space="preserve"> at the time of th</w:t>
        </w:r>
      </w:ins>
      <w:ins w:id="2345" w:author="Tomás Rodrigues" w:date="2017-07-28T17:52:00Z">
        <w:r w:rsidR="00B32486">
          <w:t>is project</w:t>
        </w:r>
      </w:ins>
      <w:r w:rsidRPr="00D32FC4">
        <w:t xml:space="preserve">, launched </w:t>
      </w:r>
      <w:del w:id="2346" w:author="Tomás Rodrigues" w:date="2017-07-28T17:52:00Z">
        <w:r w:rsidRPr="00D32FC4" w:rsidDel="00B32486">
          <w:delText xml:space="preserve">at </w:delText>
        </w:r>
      </w:del>
      <w:ins w:id="2347" w:author="Tomás Rodrigues" w:date="2017-07-28T17:52:00Z">
        <w:r w:rsidR="00B32486">
          <w:t>in</w:t>
        </w:r>
        <w:r w:rsidR="00B32486" w:rsidRPr="00D32FC4">
          <w:t xml:space="preserve"> </w:t>
        </w:r>
      </w:ins>
      <w:r w:rsidRPr="00D32FC4">
        <w:t xml:space="preserve">2016 during Google I/O, </w:t>
      </w:r>
      <w:r w:rsidRPr="00D32FC4">
        <w:rPr>
          <w:b/>
        </w:rPr>
        <w:t>Android 7.0 Nougat</w:t>
      </w:r>
      <w:r w:rsidRPr="00D32FC4">
        <w:t xml:space="preserve">, that now it's in version 7.1.2 (April 4, 2017) has the capacity </w:t>
      </w:r>
      <w:r w:rsidR="00F949F5">
        <w:t>to</w:t>
      </w:r>
      <w:r w:rsidRPr="00D32FC4">
        <w:t xml:space="preserve"> divide the screen in multiple</w:t>
      </w:r>
      <w:r w:rsidR="00F949F5">
        <w:t xml:space="preserve"> sub screens</w:t>
      </w:r>
      <w:r w:rsidR="003606F4" w:rsidRPr="00D32FC4">
        <w:t>,</w:t>
      </w:r>
      <w:r w:rsidRPr="00D32FC4">
        <w:t xml:space="preserve"> which </w:t>
      </w:r>
      <w:r w:rsidR="00F949F5">
        <w:t>improves</w:t>
      </w:r>
      <w:r w:rsidR="003606F4" w:rsidRPr="00D32FC4">
        <w:t xml:space="preserve"> multitasking user experience. </w:t>
      </w:r>
      <w:commentRangeStart w:id="2348"/>
      <w:r w:rsidR="003606F4" w:rsidRPr="00D32FC4">
        <w:t xml:space="preserve">It </w:t>
      </w:r>
      <w:r w:rsidR="00F949F5">
        <w:t xml:space="preserve">also </w:t>
      </w:r>
      <w:r w:rsidR="003606F4" w:rsidRPr="00D32FC4">
        <w:t xml:space="preserve">brings </w:t>
      </w:r>
      <w:r w:rsidR="00D95FC2">
        <w:t xml:space="preserve">native encryption, </w:t>
      </w:r>
      <w:r w:rsidR="00F949F5">
        <w:t>a new</w:t>
      </w:r>
      <w:r w:rsidR="00D95FC2">
        <w:t xml:space="preserve"> interface</w:t>
      </w:r>
      <w:r w:rsidRPr="00D32FC4">
        <w:t xml:space="preserve">, virtual reality support, the ability of send messages through the notification bar and more </w:t>
      </w:r>
      <w:del w:id="2349" w:author="tomasrodrigues@ua.pt" w:date="2017-08-29T16:10:00Z">
        <w:r w:rsidRPr="00D32FC4" w:rsidDel="003F7E06">
          <w:delText xml:space="preserve">to explore </w:delText>
        </w:r>
      </w:del>
      <w:hyperlink w:anchor="Ref29" w:history="1">
        <w:r w:rsidRPr="007C2AAD">
          <w:rPr>
            <w:rStyle w:val="Hiperligao"/>
          </w:rPr>
          <w:t>[29]</w:t>
        </w:r>
      </w:hyperlink>
      <w:r w:rsidRPr="00D32FC4">
        <w:t>.</w:t>
      </w:r>
      <w:r w:rsidR="00A37F60">
        <w:t xml:space="preserve"> The distribution of previous Android versions can be seen in the figure 2.12.</w:t>
      </w:r>
      <w:commentRangeEnd w:id="2348"/>
      <w:r w:rsidR="00B32486">
        <w:rPr>
          <w:rStyle w:val="Refdecomentrio"/>
        </w:rPr>
        <w:commentReference w:id="2348"/>
      </w:r>
    </w:p>
    <w:p w14:paraId="750F40AF" w14:textId="77777777" w:rsidR="00A37F60" w:rsidRDefault="00A37F60" w:rsidP="00A37F60">
      <w:pPr>
        <w:pStyle w:val="Cabealho6"/>
      </w:pPr>
    </w:p>
    <w:p w14:paraId="6531646C" w14:textId="77777777" w:rsidR="00044079" w:rsidRDefault="00044079" w:rsidP="00A37F60">
      <w:pPr>
        <w:pStyle w:val="Cabealho6"/>
      </w:pPr>
    </w:p>
    <w:tbl>
      <w:tblPr>
        <w:tblStyle w:val="SombreadoMdio1-Cor2"/>
        <w:tblW w:w="0" w:type="auto"/>
        <w:tblInd w:w="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2350" w:author="tomasrodrigues@ua.pt" w:date="2017-08-29T16:21:00Z">
          <w:tblPr>
            <w:tblStyle w:val="SombreadoMdio1-Cor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983"/>
        <w:gridCol w:w="1399"/>
        <w:gridCol w:w="520"/>
        <w:gridCol w:w="1279"/>
        <w:tblGridChange w:id="2351">
          <w:tblGrid>
            <w:gridCol w:w="959"/>
            <w:gridCol w:w="1364"/>
            <w:gridCol w:w="507"/>
            <w:gridCol w:w="1247"/>
          </w:tblGrid>
        </w:tblGridChange>
      </w:tblGrid>
      <w:tr w:rsidR="00FF3075" w:rsidRPr="00D32FC4" w14:paraId="214308A4" w14:textId="77777777" w:rsidTr="00434B2D">
        <w:trPr>
          <w:cnfStyle w:val="100000000000" w:firstRow="1" w:lastRow="0" w:firstColumn="0" w:lastColumn="0" w:oddVBand="0" w:evenVBand="0" w:oddHBand="0" w:evenHBand="0" w:firstRowFirstColumn="0" w:firstRowLastColumn="0" w:lastRowFirstColumn="0" w:lastRowLastColumn="0"/>
          <w:trHeight w:val="206"/>
          <w:trPrChange w:id="2352" w:author="tomasrodrigues@ua.pt" w:date="2017-08-29T16:21:00Z">
            <w:trPr>
              <w:trHeight w:val="274"/>
            </w:trPr>
          </w:trPrChange>
        </w:trPr>
        <w:tc>
          <w:tcPr>
            <w:cnfStyle w:val="001000000000" w:firstRow="0" w:lastRow="0" w:firstColumn="1" w:lastColumn="0" w:oddVBand="0" w:evenVBand="0" w:oddHBand="0" w:evenHBand="0" w:firstRowFirstColumn="0" w:firstRowLastColumn="0" w:lastRowFirstColumn="0" w:lastRowLastColumn="0"/>
            <w:tcW w:w="983" w:type="dxa"/>
            <w:tcBorders>
              <w:top w:val="none" w:sz="0" w:space="0" w:color="auto"/>
              <w:left w:val="none" w:sz="0" w:space="0" w:color="auto"/>
              <w:bottom w:val="none" w:sz="0" w:space="0" w:color="auto"/>
              <w:right w:val="none" w:sz="0" w:space="0" w:color="auto"/>
            </w:tcBorders>
            <w:tcPrChange w:id="2353" w:author="tomasrodrigues@ua.pt" w:date="2017-08-29T16:21:00Z">
              <w:tcPr>
                <w:tcW w:w="959" w:type="dxa"/>
                <w:tcBorders>
                  <w:top w:val="none" w:sz="0" w:space="0" w:color="auto"/>
                  <w:left w:val="none" w:sz="0" w:space="0" w:color="auto"/>
                  <w:bottom w:val="none" w:sz="0" w:space="0" w:color="auto"/>
                  <w:right w:val="none" w:sz="0" w:space="0" w:color="auto"/>
                </w:tcBorders>
              </w:tcPr>
            </w:tcPrChange>
          </w:tcPr>
          <w:p w14:paraId="32E65DF9" w14:textId="77777777" w:rsidR="00FF3075" w:rsidRPr="00D32FC4" w:rsidRDefault="00FF3075" w:rsidP="00FF3075">
            <w:pPr>
              <w:jc w:val="center"/>
              <w:cnfStyle w:val="101000000000" w:firstRow="1" w:lastRow="0" w:firstColumn="1" w:lastColumn="0" w:oddVBand="0" w:evenVBand="0" w:oddHBand="0" w:evenHBand="0" w:firstRowFirstColumn="0" w:firstRowLastColumn="0" w:lastRowFirstColumn="0" w:lastRowLastColumn="0"/>
              <w:rPr>
                <w:rFonts w:cstheme="minorHAnsi"/>
                <w:sz w:val="20"/>
              </w:rPr>
            </w:pPr>
            <w:r w:rsidRPr="00D32FC4">
              <w:rPr>
                <w:rFonts w:cstheme="minorHAnsi"/>
                <w:sz w:val="20"/>
              </w:rPr>
              <w:t>Version</w:t>
            </w:r>
          </w:p>
        </w:tc>
        <w:tc>
          <w:tcPr>
            <w:tcW w:w="1399" w:type="dxa"/>
            <w:tcBorders>
              <w:top w:val="none" w:sz="0" w:space="0" w:color="auto"/>
              <w:left w:val="none" w:sz="0" w:space="0" w:color="auto"/>
              <w:bottom w:val="none" w:sz="0" w:space="0" w:color="auto"/>
              <w:right w:val="none" w:sz="0" w:space="0" w:color="auto"/>
            </w:tcBorders>
            <w:tcPrChange w:id="2354" w:author="tomasrodrigues@ua.pt" w:date="2017-08-29T16:21:00Z">
              <w:tcPr>
                <w:tcW w:w="1364" w:type="dxa"/>
                <w:tcBorders>
                  <w:top w:val="none" w:sz="0" w:space="0" w:color="auto"/>
                  <w:left w:val="none" w:sz="0" w:space="0" w:color="auto"/>
                  <w:bottom w:val="none" w:sz="0" w:space="0" w:color="auto"/>
                  <w:right w:val="none" w:sz="0" w:space="0" w:color="auto"/>
                </w:tcBorders>
              </w:tcPr>
            </w:tcPrChange>
          </w:tcPr>
          <w:p w14:paraId="4AAFF206" w14:textId="77777777" w:rsidR="00FF3075" w:rsidRPr="00D32FC4" w:rsidRDefault="00FF3075" w:rsidP="00FF3075">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D32FC4">
              <w:rPr>
                <w:rFonts w:cstheme="minorHAnsi"/>
                <w:sz w:val="20"/>
              </w:rPr>
              <w:t>Codename</w:t>
            </w:r>
          </w:p>
        </w:tc>
        <w:tc>
          <w:tcPr>
            <w:tcW w:w="520" w:type="dxa"/>
            <w:tcBorders>
              <w:top w:val="none" w:sz="0" w:space="0" w:color="auto"/>
              <w:left w:val="none" w:sz="0" w:space="0" w:color="auto"/>
              <w:bottom w:val="none" w:sz="0" w:space="0" w:color="auto"/>
              <w:right w:val="none" w:sz="0" w:space="0" w:color="auto"/>
            </w:tcBorders>
            <w:tcPrChange w:id="2355" w:author="tomasrodrigues@ua.pt" w:date="2017-08-29T16:21:00Z">
              <w:tcPr>
                <w:tcW w:w="507" w:type="dxa"/>
                <w:tcBorders>
                  <w:top w:val="none" w:sz="0" w:space="0" w:color="auto"/>
                  <w:left w:val="none" w:sz="0" w:space="0" w:color="auto"/>
                  <w:bottom w:val="none" w:sz="0" w:space="0" w:color="auto"/>
                  <w:right w:val="none" w:sz="0" w:space="0" w:color="auto"/>
                </w:tcBorders>
              </w:tcPr>
            </w:tcPrChange>
          </w:tcPr>
          <w:p w14:paraId="5AE49E7A" w14:textId="77777777" w:rsidR="00FF3075" w:rsidRPr="00D32FC4" w:rsidRDefault="00FF3075" w:rsidP="00FF3075">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D32FC4">
              <w:rPr>
                <w:rFonts w:cstheme="minorHAnsi"/>
                <w:sz w:val="20"/>
              </w:rPr>
              <w:t>API</w:t>
            </w:r>
          </w:p>
        </w:tc>
        <w:tc>
          <w:tcPr>
            <w:tcW w:w="1279" w:type="dxa"/>
            <w:tcBorders>
              <w:top w:val="none" w:sz="0" w:space="0" w:color="auto"/>
              <w:left w:val="none" w:sz="0" w:space="0" w:color="auto"/>
              <w:bottom w:val="none" w:sz="0" w:space="0" w:color="auto"/>
              <w:right w:val="none" w:sz="0" w:space="0" w:color="auto"/>
            </w:tcBorders>
            <w:tcPrChange w:id="2356" w:author="tomasrodrigues@ua.pt" w:date="2017-08-29T16:21:00Z">
              <w:tcPr>
                <w:tcW w:w="1247" w:type="dxa"/>
                <w:tcBorders>
                  <w:top w:val="none" w:sz="0" w:space="0" w:color="auto"/>
                  <w:left w:val="none" w:sz="0" w:space="0" w:color="auto"/>
                  <w:bottom w:val="none" w:sz="0" w:space="0" w:color="auto"/>
                  <w:right w:val="none" w:sz="0" w:space="0" w:color="auto"/>
                </w:tcBorders>
              </w:tcPr>
            </w:tcPrChange>
          </w:tcPr>
          <w:p w14:paraId="0FA0A768" w14:textId="77777777" w:rsidR="00FF3075" w:rsidRPr="00D32FC4" w:rsidRDefault="00A37F60" w:rsidP="00FF3075">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Pr>
                <w:rFonts w:cstheme="minorHAnsi"/>
                <w:noProof/>
                <w:sz w:val="20"/>
                <w:lang w:val="pt-PT"/>
              </w:rPr>
              <w:drawing>
                <wp:anchor distT="0" distB="0" distL="114300" distR="114300" simplePos="0" relativeHeight="251659264" behindDoc="0" locked="0" layoutInCell="1" allowOverlap="1" wp14:anchorId="5C0276AE" wp14:editId="04814062">
                  <wp:simplePos x="0" y="0"/>
                  <wp:positionH relativeFrom="column">
                    <wp:posOffset>857525</wp:posOffset>
                  </wp:positionH>
                  <wp:positionV relativeFrom="paragraph">
                    <wp:posOffset>-6368</wp:posOffset>
                  </wp:positionV>
                  <wp:extent cx="2729552" cy="3289110"/>
                  <wp:effectExtent l="0" t="0" r="0" b="0"/>
                  <wp:wrapNone/>
                  <wp:docPr id="4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FF3075" w:rsidRPr="00D32FC4">
              <w:rPr>
                <w:rFonts w:cstheme="minorHAnsi"/>
                <w:sz w:val="20"/>
              </w:rPr>
              <w:t>Distribution</w:t>
            </w:r>
          </w:p>
        </w:tc>
      </w:tr>
      <w:tr w:rsidR="00FF3075" w:rsidRPr="00D32FC4" w14:paraId="073BA4A9" w14:textId="77777777" w:rsidTr="00434B2D">
        <w:trPr>
          <w:cnfStyle w:val="000000100000" w:firstRow="0" w:lastRow="0" w:firstColumn="0" w:lastColumn="0" w:oddVBand="0" w:evenVBand="0" w:oddHBand="1" w:evenHBand="0" w:firstRowFirstColumn="0" w:firstRowLastColumn="0" w:lastRowFirstColumn="0" w:lastRowLastColumn="0"/>
          <w:trHeight w:val="405"/>
          <w:trPrChange w:id="2357"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58" w:author="tomasrodrigues@ua.pt" w:date="2017-08-29T16:21:00Z">
              <w:tcPr>
                <w:tcW w:w="959" w:type="dxa"/>
                <w:tcBorders>
                  <w:right w:val="none" w:sz="0" w:space="0" w:color="auto"/>
                </w:tcBorders>
                <w:vAlign w:val="center"/>
              </w:tcPr>
            </w:tcPrChange>
          </w:tcPr>
          <w:p w14:paraId="23AF3679" w14:textId="77777777" w:rsidR="00FF3075" w:rsidRPr="00D32FC4" w:rsidRDefault="00FF3075" w:rsidP="00AA1C73">
            <w:pPr>
              <w:jc w:val="center"/>
              <w:cnfStyle w:val="001000100000" w:firstRow="0" w:lastRow="0" w:firstColumn="1" w:lastColumn="0" w:oddVBand="0" w:evenVBand="0" w:oddHBand="1" w:evenHBand="0" w:firstRowFirstColumn="0" w:firstRowLastColumn="0" w:lastRowFirstColumn="0" w:lastRowLastColumn="0"/>
              <w:rPr>
                <w:rFonts w:cstheme="minorHAnsi"/>
                <w:sz w:val="20"/>
              </w:rPr>
            </w:pPr>
            <w:r w:rsidRPr="00D32FC4">
              <w:rPr>
                <w:rFonts w:cstheme="minorHAnsi"/>
                <w:sz w:val="20"/>
              </w:rPr>
              <w:t>2.2</w:t>
            </w:r>
          </w:p>
        </w:tc>
        <w:tc>
          <w:tcPr>
            <w:tcW w:w="1399" w:type="dxa"/>
            <w:tcBorders>
              <w:left w:val="none" w:sz="0" w:space="0" w:color="auto"/>
              <w:right w:val="none" w:sz="0" w:space="0" w:color="auto"/>
            </w:tcBorders>
            <w:vAlign w:val="center"/>
            <w:tcPrChange w:id="2359" w:author="tomasrodrigues@ua.pt" w:date="2017-08-29T16:21:00Z">
              <w:tcPr>
                <w:tcW w:w="1364" w:type="dxa"/>
                <w:tcBorders>
                  <w:left w:val="none" w:sz="0" w:space="0" w:color="auto"/>
                  <w:right w:val="none" w:sz="0" w:space="0" w:color="auto"/>
                </w:tcBorders>
                <w:vAlign w:val="center"/>
              </w:tcPr>
            </w:tcPrChange>
          </w:tcPr>
          <w:p w14:paraId="13C990F5"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Froyo</w:t>
            </w:r>
          </w:p>
        </w:tc>
        <w:tc>
          <w:tcPr>
            <w:tcW w:w="520" w:type="dxa"/>
            <w:tcBorders>
              <w:left w:val="none" w:sz="0" w:space="0" w:color="auto"/>
              <w:right w:val="none" w:sz="0" w:space="0" w:color="auto"/>
            </w:tcBorders>
            <w:vAlign w:val="center"/>
            <w:tcPrChange w:id="2360" w:author="tomasrodrigues@ua.pt" w:date="2017-08-29T16:21:00Z">
              <w:tcPr>
                <w:tcW w:w="507" w:type="dxa"/>
                <w:tcBorders>
                  <w:left w:val="none" w:sz="0" w:space="0" w:color="auto"/>
                  <w:right w:val="none" w:sz="0" w:space="0" w:color="auto"/>
                </w:tcBorders>
                <w:vAlign w:val="center"/>
              </w:tcPr>
            </w:tcPrChange>
          </w:tcPr>
          <w:p w14:paraId="36CAC80B"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8</w:t>
            </w:r>
          </w:p>
        </w:tc>
        <w:tc>
          <w:tcPr>
            <w:tcW w:w="1279" w:type="dxa"/>
            <w:tcBorders>
              <w:left w:val="none" w:sz="0" w:space="0" w:color="auto"/>
            </w:tcBorders>
            <w:vAlign w:val="center"/>
            <w:tcPrChange w:id="2361" w:author="tomasrodrigues@ua.pt" w:date="2017-08-29T16:21:00Z">
              <w:tcPr>
                <w:tcW w:w="1247" w:type="dxa"/>
                <w:tcBorders>
                  <w:left w:val="none" w:sz="0" w:space="0" w:color="auto"/>
                </w:tcBorders>
                <w:vAlign w:val="center"/>
              </w:tcPr>
            </w:tcPrChange>
          </w:tcPr>
          <w:p w14:paraId="1C691AF3"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0,1%</w:t>
            </w:r>
          </w:p>
        </w:tc>
      </w:tr>
      <w:tr w:rsidR="00FF3075" w:rsidRPr="00D32FC4" w14:paraId="6AB2B193" w14:textId="77777777" w:rsidTr="00434B2D">
        <w:trPr>
          <w:cnfStyle w:val="000000010000" w:firstRow="0" w:lastRow="0" w:firstColumn="0" w:lastColumn="0" w:oddVBand="0" w:evenVBand="0" w:oddHBand="0" w:evenHBand="1" w:firstRowFirstColumn="0" w:firstRowLastColumn="0" w:lastRowFirstColumn="0" w:lastRowLastColumn="0"/>
          <w:trHeight w:val="405"/>
          <w:trPrChange w:id="2362"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63" w:author="tomasrodrigues@ua.pt" w:date="2017-08-29T16:21:00Z">
              <w:tcPr>
                <w:tcW w:w="959" w:type="dxa"/>
                <w:tcBorders>
                  <w:right w:val="none" w:sz="0" w:space="0" w:color="auto"/>
                </w:tcBorders>
                <w:vAlign w:val="center"/>
              </w:tcPr>
            </w:tcPrChange>
          </w:tcPr>
          <w:p w14:paraId="1628ACB5" w14:textId="77777777" w:rsidR="00FF3075" w:rsidRPr="00D32FC4" w:rsidRDefault="00FF3075" w:rsidP="00AA1C73">
            <w:pPr>
              <w:jc w:val="center"/>
              <w:cnfStyle w:val="001000010000" w:firstRow="0" w:lastRow="0" w:firstColumn="1" w:lastColumn="0" w:oddVBand="0" w:evenVBand="0" w:oddHBand="0" w:evenHBand="1" w:firstRowFirstColumn="0" w:firstRowLastColumn="0" w:lastRowFirstColumn="0" w:lastRowLastColumn="0"/>
              <w:rPr>
                <w:rFonts w:cstheme="minorHAnsi"/>
                <w:sz w:val="20"/>
              </w:rPr>
            </w:pPr>
            <w:r w:rsidRPr="00D32FC4">
              <w:rPr>
                <w:rFonts w:cstheme="minorHAnsi"/>
                <w:sz w:val="20"/>
              </w:rPr>
              <w:t>2.3.3 -2.3.7</w:t>
            </w:r>
          </w:p>
        </w:tc>
        <w:tc>
          <w:tcPr>
            <w:tcW w:w="1399" w:type="dxa"/>
            <w:tcBorders>
              <w:left w:val="none" w:sz="0" w:space="0" w:color="auto"/>
              <w:right w:val="none" w:sz="0" w:space="0" w:color="auto"/>
            </w:tcBorders>
            <w:vAlign w:val="center"/>
            <w:tcPrChange w:id="2364" w:author="tomasrodrigues@ua.pt" w:date="2017-08-29T16:21:00Z">
              <w:tcPr>
                <w:tcW w:w="1364" w:type="dxa"/>
                <w:tcBorders>
                  <w:left w:val="none" w:sz="0" w:space="0" w:color="auto"/>
                  <w:right w:val="none" w:sz="0" w:space="0" w:color="auto"/>
                </w:tcBorders>
                <w:vAlign w:val="center"/>
              </w:tcPr>
            </w:tcPrChange>
          </w:tcPr>
          <w:p w14:paraId="31764FE8"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Gingerbread</w:t>
            </w:r>
          </w:p>
        </w:tc>
        <w:tc>
          <w:tcPr>
            <w:tcW w:w="520" w:type="dxa"/>
            <w:tcBorders>
              <w:left w:val="none" w:sz="0" w:space="0" w:color="auto"/>
              <w:right w:val="none" w:sz="0" w:space="0" w:color="auto"/>
            </w:tcBorders>
            <w:vAlign w:val="center"/>
            <w:tcPrChange w:id="2365" w:author="tomasrodrigues@ua.pt" w:date="2017-08-29T16:21:00Z">
              <w:tcPr>
                <w:tcW w:w="507" w:type="dxa"/>
                <w:tcBorders>
                  <w:left w:val="none" w:sz="0" w:space="0" w:color="auto"/>
                  <w:right w:val="none" w:sz="0" w:space="0" w:color="auto"/>
                </w:tcBorders>
                <w:vAlign w:val="center"/>
              </w:tcPr>
            </w:tcPrChange>
          </w:tcPr>
          <w:p w14:paraId="22E43AF2"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10</w:t>
            </w:r>
          </w:p>
        </w:tc>
        <w:tc>
          <w:tcPr>
            <w:tcW w:w="1279" w:type="dxa"/>
            <w:tcBorders>
              <w:left w:val="none" w:sz="0" w:space="0" w:color="auto"/>
            </w:tcBorders>
            <w:vAlign w:val="center"/>
            <w:tcPrChange w:id="2366" w:author="tomasrodrigues@ua.pt" w:date="2017-08-29T16:21:00Z">
              <w:tcPr>
                <w:tcW w:w="1247" w:type="dxa"/>
                <w:tcBorders>
                  <w:left w:val="none" w:sz="0" w:space="0" w:color="auto"/>
                </w:tcBorders>
                <w:vAlign w:val="center"/>
              </w:tcPr>
            </w:tcPrChange>
          </w:tcPr>
          <w:p w14:paraId="28B60A37"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1,7%</w:t>
            </w:r>
          </w:p>
        </w:tc>
      </w:tr>
      <w:tr w:rsidR="00FF3075" w:rsidRPr="00D32FC4" w14:paraId="68193473" w14:textId="77777777" w:rsidTr="00434B2D">
        <w:trPr>
          <w:cnfStyle w:val="000000100000" w:firstRow="0" w:lastRow="0" w:firstColumn="0" w:lastColumn="0" w:oddVBand="0" w:evenVBand="0" w:oddHBand="1" w:evenHBand="0" w:firstRowFirstColumn="0" w:firstRowLastColumn="0" w:lastRowFirstColumn="0" w:lastRowLastColumn="0"/>
          <w:trHeight w:val="405"/>
          <w:trPrChange w:id="2367"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68" w:author="tomasrodrigues@ua.pt" w:date="2017-08-29T16:21:00Z">
              <w:tcPr>
                <w:tcW w:w="959" w:type="dxa"/>
                <w:tcBorders>
                  <w:right w:val="none" w:sz="0" w:space="0" w:color="auto"/>
                </w:tcBorders>
                <w:vAlign w:val="center"/>
              </w:tcPr>
            </w:tcPrChange>
          </w:tcPr>
          <w:p w14:paraId="64534D2F" w14:textId="77777777" w:rsidR="00FF3075" w:rsidRPr="00D32FC4" w:rsidRDefault="00FF3075" w:rsidP="00AA1C73">
            <w:pPr>
              <w:jc w:val="center"/>
              <w:cnfStyle w:val="001000100000" w:firstRow="0" w:lastRow="0" w:firstColumn="1" w:lastColumn="0" w:oddVBand="0" w:evenVBand="0" w:oddHBand="1" w:evenHBand="0" w:firstRowFirstColumn="0" w:firstRowLastColumn="0" w:lastRowFirstColumn="0" w:lastRowLastColumn="0"/>
              <w:rPr>
                <w:rFonts w:cstheme="minorHAnsi"/>
                <w:sz w:val="20"/>
              </w:rPr>
            </w:pPr>
            <w:r w:rsidRPr="00D32FC4">
              <w:rPr>
                <w:rFonts w:cstheme="minorHAnsi"/>
                <w:sz w:val="20"/>
              </w:rPr>
              <w:t>4.0.3 - 4.0.4</w:t>
            </w:r>
          </w:p>
        </w:tc>
        <w:tc>
          <w:tcPr>
            <w:tcW w:w="1399" w:type="dxa"/>
            <w:tcBorders>
              <w:left w:val="none" w:sz="0" w:space="0" w:color="auto"/>
              <w:right w:val="none" w:sz="0" w:space="0" w:color="auto"/>
            </w:tcBorders>
            <w:vAlign w:val="center"/>
            <w:tcPrChange w:id="2369" w:author="tomasrodrigues@ua.pt" w:date="2017-08-29T16:21:00Z">
              <w:tcPr>
                <w:tcW w:w="1364" w:type="dxa"/>
                <w:tcBorders>
                  <w:left w:val="none" w:sz="0" w:space="0" w:color="auto"/>
                  <w:right w:val="none" w:sz="0" w:space="0" w:color="auto"/>
                </w:tcBorders>
                <w:vAlign w:val="center"/>
              </w:tcPr>
            </w:tcPrChange>
          </w:tcPr>
          <w:p w14:paraId="6AC4FCC8"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Ice Cream Sandwich</w:t>
            </w:r>
          </w:p>
        </w:tc>
        <w:tc>
          <w:tcPr>
            <w:tcW w:w="520" w:type="dxa"/>
            <w:tcBorders>
              <w:left w:val="none" w:sz="0" w:space="0" w:color="auto"/>
              <w:right w:val="none" w:sz="0" w:space="0" w:color="auto"/>
            </w:tcBorders>
            <w:vAlign w:val="center"/>
            <w:tcPrChange w:id="2370" w:author="tomasrodrigues@ua.pt" w:date="2017-08-29T16:21:00Z">
              <w:tcPr>
                <w:tcW w:w="507" w:type="dxa"/>
                <w:tcBorders>
                  <w:left w:val="none" w:sz="0" w:space="0" w:color="auto"/>
                  <w:right w:val="none" w:sz="0" w:space="0" w:color="auto"/>
                </w:tcBorders>
                <w:vAlign w:val="center"/>
              </w:tcPr>
            </w:tcPrChange>
          </w:tcPr>
          <w:p w14:paraId="22227666"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15</w:t>
            </w:r>
          </w:p>
        </w:tc>
        <w:tc>
          <w:tcPr>
            <w:tcW w:w="1279" w:type="dxa"/>
            <w:tcBorders>
              <w:left w:val="none" w:sz="0" w:space="0" w:color="auto"/>
            </w:tcBorders>
            <w:vAlign w:val="center"/>
            <w:tcPrChange w:id="2371" w:author="tomasrodrigues@ua.pt" w:date="2017-08-29T16:21:00Z">
              <w:tcPr>
                <w:tcW w:w="1247" w:type="dxa"/>
                <w:tcBorders>
                  <w:left w:val="none" w:sz="0" w:space="0" w:color="auto"/>
                </w:tcBorders>
                <w:vAlign w:val="center"/>
              </w:tcPr>
            </w:tcPrChange>
          </w:tcPr>
          <w:p w14:paraId="1F24F6B5"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1,6%</w:t>
            </w:r>
          </w:p>
        </w:tc>
      </w:tr>
      <w:tr w:rsidR="00FF3075" w:rsidRPr="00D32FC4" w14:paraId="571D19C0" w14:textId="77777777" w:rsidTr="00434B2D">
        <w:trPr>
          <w:cnfStyle w:val="000000010000" w:firstRow="0" w:lastRow="0" w:firstColumn="0" w:lastColumn="0" w:oddVBand="0" w:evenVBand="0" w:oddHBand="0" w:evenHBand="1" w:firstRowFirstColumn="0" w:firstRowLastColumn="0" w:lastRowFirstColumn="0" w:lastRowLastColumn="0"/>
          <w:trHeight w:val="405"/>
          <w:trPrChange w:id="2372"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73" w:author="tomasrodrigues@ua.pt" w:date="2017-08-29T16:21:00Z">
              <w:tcPr>
                <w:tcW w:w="959" w:type="dxa"/>
                <w:tcBorders>
                  <w:right w:val="none" w:sz="0" w:space="0" w:color="auto"/>
                </w:tcBorders>
                <w:vAlign w:val="center"/>
              </w:tcPr>
            </w:tcPrChange>
          </w:tcPr>
          <w:p w14:paraId="29FE108C" w14:textId="77777777" w:rsidR="00FF3075" w:rsidRPr="00D32FC4" w:rsidRDefault="00FF3075" w:rsidP="00AA1C73">
            <w:pPr>
              <w:jc w:val="center"/>
              <w:cnfStyle w:val="001000010000" w:firstRow="0" w:lastRow="0" w:firstColumn="1" w:lastColumn="0" w:oddVBand="0" w:evenVBand="0" w:oddHBand="0" w:evenHBand="1" w:firstRowFirstColumn="0" w:firstRowLastColumn="0" w:lastRowFirstColumn="0" w:lastRowLastColumn="0"/>
              <w:rPr>
                <w:rFonts w:cstheme="minorHAnsi"/>
                <w:sz w:val="20"/>
              </w:rPr>
            </w:pPr>
            <w:r w:rsidRPr="00D32FC4">
              <w:rPr>
                <w:rFonts w:cstheme="minorHAnsi"/>
                <w:sz w:val="20"/>
              </w:rPr>
              <w:t>4.1.x</w:t>
            </w:r>
          </w:p>
        </w:tc>
        <w:tc>
          <w:tcPr>
            <w:tcW w:w="1399" w:type="dxa"/>
            <w:vMerge w:val="restart"/>
            <w:tcBorders>
              <w:left w:val="none" w:sz="0" w:space="0" w:color="auto"/>
              <w:right w:val="none" w:sz="0" w:space="0" w:color="auto"/>
            </w:tcBorders>
            <w:vAlign w:val="center"/>
            <w:tcPrChange w:id="2374" w:author="tomasrodrigues@ua.pt" w:date="2017-08-29T16:21:00Z">
              <w:tcPr>
                <w:tcW w:w="1364" w:type="dxa"/>
                <w:vMerge w:val="restart"/>
                <w:tcBorders>
                  <w:left w:val="none" w:sz="0" w:space="0" w:color="auto"/>
                  <w:right w:val="none" w:sz="0" w:space="0" w:color="auto"/>
                </w:tcBorders>
                <w:vAlign w:val="center"/>
              </w:tcPr>
            </w:tcPrChange>
          </w:tcPr>
          <w:p w14:paraId="12CD8C80"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Jelly Bean</w:t>
            </w:r>
          </w:p>
        </w:tc>
        <w:tc>
          <w:tcPr>
            <w:tcW w:w="520" w:type="dxa"/>
            <w:tcBorders>
              <w:left w:val="none" w:sz="0" w:space="0" w:color="auto"/>
              <w:right w:val="none" w:sz="0" w:space="0" w:color="auto"/>
            </w:tcBorders>
            <w:vAlign w:val="center"/>
            <w:tcPrChange w:id="2375" w:author="tomasrodrigues@ua.pt" w:date="2017-08-29T16:21:00Z">
              <w:tcPr>
                <w:tcW w:w="507" w:type="dxa"/>
                <w:tcBorders>
                  <w:left w:val="none" w:sz="0" w:space="0" w:color="auto"/>
                  <w:right w:val="none" w:sz="0" w:space="0" w:color="auto"/>
                </w:tcBorders>
                <w:vAlign w:val="center"/>
              </w:tcPr>
            </w:tcPrChange>
          </w:tcPr>
          <w:p w14:paraId="7293C278"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16</w:t>
            </w:r>
          </w:p>
        </w:tc>
        <w:tc>
          <w:tcPr>
            <w:tcW w:w="1279" w:type="dxa"/>
            <w:tcBorders>
              <w:left w:val="none" w:sz="0" w:space="0" w:color="auto"/>
            </w:tcBorders>
            <w:vAlign w:val="center"/>
            <w:tcPrChange w:id="2376" w:author="tomasrodrigues@ua.pt" w:date="2017-08-29T16:21:00Z">
              <w:tcPr>
                <w:tcW w:w="1247" w:type="dxa"/>
                <w:tcBorders>
                  <w:left w:val="none" w:sz="0" w:space="0" w:color="auto"/>
                </w:tcBorders>
                <w:vAlign w:val="center"/>
              </w:tcPr>
            </w:tcPrChange>
          </w:tcPr>
          <w:p w14:paraId="299869BC"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6,0%</w:t>
            </w:r>
          </w:p>
        </w:tc>
      </w:tr>
      <w:tr w:rsidR="00FF3075" w:rsidRPr="00D32FC4" w14:paraId="0727F61E" w14:textId="77777777" w:rsidTr="00434B2D">
        <w:trPr>
          <w:cnfStyle w:val="000000100000" w:firstRow="0" w:lastRow="0" w:firstColumn="0" w:lastColumn="0" w:oddVBand="0" w:evenVBand="0" w:oddHBand="1" w:evenHBand="0" w:firstRowFirstColumn="0" w:firstRowLastColumn="0" w:lastRowFirstColumn="0" w:lastRowLastColumn="0"/>
          <w:trHeight w:val="405"/>
          <w:trPrChange w:id="2377"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78" w:author="tomasrodrigues@ua.pt" w:date="2017-08-29T16:21:00Z">
              <w:tcPr>
                <w:tcW w:w="959" w:type="dxa"/>
                <w:tcBorders>
                  <w:right w:val="none" w:sz="0" w:space="0" w:color="auto"/>
                </w:tcBorders>
                <w:vAlign w:val="center"/>
              </w:tcPr>
            </w:tcPrChange>
          </w:tcPr>
          <w:p w14:paraId="1271CD65" w14:textId="77777777" w:rsidR="00FF3075" w:rsidRPr="00D32FC4" w:rsidRDefault="00FF3075" w:rsidP="00AA1C73">
            <w:pPr>
              <w:jc w:val="center"/>
              <w:cnfStyle w:val="001000100000" w:firstRow="0" w:lastRow="0" w:firstColumn="1" w:lastColumn="0" w:oddVBand="0" w:evenVBand="0" w:oddHBand="1" w:evenHBand="0" w:firstRowFirstColumn="0" w:firstRowLastColumn="0" w:lastRowFirstColumn="0" w:lastRowLastColumn="0"/>
              <w:rPr>
                <w:rFonts w:cstheme="minorHAnsi"/>
                <w:sz w:val="20"/>
              </w:rPr>
            </w:pPr>
            <w:r w:rsidRPr="00D32FC4">
              <w:rPr>
                <w:rFonts w:cstheme="minorHAnsi"/>
                <w:sz w:val="20"/>
              </w:rPr>
              <w:t>4.2.x</w:t>
            </w:r>
          </w:p>
        </w:tc>
        <w:tc>
          <w:tcPr>
            <w:tcW w:w="1399" w:type="dxa"/>
            <w:vMerge/>
            <w:tcBorders>
              <w:left w:val="none" w:sz="0" w:space="0" w:color="auto"/>
              <w:right w:val="none" w:sz="0" w:space="0" w:color="auto"/>
            </w:tcBorders>
            <w:vAlign w:val="center"/>
            <w:tcPrChange w:id="2379" w:author="tomasrodrigues@ua.pt" w:date="2017-08-29T16:21:00Z">
              <w:tcPr>
                <w:tcW w:w="1364" w:type="dxa"/>
                <w:vMerge/>
                <w:tcBorders>
                  <w:left w:val="none" w:sz="0" w:space="0" w:color="auto"/>
                  <w:right w:val="none" w:sz="0" w:space="0" w:color="auto"/>
                </w:tcBorders>
                <w:vAlign w:val="center"/>
              </w:tcPr>
            </w:tcPrChange>
          </w:tcPr>
          <w:p w14:paraId="32E14BB9"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520" w:type="dxa"/>
            <w:tcBorders>
              <w:left w:val="none" w:sz="0" w:space="0" w:color="auto"/>
              <w:right w:val="none" w:sz="0" w:space="0" w:color="auto"/>
            </w:tcBorders>
            <w:vAlign w:val="center"/>
            <w:tcPrChange w:id="2380" w:author="tomasrodrigues@ua.pt" w:date="2017-08-29T16:21:00Z">
              <w:tcPr>
                <w:tcW w:w="507" w:type="dxa"/>
                <w:tcBorders>
                  <w:left w:val="none" w:sz="0" w:space="0" w:color="auto"/>
                  <w:right w:val="none" w:sz="0" w:space="0" w:color="auto"/>
                </w:tcBorders>
                <w:vAlign w:val="center"/>
              </w:tcPr>
            </w:tcPrChange>
          </w:tcPr>
          <w:p w14:paraId="0822BC3F"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17</w:t>
            </w:r>
          </w:p>
        </w:tc>
        <w:tc>
          <w:tcPr>
            <w:tcW w:w="1279" w:type="dxa"/>
            <w:tcBorders>
              <w:left w:val="none" w:sz="0" w:space="0" w:color="auto"/>
            </w:tcBorders>
            <w:vAlign w:val="center"/>
            <w:tcPrChange w:id="2381" w:author="tomasrodrigues@ua.pt" w:date="2017-08-29T16:21:00Z">
              <w:tcPr>
                <w:tcW w:w="1247" w:type="dxa"/>
                <w:tcBorders>
                  <w:left w:val="none" w:sz="0" w:space="0" w:color="auto"/>
                </w:tcBorders>
                <w:vAlign w:val="center"/>
              </w:tcPr>
            </w:tcPrChange>
          </w:tcPr>
          <w:p w14:paraId="379C6DAA"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8,3%</w:t>
            </w:r>
          </w:p>
        </w:tc>
      </w:tr>
      <w:tr w:rsidR="00FF3075" w:rsidRPr="00D32FC4" w14:paraId="62CB8BEA" w14:textId="77777777" w:rsidTr="00434B2D">
        <w:trPr>
          <w:cnfStyle w:val="000000010000" w:firstRow="0" w:lastRow="0" w:firstColumn="0" w:lastColumn="0" w:oddVBand="0" w:evenVBand="0" w:oddHBand="0" w:evenHBand="1" w:firstRowFirstColumn="0" w:firstRowLastColumn="0" w:lastRowFirstColumn="0" w:lastRowLastColumn="0"/>
          <w:trHeight w:val="405"/>
          <w:trPrChange w:id="2382"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83" w:author="tomasrodrigues@ua.pt" w:date="2017-08-29T16:21:00Z">
              <w:tcPr>
                <w:tcW w:w="959" w:type="dxa"/>
                <w:tcBorders>
                  <w:right w:val="none" w:sz="0" w:space="0" w:color="auto"/>
                </w:tcBorders>
                <w:vAlign w:val="center"/>
              </w:tcPr>
            </w:tcPrChange>
          </w:tcPr>
          <w:p w14:paraId="23198AD5" w14:textId="77777777" w:rsidR="00FF3075" w:rsidRPr="00D32FC4" w:rsidRDefault="00FF3075" w:rsidP="00AA1C73">
            <w:pPr>
              <w:jc w:val="center"/>
              <w:cnfStyle w:val="001000010000" w:firstRow="0" w:lastRow="0" w:firstColumn="1" w:lastColumn="0" w:oddVBand="0" w:evenVBand="0" w:oddHBand="0" w:evenHBand="1" w:firstRowFirstColumn="0" w:firstRowLastColumn="0" w:lastRowFirstColumn="0" w:lastRowLastColumn="0"/>
              <w:rPr>
                <w:rFonts w:cstheme="minorHAnsi"/>
                <w:sz w:val="20"/>
              </w:rPr>
            </w:pPr>
            <w:r w:rsidRPr="00D32FC4">
              <w:rPr>
                <w:rFonts w:cstheme="minorHAnsi"/>
                <w:sz w:val="20"/>
              </w:rPr>
              <w:t>4.3</w:t>
            </w:r>
          </w:p>
        </w:tc>
        <w:tc>
          <w:tcPr>
            <w:tcW w:w="1399" w:type="dxa"/>
            <w:vMerge/>
            <w:tcBorders>
              <w:left w:val="none" w:sz="0" w:space="0" w:color="auto"/>
              <w:right w:val="none" w:sz="0" w:space="0" w:color="auto"/>
            </w:tcBorders>
            <w:vAlign w:val="center"/>
            <w:tcPrChange w:id="2384" w:author="tomasrodrigues@ua.pt" w:date="2017-08-29T16:21:00Z">
              <w:tcPr>
                <w:tcW w:w="1364" w:type="dxa"/>
                <w:vMerge/>
                <w:tcBorders>
                  <w:left w:val="none" w:sz="0" w:space="0" w:color="auto"/>
                  <w:right w:val="none" w:sz="0" w:space="0" w:color="auto"/>
                </w:tcBorders>
                <w:vAlign w:val="center"/>
              </w:tcPr>
            </w:tcPrChange>
          </w:tcPr>
          <w:p w14:paraId="25EFCE1E"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p>
        </w:tc>
        <w:tc>
          <w:tcPr>
            <w:tcW w:w="520" w:type="dxa"/>
            <w:tcBorders>
              <w:left w:val="none" w:sz="0" w:space="0" w:color="auto"/>
              <w:right w:val="none" w:sz="0" w:space="0" w:color="auto"/>
            </w:tcBorders>
            <w:vAlign w:val="center"/>
            <w:tcPrChange w:id="2385" w:author="tomasrodrigues@ua.pt" w:date="2017-08-29T16:21:00Z">
              <w:tcPr>
                <w:tcW w:w="507" w:type="dxa"/>
                <w:tcBorders>
                  <w:left w:val="none" w:sz="0" w:space="0" w:color="auto"/>
                  <w:right w:val="none" w:sz="0" w:space="0" w:color="auto"/>
                </w:tcBorders>
                <w:vAlign w:val="center"/>
              </w:tcPr>
            </w:tcPrChange>
          </w:tcPr>
          <w:p w14:paraId="7BC32C56"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18</w:t>
            </w:r>
          </w:p>
        </w:tc>
        <w:tc>
          <w:tcPr>
            <w:tcW w:w="1279" w:type="dxa"/>
            <w:tcBorders>
              <w:left w:val="none" w:sz="0" w:space="0" w:color="auto"/>
            </w:tcBorders>
            <w:vAlign w:val="center"/>
            <w:tcPrChange w:id="2386" w:author="tomasrodrigues@ua.pt" w:date="2017-08-29T16:21:00Z">
              <w:tcPr>
                <w:tcW w:w="1247" w:type="dxa"/>
                <w:tcBorders>
                  <w:left w:val="none" w:sz="0" w:space="0" w:color="auto"/>
                </w:tcBorders>
                <w:vAlign w:val="center"/>
              </w:tcPr>
            </w:tcPrChange>
          </w:tcPr>
          <w:p w14:paraId="0988DE79"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2,4%</w:t>
            </w:r>
          </w:p>
        </w:tc>
      </w:tr>
      <w:tr w:rsidR="00FF3075" w:rsidRPr="00D32FC4" w14:paraId="0EB63E30" w14:textId="77777777" w:rsidTr="00434B2D">
        <w:trPr>
          <w:cnfStyle w:val="000000100000" w:firstRow="0" w:lastRow="0" w:firstColumn="0" w:lastColumn="0" w:oddVBand="0" w:evenVBand="0" w:oddHBand="1" w:evenHBand="0" w:firstRowFirstColumn="0" w:firstRowLastColumn="0" w:lastRowFirstColumn="0" w:lastRowLastColumn="0"/>
          <w:trHeight w:val="405"/>
          <w:trPrChange w:id="2387"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88" w:author="tomasrodrigues@ua.pt" w:date="2017-08-29T16:21:00Z">
              <w:tcPr>
                <w:tcW w:w="959" w:type="dxa"/>
                <w:tcBorders>
                  <w:right w:val="none" w:sz="0" w:space="0" w:color="auto"/>
                </w:tcBorders>
                <w:vAlign w:val="center"/>
              </w:tcPr>
            </w:tcPrChange>
          </w:tcPr>
          <w:p w14:paraId="35C3868C" w14:textId="77777777" w:rsidR="00FF3075" w:rsidRPr="00D32FC4" w:rsidRDefault="00FF3075" w:rsidP="00AA1C73">
            <w:pPr>
              <w:jc w:val="center"/>
              <w:cnfStyle w:val="001000100000" w:firstRow="0" w:lastRow="0" w:firstColumn="1" w:lastColumn="0" w:oddVBand="0" w:evenVBand="0" w:oddHBand="1" w:evenHBand="0" w:firstRowFirstColumn="0" w:firstRowLastColumn="0" w:lastRowFirstColumn="0" w:lastRowLastColumn="0"/>
              <w:rPr>
                <w:rFonts w:cstheme="minorHAnsi"/>
                <w:sz w:val="20"/>
              </w:rPr>
            </w:pPr>
            <w:r w:rsidRPr="00D32FC4">
              <w:rPr>
                <w:rFonts w:cstheme="minorHAnsi"/>
                <w:sz w:val="20"/>
              </w:rPr>
              <w:t>4.4</w:t>
            </w:r>
          </w:p>
        </w:tc>
        <w:tc>
          <w:tcPr>
            <w:tcW w:w="1399" w:type="dxa"/>
            <w:tcBorders>
              <w:left w:val="none" w:sz="0" w:space="0" w:color="auto"/>
              <w:right w:val="none" w:sz="0" w:space="0" w:color="auto"/>
            </w:tcBorders>
            <w:vAlign w:val="center"/>
            <w:tcPrChange w:id="2389" w:author="tomasrodrigues@ua.pt" w:date="2017-08-29T16:21:00Z">
              <w:tcPr>
                <w:tcW w:w="1364" w:type="dxa"/>
                <w:tcBorders>
                  <w:left w:val="none" w:sz="0" w:space="0" w:color="auto"/>
                  <w:right w:val="none" w:sz="0" w:space="0" w:color="auto"/>
                </w:tcBorders>
                <w:vAlign w:val="center"/>
              </w:tcPr>
            </w:tcPrChange>
          </w:tcPr>
          <w:p w14:paraId="290D69F9"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KitKat</w:t>
            </w:r>
          </w:p>
        </w:tc>
        <w:tc>
          <w:tcPr>
            <w:tcW w:w="520" w:type="dxa"/>
            <w:tcBorders>
              <w:left w:val="none" w:sz="0" w:space="0" w:color="auto"/>
              <w:right w:val="none" w:sz="0" w:space="0" w:color="auto"/>
            </w:tcBorders>
            <w:vAlign w:val="center"/>
            <w:tcPrChange w:id="2390" w:author="tomasrodrigues@ua.pt" w:date="2017-08-29T16:21:00Z">
              <w:tcPr>
                <w:tcW w:w="507" w:type="dxa"/>
                <w:tcBorders>
                  <w:left w:val="none" w:sz="0" w:space="0" w:color="auto"/>
                  <w:right w:val="none" w:sz="0" w:space="0" w:color="auto"/>
                </w:tcBorders>
                <w:vAlign w:val="center"/>
              </w:tcPr>
            </w:tcPrChange>
          </w:tcPr>
          <w:p w14:paraId="02A74961"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19</w:t>
            </w:r>
          </w:p>
        </w:tc>
        <w:tc>
          <w:tcPr>
            <w:tcW w:w="1279" w:type="dxa"/>
            <w:tcBorders>
              <w:left w:val="none" w:sz="0" w:space="0" w:color="auto"/>
            </w:tcBorders>
            <w:vAlign w:val="center"/>
            <w:tcPrChange w:id="2391" w:author="tomasrodrigues@ua.pt" w:date="2017-08-29T16:21:00Z">
              <w:tcPr>
                <w:tcW w:w="1247" w:type="dxa"/>
                <w:tcBorders>
                  <w:left w:val="none" w:sz="0" w:space="0" w:color="auto"/>
                </w:tcBorders>
                <w:vAlign w:val="center"/>
              </w:tcPr>
            </w:tcPrChange>
          </w:tcPr>
          <w:p w14:paraId="66B6D27F"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29,2%</w:t>
            </w:r>
          </w:p>
        </w:tc>
      </w:tr>
      <w:tr w:rsidR="00FF3075" w:rsidRPr="00D32FC4" w14:paraId="4FE5D836" w14:textId="77777777" w:rsidTr="00434B2D">
        <w:trPr>
          <w:cnfStyle w:val="000000010000" w:firstRow="0" w:lastRow="0" w:firstColumn="0" w:lastColumn="0" w:oddVBand="0" w:evenVBand="0" w:oddHBand="0" w:evenHBand="1" w:firstRowFirstColumn="0" w:firstRowLastColumn="0" w:lastRowFirstColumn="0" w:lastRowLastColumn="0"/>
          <w:trHeight w:val="405"/>
          <w:trPrChange w:id="2392"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93" w:author="tomasrodrigues@ua.pt" w:date="2017-08-29T16:21:00Z">
              <w:tcPr>
                <w:tcW w:w="959" w:type="dxa"/>
                <w:tcBorders>
                  <w:right w:val="none" w:sz="0" w:space="0" w:color="auto"/>
                </w:tcBorders>
                <w:vAlign w:val="center"/>
              </w:tcPr>
            </w:tcPrChange>
          </w:tcPr>
          <w:p w14:paraId="007C7F13" w14:textId="77777777" w:rsidR="00FF3075" w:rsidRPr="00D32FC4" w:rsidRDefault="00FF3075" w:rsidP="00AA1C73">
            <w:pPr>
              <w:jc w:val="center"/>
              <w:cnfStyle w:val="001000010000" w:firstRow="0" w:lastRow="0" w:firstColumn="1" w:lastColumn="0" w:oddVBand="0" w:evenVBand="0" w:oddHBand="0" w:evenHBand="1" w:firstRowFirstColumn="0" w:firstRowLastColumn="0" w:lastRowFirstColumn="0" w:lastRowLastColumn="0"/>
              <w:rPr>
                <w:rFonts w:cstheme="minorHAnsi"/>
                <w:sz w:val="20"/>
              </w:rPr>
            </w:pPr>
            <w:r w:rsidRPr="00D32FC4">
              <w:rPr>
                <w:rFonts w:cstheme="minorHAnsi"/>
                <w:sz w:val="20"/>
              </w:rPr>
              <w:t>5.0</w:t>
            </w:r>
          </w:p>
        </w:tc>
        <w:tc>
          <w:tcPr>
            <w:tcW w:w="1399" w:type="dxa"/>
            <w:vMerge w:val="restart"/>
            <w:tcBorders>
              <w:left w:val="none" w:sz="0" w:space="0" w:color="auto"/>
              <w:right w:val="none" w:sz="0" w:space="0" w:color="auto"/>
            </w:tcBorders>
            <w:vAlign w:val="center"/>
            <w:tcPrChange w:id="2394" w:author="tomasrodrigues@ua.pt" w:date="2017-08-29T16:21:00Z">
              <w:tcPr>
                <w:tcW w:w="1364" w:type="dxa"/>
                <w:vMerge w:val="restart"/>
                <w:tcBorders>
                  <w:left w:val="none" w:sz="0" w:space="0" w:color="auto"/>
                  <w:right w:val="none" w:sz="0" w:space="0" w:color="auto"/>
                </w:tcBorders>
                <w:vAlign w:val="center"/>
              </w:tcPr>
            </w:tcPrChange>
          </w:tcPr>
          <w:p w14:paraId="4323A1E4"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Lollipop</w:t>
            </w:r>
          </w:p>
        </w:tc>
        <w:tc>
          <w:tcPr>
            <w:tcW w:w="520" w:type="dxa"/>
            <w:tcBorders>
              <w:left w:val="none" w:sz="0" w:space="0" w:color="auto"/>
              <w:right w:val="none" w:sz="0" w:space="0" w:color="auto"/>
            </w:tcBorders>
            <w:vAlign w:val="center"/>
            <w:tcPrChange w:id="2395" w:author="tomasrodrigues@ua.pt" w:date="2017-08-29T16:21:00Z">
              <w:tcPr>
                <w:tcW w:w="507" w:type="dxa"/>
                <w:tcBorders>
                  <w:left w:val="none" w:sz="0" w:space="0" w:color="auto"/>
                  <w:right w:val="none" w:sz="0" w:space="0" w:color="auto"/>
                </w:tcBorders>
                <w:vAlign w:val="center"/>
              </w:tcPr>
            </w:tcPrChange>
          </w:tcPr>
          <w:p w14:paraId="49068531"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21</w:t>
            </w:r>
          </w:p>
        </w:tc>
        <w:tc>
          <w:tcPr>
            <w:tcW w:w="1279" w:type="dxa"/>
            <w:tcBorders>
              <w:left w:val="none" w:sz="0" w:space="0" w:color="auto"/>
            </w:tcBorders>
            <w:vAlign w:val="center"/>
            <w:tcPrChange w:id="2396" w:author="tomasrodrigues@ua.pt" w:date="2017-08-29T16:21:00Z">
              <w:tcPr>
                <w:tcW w:w="1247" w:type="dxa"/>
                <w:tcBorders>
                  <w:left w:val="none" w:sz="0" w:space="0" w:color="auto"/>
                </w:tcBorders>
                <w:vAlign w:val="center"/>
              </w:tcPr>
            </w:tcPrChange>
          </w:tcPr>
          <w:p w14:paraId="1A30742E"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14,1%</w:t>
            </w:r>
          </w:p>
        </w:tc>
      </w:tr>
      <w:tr w:rsidR="00FF3075" w:rsidRPr="00D32FC4" w14:paraId="69442C73" w14:textId="77777777" w:rsidTr="00434B2D">
        <w:trPr>
          <w:cnfStyle w:val="000000100000" w:firstRow="0" w:lastRow="0" w:firstColumn="0" w:lastColumn="0" w:oddVBand="0" w:evenVBand="0" w:oddHBand="1" w:evenHBand="0" w:firstRowFirstColumn="0" w:firstRowLastColumn="0" w:lastRowFirstColumn="0" w:lastRowLastColumn="0"/>
          <w:trHeight w:val="405"/>
          <w:trPrChange w:id="2397"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398" w:author="tomasrodrigues@ua.pt" w:date="2017-08-29T16:21:00Z">
              <w:tcPr>
                <w:tcW w:w="959" w:type="dxa"/>
                <w:tcBorders>
                  <w:right w:val="none" w:sz="0" w:space="0" w:color="auto"/>
                </w:tcBorders>
                <w:vAlign w:val="center"/>
              </w:tcPr>
            </w:tcPrChange>
          </w:tcPr>
          <w:p w14:paraId="3FA45EBE" w14:textId="77777777" w:rsidR="00FF3075" w:rsidRPr="00D32FC4" w:rsidRDefault="00FF3075" w:rsidP="00AA1C73">
            <w:pPr>
              <w:jc w:val="center"/>
              <w:cnfStyle w:val="001000100000" w:firstRow="0" w:lastRow="0" w:firstColumn="1" w:lastColumn="0" w:oddVBand="0" w:evenVBand="0" w:oddHBand="1" w:evenHBand="0" w:firstRowFirstColumn="0" w:firstRowLastColumn="0" w:lastRowFirstColumn="0" w:lastRowLastColumn="0"/>
              <w:rPr>
                <w:rFonts w:cstheme="minorHAnsi"/>
                <w:sz w:val="20"/>
              </w:rPr>
            </w:pPr>
            <w:r w:rsidRPr="00D32FC4">
              <w:rPr>
                <w:rFonts w:cstheme="minorHAnsi"/>
                <w:sz w:val="20"/>
              </w:rPr>
              <w:t>5.1</w:t>
            </w:r>
          </w:p>
        </w:tc>
        <w:tc>
          <w:tcPr>
            <w:tcW w:w="1399" w:type="dxa"/>
            <w:vMerge/>
            <w:tcBorders>
              <w:left w:val="none" w:sz="0" w:space="0" w:color="auto"/>
              <w:right w:val="none" w:sz="0" w:space="0" w:color="auto"/>
            </w:tcBorders>
            <w:vAlign w:val="center"/>
            <w:tcPrChange w:id="2399" w:author="tomasrodrigues@ua.pt" w:date="2017-08-29T16:21:00Z">
              <w:tcPr>
                <w:tcW w:w="1364" w:type="dxa"/>
                <w:vMerge/>
                <w:tcBorders>
                  <w:left w:val="none" w:sz="0" w:space="0" w:color="auto"/>
                  <w:right w:val="none" w:sz="0" w:space="0" w:color="auto"/>
                </w:tcBorders>
                <w:vAlign w:val="center"/>
              </w:tcPr>
            </w:tcPrChange>
          </w:tcPr>
          <w:p w14:paraId="1FD371AC"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p>
        </w:tc>
        <w:tc>
          <w:tcPr>
            <w:tcW w:w="520" w:type="dxa"/>
            <w:tcBorders>
              <w:left w:val="none" w:sz="0" w:space="0" w:color="auto"/>
              <w:right w:val="none" w:sz="0" w:space="0" w:color="auto"/>
            </w:tcBorders>
            <w:vAlign w:val="center"/>
            <w:tcPrChange w:id="2400" w:author="tomasrodrigues@ua.pt" w:date="2017-08-29T16:21:00Z">
              <w:tcPr>
                <w:tcW w:w="507" w:type="dxa"/>
                <w:tcBorders>
                  <w:left w:val="none" w:sz="0" w:space="0" w:color="auto"/>
                  <w:right w:val="none" w:sz="0" w:space="0" w:color="auto"/>
                </w:tcBorders>
                <w:vAlign w:val="center"/>
              </w:tcPr>
            </w:tcPrChange>
          </w:tcPr>
          <w:p w14:paraId="0DBC9460"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22</w:t>
            </w:r>
          </w:p>
        </w:tc>
        <w:tc>
          <w:tcPr>
            <w:tcW w:w="1279" w:type="dxa"/>
            <w:tcBorders>
              <w:left w:val="none" w:sz="0" w:space="0" w:color="auto"/>
            </w:tcBorders>
            <w:vAlign w:val="center"/>
            <w:tcPrChange w:id="2401" w:author="tomasrodrigues@ua.pt" w:date="2017-08-29T16:21:00Z">
              <w:tcPr>
                <w:tcW w:w="1247" w:type="dxa"/>
                <w:tcBorders>
                  <w:left w:val="none" w:sz="0" w:space="0" w:color="auto"/>
                </w:tcBorders>
                <w:vAlign w:val="center"/>
              </w:tcPr>
            </w:tcPrChange>
          </w:tcPr>
          <w:p w14:paraId="1694E5E4" w14:textId="77777777" w:rsidR="00FF3075" w:rsidRPr="00D32FC4" w:rsidRDefault="00FF3075" w:rsidP="00AA1C73">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D32FC4">
              <w:rPr>
                <w:rFonts w:cstheme="minorHAnsi"/>
                <w:sz w:val="20"/>
              </w:rPr>
              <w:t>21,4%</w:t>
            </w:r>
          </w:p>
        </w:tc>
      </w:tr>
      <w:tr w:rsidR="00FF3075" w:rsidRPr="00D32FC4" w14:paraId="618FE69A" w14:textId="77777777" w:rsidTr="00434B2D">
        <w:trPr>
          <w:cnfStyle w:val="000000010000" w:firstRow="0" w:lastRow="0" w:firstColumn="0" w:lastColumn="0" w:oddVBand="0" w:evenVBand="0" w:oddHBand="0" w:evenHBand="1" w:firstRowFirstColumn="0" w:firstRowLastColumn="0" w:lastRowFirstColumn="0" w:lastRowLastColumn="0"/>
          <w:trHeight w:val="405"/>
          <w:trPrChange w:id="2402" w:author="tomasrodrigues@ua.pt" w:date="2017-08-29T16:21:00Z">
            <w:trPr>
              <w:trHeight w:val="537"/>
            </w:trPr>
          </w:trPrChange>
        </w:trPr>
        <w:tc>
          <w:tcPr>
            <w:cnfStyle w:val="001000000000" w:firstRow="0" w:lastRow="0" w:firstColumn="1" w:lastColumn="0" w:oddVBand="0" w:evenVBand="0" w:oddHBand="0" w:evenHBand="0" w:firstRowFirstColumn="0" w:firstRowLastColumn="0" w:lastRowFirstColumn="0" w:lastRowLastColumn="0"/>
            <w:tcW w:w="983" w:type="dxa"/>
            <w:tcBorders>
              <w:right w:val="none" w:sz="0" w:space="0" w:color="auto"/>
            </w:tcBorders>
            <w:vAlign w:val="center"/>
            <w:tcPrChange w:id="2403" w:author="tomasrodrigues@ua.pt" w:date="2017-08-29T16:21:00Z">
              <w:tcPr>
                <w:tcW w:w="959" w:type="dxa"/>
                <w:tcBorders>
                  <w:right w:val="none" w:sz="0" w:space="0" w:color="auto"/>
                </w:tcBorders>
                <w:vAlign w:val="center"/>
              </w:tcPr>
            </w:tcPrChange>
          </w:tcPr>
          <w:p w14:paraId="776A22B2" w14:textId="77777777" w:rsidR="00FF3075" w:rsidRPr="00D32FC4" w:rsidRDefault="00FF3075" w:rsidP="00AA1C73">
            <w:pPr>
              <w:jc w:val="center"/>
              <w:cnfStyle w:val="001000010000" w:firstRow="0" w:lastRow="0" w:firstColumn="1" w:lastColumn="0" w:oddVBand="0" w:evenVBand="0" w:oddHBand="0" w:evenHBand="1" w:firstRowFirstColumn="0" w:firstRowLastColumn="0" w:lastRowFirstColumn="0" w:lastRowLastColumn="0"/>
              <w:rPr>
                <w:rFonts w:cstheme="minorHAnsi"/>
                <w:sz w:val="20"/>
              </w:rPr>
            </w:pPr>
            <w:r w:rsidRPr="00D32FC4">
              <w:rPr>
                <w:rFonts w:cstheme="minorHAnsi"/>
                <w:sz w:val="20"/>
              </w:rPr>
              <w:t>6.0</w:t>
            </w:r>
          </w:p>
        </w:tc>
        <w:tc>
          <w:tcPr>
            <w:tcW w:w="1399" w:type="dxa"/>
            <w:tcBorders>
              <w:left w:val="none" w:sz="0" w:space="0" w:color="auto"/>
              <w:right w:val="none" w:sz="0" w:space="0" w:color="auto"/>
            </w:tcBorders>
            <w:vAlign w:val="center"/>
            <w:tcPrChange w:id="2404" w:author="tomasrodrigues@ua.pt" w:date="2017-08-29T16:21:00Z">
              <w:tcPr>
                <w:tcW w:w="1364" w:type="dxa"/>
                <w:tcBorders>
                  <w:left w:val="none" w:sz="0" w:space="0" w:color="auto"/>
                  <w:right w:val="none" w:sz="0" w:space="0" w:color="auto"/>
                </w:tcBorders>
                <w:vAlign w:val="center"/>
              </w:tcPr>
            </w:tcPrChange>
          </w:tcPr>
          <w:p w14:paraId="3DC20E96"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Marshmallow</w:t>
            </w:r>
          </w:p>
        </w:tc>
        <w:tc>
          <w:tcPr>
            <w:tcW w:w="520" w:type="dxa"/>
            <w:tcBorders>
              <w:left w:val="none" w:sz="0" w:space="0" w:color="auto"/>
              <w:right w:val="none" w:sz="0" w:space="0" w:color="auto"/>
            </w:tcBorders>
            <w:vAlign w:val="center"/>
            <w:tcPrChange w:id="2405" w:author="tomasrodrigues@ua.pt" w:date="2017-08-29T16:21:00Z">
              <w:tcPr>
                <w:tcW w:w="507" w:type="dxa"/>
                <w:tcBorders>
                  <w:left w:val="none" w:sz="0" w:space="0" w:color="auto"/>
                  <w:right w:val="none" w:sz="0" w:space="0" w:color="auto"/>
                </w:tcBorders>
                <w:vAlign w:val="center"/>
              </w:tcPr>
            </w:tcPrChange>
          </w:tcPr>
          <w:p w14:paraId="58B65726"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23</w:t>
            </w:r>
          </w:p>
        </w:tc>
        <w:tc>
          <w:tcPr>
            <w:tcW w:w="1279" w:type="dxa"/>
            <w:tcBorders>
              <w:left w:val="none" w:sz="0" w:space="0" w:color="auto"/>
            </w:tcBorders>
            <w:vAlign w:val="center"/>
            <w:tcPrChange w:id="2406" w:author="tomasrodrigues@ua.pt" w:date="2017-08-29T16:21:00Z">
              <w:tcPr>
                <w:tcW w:w="1247" w:type="dxa"/>
                <w:tcBorders>
                  <w:left w:val="none" w:sz="0" w:space="0" w:color="auto"/>
                </w:tcBorders>
                <w:vAlign w:val="center"/>
              </w:tcPr>
            </w:tcPrChange>
          </w:tcPr>
          <w:p w14:paraId="663A31A8" w14:textId="77777777" w:rsidR="00FF3075" w:rsidRPr="00D32FC4" w:rsidRDefault="00FF3075" w:rsidP="00AA1C73">
            <w:pPr>
              <w:jc w:val="center"/>
              <w:cnfStyle w:val="000000010000" w:firstRow="0" w:lastRow="0" w:firstColumn="0" w:lastColumn="0" w:oddVBand="0" w:evenVBand="0" w:oddHBand="0" w:evenHBand="1" w:firstRowFirstColumn="0" w:firstRowLastColumn="0" w:lastRowFirstColumn="0" w:lastRowLastColumn="0"/>
              <w:rPr>
                <w:rFonts w:cstheme="minorHAnsi"/>
                <w:sz w:val="20"/>
              </w:rPr>
            </w:pPr>
            <w:r w:rsidRPr="00D32FC4">
              <w:rPr>
                <w:rFonts w:cstheme="minorHAnsi"/>
                <w:sz w:val="20"/>
              </w:rPr>
              <w:t>15,2%</w:t>
            </w:r>
          </w:p>
        </w:tc>
      </w:tr>
    </w:tbl>
    <w:p w14:paraId="688E835A" w14:textId="77777777" w:rsidR="00973A73" w:rsidRDefault="00973A73" w:rsidP="00AA1C73">
      <w:pPr>
        <w:pStyle w:val="Cabealho6"/>
      </w:pPr>
    </w:p>
    <w:p w14:paraId="3E51F2A1" w14:textId="77777777" w:rsidR="00AA1C73" w:rsidRPr="00AA1C73" w:rsidRDefault="00AA1C73" w:rsidP="00AA1C73">
      <w:pPr>
        <w:pStyle w:val="Cabealho6"/>
      </w:pPr>
    </w:p>
    <w:p w14:paraId="68D5E9A5" w14:textId="0A88A7FB" w:rsidR="00807AF2" w:rsidRDefault="000D781C" w:rsidP="00737341">
      <w:pPr>
        <w:pStyle w:val="Legenda"/>
        <w:jc w:val="center"/>
        <w:rPr>
          <w:lang w:val="en-US"/>
        </w:rPr>
      </w:pPr>
      <w:bookmarkStart w:id="2407" w:name="_Toc489744284"/>
      <w:r w:rsidRPr="00D32FC4">
        <w:rPr>
          <w:lang w:val="en-US"/>
        </w:rPr>
        <w:t xml:space="preserve">Figure </w:t>
      </w:r>
      <w:ins w:id="2408"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409"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410" w:author="tomasrodrigues@ua.pt" w:date="2017-08-30T16:03:00Z">
        <w:r w:rsidR="00725F1B">
          <w:rPr>
            <w:noProof/>
            <w:lang w:val="en-US"/>
          </w:rPr>
          <w:t>12</w:t>
        </w:r>
      </w:ins>
      <w:ins w:id="2411" w:author="tomasrodrigues@ua.pt" w:date="2017-08-03T17:53:00Z">
        <w:r w:rsidR="00DF060B">
          <w:rPr>
            <w:lang w:val="en-US"/>
          </w:rPr>
          <w:fldChar w:fldCharType="end"/>
        </w:r>
      </w:ins>
      <w:del w:id="2412"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12</w:delText>
        </w:r>
        <w:r w:rsidR="00021318" w:rsidDel="005A5DE0">
          <w:rPr>
            <w:lang w:val="en-US"/>
          </w:rPr>
          <w:fldChar w:fldCharType="end"/>
        </w:r>
      </w:del>
      <w:r w:rsidRPr="00D32FC4">
        <w:rPr>
          <w:lang w:val="en-US"/>
        </w:rPr>
        <w:t xml:space="preserve"> - Number of devices per Android version on 1 August 2016 </w:t>
      </w:r>
      <w:hyperlink w:anchor="Ref31" w:history="1">
        <w:r w:rsidRPr="007C2AAD">
          <w:rPr>
            <w:rStyle w:val="Hiperligao"/>
            <w:lang w:val="en-US"/>
          </w:rPr>
          <w:t>[31]</w:t>
        </w:r>
        <w:bookmarkEnd w:id="2407"/>
      </w:hyperlink>
      <w:r w:rsidRPr="00D32FC4">
        <w:rPr>
          <w:lang w:val="en-US"/>
        </w:rPr>
        <w:t xml:space="preserve"> </w:t>
      </w:r>
    </w:p>
    <w:p w14:paraId="71715301" w14:textId="77777777" w:rsidR="00737341" w:rsidRPr="00737341" w:rsidRDefault="00737341" w:rsidP="00737341">
      <w:pPr>
        <w:rPr>
          <w:lang w:eastAsia="en-US"/>
        </w:rPr>
      </w:pPr>
    </w:p>
    <w:p w14:paraId="238A3511" w14:textId="77777777" w:rsidR="00973A73" w:rsidRPr="00D32FC4" w:rsidRDefault="000D781C" w:rsidP="00E81E7E">
      <w:pPr>
        <w:pStyle w:val="Cabealho4"/>
      </w:pPr>
      <w:bookmarkStart w:id="2413" w:name="_Toc491797492"/>
      <w:r w:rsidRPr="00D32FC4">
        <w:lastRenderedPageBreak/>
        <w:t>Root/Jailbreak</w:t>
      </w:r>
      <w:bookmarkEnd w:id="2413"/>
    </w:p>
    <w:p w14:paraId="08228FA4" w14:textId="4467D3A9" w:rsidR="00973A73" w:rsidRPr="00D32FC4" w:rsidRDefault="000D781C" w:rsidP="00973A73">
      <w:pPr>
        <w:ind w:left="1"/>
      </w:pPr>
      <w:r w:rsidRPr="00D32FC4">
        <w:t xml:space="preserve">   Android phones </w:t>
      </w:r>
      <w:del w:id="2414" w:author="tomasrodrigues@ua.pt" w:date="2017-08-29T16:11:00Z">
        <w:r w:rsidRPr="00D32FC4" w:rsidDel="003F7E06">
          <w:delText xml:space="preserve">use </w:delText>
        </w:r>
      </w:del>
      <w:ins w:id="2415" w:author="tomasrodrigues@ua.pt" w:date="2017-08-29T16:11:00Z">
        <w:r w:rsidR="003F7E06">
          <w:t>is based on</w:t>
        </w:r>
        <w:r w:rsidR="003F7E06" w:rsidRPr="00D32FC4">
          <w:t xml:space="preserve"> </w:t>
        </w:r>
      </w:ins>
      <w:r w:rsidRPr="00D32FC4">
        <w:t xml:space="preserve">Linux permissions and </w:t>
      </w:r>
      <w:r w:rsidR="0021631B">
        <w:t>file system,</w:t>
      </w:r>
      <w:r w:rsidRPr="00D32FC4">
        <w:t xml:space="preserve"> as </w:t>
      </w:r>
      <w:r w:rsidR="00D04FC8">
        <w:t>was</w:t>
      </w:r>
      <w:r w:rsidRPr="00D32FC4">
        <w:t xml:space="preserve"> mention</w:t>
      </w:r>
      <w:r w:rsidR="00D04FC8">
        <w:t>ed</w:t>
      </w:r>
      <w:r w:rsidRPr="00D32FC4">
        <w:t xml:space="preserve"> </w:t>
      </w:r>
      <w:r w:rsidR="00475263" w:rsidRPr="00D32FC4">
        <w:t>on the previously section</w:t>
      </w:r>
      <w:ins w:id="2416" w:author="Tomás Rodrigues" w:date="2017-07-28T17:54:00Z">
        <w:r w:rsidR="00B32486">
          <w:t>.</w:t>
        </w:r>
      </w:ins>
      <w:del w:id="2417" w:author="Tomás Rodrigues" w:date="2017-07-28T17:54:00Z">
        <w:r w:rsidR="0021631B" w:rsidDel="00B32486">
          <w:delText>,</w:delText>
        </w:r>
      </w:del>
      <w:r w:rsidRPr="00D32FC4">
        <w:t xml:space="preserve"> </w:t>
      </w:r>
      <w:del w:id="2418" w:author="Tomás Rodrigues" w:date="2017-07-28T17:54:00Z">
        <w:r w:rsidR="0021631B" w:rsidDel="00B32486">
          <w:delText>t</w:delText>
        </w:r>
      </w:del>
      <w:ins w:id="2419" w:author="Tomás Rodrigues" w:date="2017-07-28T17:54:00Z">
        <w:r w:rsidR="00B32486">
          <w:t>T</w:t>
        </w:r>
      </w:ins>
      <w:r w:rsidR="00D04FC8" w:rsidRPr="00D32FC4">
        <w:t>herefore,</w:t>
      </w:r>
      <w:r w:rsidRPr="00D32FC4">
        <w:t xml:space="preserve"> </w:t>
      </w:r>
      <w:r w:rsidR="00475263" w:rsidRPr="00D32FC4">
        <w:t xml:space="preserve">different </w:t>
      </w:r>
      <w:r w:rsidRPr="00D32FC4">
        <w:t>processes and users</w:t>
      </w:r>
      <w:r w:rsidR="00475263" w:rsidRPr="00D32FC4">
        <w:t xml:space="preserve"> can have different privilege levels</w:t>
      </w:r>
      <w:r w:rsidRPr="00D32FC4">
        <w:t>. These</w:t>
      </w:r>
      <w:r w:rsidR="00475263" w:rsidRPr="00D32FC4">
        <w:t xml:space="preserve"> privileges</w:t>
      </w:r>
      <w:r w:rsidRPr="00D32FC4">
        <w:t xml:space="preserve"> determine what the process is allowed or prohibited from doing. All new apps that </w:t>
      </w:r>
      <w:r w:rsidR="00D04FC8">
        <w:t>are</w:t>
      </w:r>
      <w:r w:rsidRPr="00D32FC4">
        <w:t xml:space="preserve"> install</w:t>
      </w:r>
      <w:r w:rsidR="00D04FC8">
        <w:t>ed</w:t>
      </w:r>
      <w:r w:rsidRPr="00D32FC4">
        <w:t xml:space="preserve"> have a type of user ID, and certain permissions to do certain things.</w:t>
      </w:r>
    </w:p>
    <w:p w14:paraId="30ED3E7A" w14:textId="77777777" w:rsidR="00973A73" w:rsidRPr="00D32FC4" w:rsidRDefault="000D781C" w:rsidP="00973A73">
      <w:pPr>
        <w:ind w:left="1"/>
      </w:pPr>
      <w:r w:rsidRPr="00D32FC4">
        <w:t xml:space="preserve">   Root is nothing more than a user, but he has permissions “to do anything to any file</w:t>
      </w:r>
      <w:r w:rsidR="0021631B">
        <w:t xml:space="preserve"> in</w:t>
      </w:r>
      <w:r w:rsidRPr="00D32FC4">
        <w:t xml:space="preserve"> any place in the system” </w:t>
      </w:r>
      <w:hyperlink w:anchor="Ref32" w:history="1">
        <w:r w:rsidRPr="007C2AAD">
          <w:rPr>
            <w:rStyle w:val="Hiperligao"/>
          </w:rPr>
          <w:t>[32]</w:t>
        </w:r>
      </w:hyperlink>
      <w:r w:rsidRPr="00D32FC4">
        <w:t xml:space="preserve">, consequently </w:t>
      </w:r>
      <w:r w:rsidR="00475263" w:rsidRPr="00D32FC4">
        <w:t>root</w:t>
      </w:r>
      <w:r w:rsidRPr="00D32FC4">
        <w:t xml:space="preserve"> brings an incredible power to user since he can overcom</w:t>
      </w:r>
      <w:ins w:id="2420" w:author="Tomás Rodrigues" w:date="2017-07-28T17:54:00Z">
        <w:r w:rsidR="00B32486">
          <w:t>e</w:t>
        </w:r>
      </w:ins>
      <w:del w:id="2421" w:author="Tomás Rodrigues" w:date="2017-07-28T17:54:00Z">
        <w:r w:rsidRPr="00D32FC4" w:rsidDel="00B32486">
          <w:delText>ing</w:delText>
        </w:r>
      </w:del>
      <w:r w:rsidRPr="00D32FC4">
        <w:t xml:space="preserve"> limitations that carriers and hardware manufacturers put on the device like uninstall pre-installed applications, speed-up the phone with </w:t>
      </w:r>
      <w:r w:rsidRPr="0021631B">
        <w:rPr>
          <w:i/>
        </w:rPr>
        <w:t>overclocking</w:t>
      </w:r>
      <w:r w:rsidRPr="00D32FC4">
        <w:t xml:space="preserve"> or modify any file as he want</w:t>
      </w:r>
      <w:r w:rsidR="0021631B">
        <w:t>s</w:t>
      </w:r>
      <w:ins w:id="2422" w:author="Tomás Rodrigues" w:date="2017-07-28T17:55:00Z">
        <w:r w:rsidR="00B32486">
          <w:t>.</w:t>
        </w:r>
      </w:ins>
      <w:del w:id="2423" w:author="Tomás Rodrigues" w:date="2017-07-28T17:55:00Z">
        <w:r w:rsidRPr="00D32FC4" w:rsidDel="00B32486">
          <w:delText>,</w:delText>
        </w:r>
      </w:del>
      <w:r w:rsidRPr="00D32FC4">
        <w:t xml:space="preserve"> </w:t>
      </w:r>
      <w:del w:id="2424" w:author="Tomás Rodrigues" w:date="2017-07-28T17:55:00Z">
        <w:r w:rsidRPr="00D32FC4" w:rsidDel="00B32486">
          <w:delText>p</w:delText>
        </w:r>
      </w:del>
      <w:ins w:id="2425" w:author="Tomás Rodrigues" w:date="2017-07-28T17:55:00Z">
        <w:r w:rsidR="00B32486">
          <w:t>P</w:t>
        </w:r>
      </w:ins>
      <w:r w:rsidRPr="00D32FC4">
        <w:t>erhaps</w:t>
      </w:r>
      <w:r w:rsidR="0021631B">
        <w:t>,</w:t>
      </w:r>
      <w:r w:rsidRPr="00D32FC4">
        <w:t xml:space="preserve"> "with great power comes great responsibility" because changes </w:t>
      </w:r>
      <w:r w:rsidR="0021631B">
        <w:t>that he</w:t>
      </w:r>
      <w:r w:rsidRPr="00D32FC4">
        <w:t xml:space="preserve"> or apps that have root access</w:t>
      </w:r>
      <w:r w:rsidR="0021631B">
        <w:t xml:space="preserve"> do in the system file could lea</w:t>
      </w:r>
      <w:r w:rsidRPr="00D32FC4">
        <w:t xml:space="preserve">d to security risks if </w:t>
      </w:r>
      <w:r w:rsidR="0021631B">
        <w:t>there</w:t>
      </w:r>
      <w:r w:rsidRPr="00D32FC4">
        <w:t xml:space="preserve"> </w:t>
      </w:r>
      <w:r w:rsidR="0021631B">
        <w:t>is no</w:t>
      </w:r>
      <w:r w:rsidRPr="00D32FC4">
        <w:t xml:space="preserve"> </w:t>
      </w:r>
      <w:r w:rsidR="0021631B">
        <w:t>certainty</w:t>
      </w:r>
      <w:r w:rsidRPr="00D32FC4">
        <w:t xml:space="preserve"> of what </w:t>
      </w:r>
      <w:r w:rsidR="0021631B">
        <w:t>it’s being done</w:t>
      </w:r>
      <w:r w:rsidRPr="00D32FC4">
        <w:t xml:space="preserve"> </w:t>
      </w:r>
      <w:hyperlink w:anchor="Ref34" w:history="1">
        <w:r w:rsidRPr="007C2AAD">
          <w:rPr>
            <w:rStyle w:val="Hiperligao"/>
          </w:rPr>
          <w:t>[34]</w:t>
        </w:r>
      </w:hyperlink>
      <w:r w:rsidRPr="00D32FC4">
        <w:t>.</w:t>
      </w:r>
    </w:p>
    <w:p w14:paraId="18829521" w14:textId="56E0A2E6" w:rsidR="00D6075E" w:rsidRPr="00FC5B6A" w:rsidRDefault="000D781C" w:rsidP="00FC5B6A">
      <w:r w:rsidRPr="00D32FC4">
        <w:t xml:space="preserve">   </w:t>
      </w:r>
      <w:commentRangeStart w:id="2426"/>
      <w:r w:rsidRPr="00D32FC4">
        <w:t>The process of allowing Android devices to have privileged control (root access) is called rooting</w:t>
      </w:r>
      <w:r w:rsidR="007A42BF">
        <w:t>,</w:t>
      </w:r>
      <w:r w:rsidRPr="00D32FC4">
        <w:t xml:space="preserve"> and it gives similar access to administrative permissions to </w:t>
      </w:r>
      <w:r w:rsidRPr="00D95FC2">
        <w:rPr>
          <w:rFonts w:asciiTheme="majorHAnsi" w:hAnsiTheme="majorHAnsi"/>
          <w:i/>
        </w:rPr>
        <w:t>superuser</w:t>
      </w:r>
      <w:r w:rsidR="00B02F9D">
        <w:t xml:space="preserve"> on </w:t>
      </w:r>
      <w:r w:rsidR="00B02F9D" w:rsidRPr="00D6075E">
        <w:rPr>
          <w:rFonts w:asciiTheme="majorHAnsi" w:hAnsiTheme="majorHAnsi"/>
          <w:i/>
        </w:rPr>
        <w:t>Linux</w:t>
      </w:r>
      <w:r w:rsidR="00B02F9D">
        <w:t>.</w:t>
      </w:r>
      <w:r w:rsidR="00D6075E">
        <w:t xml:space="preserve">   For ArQoS Pocket Solution, root </w:t>
      </w:r>
      <w:del w:id="2427" w:author="Tomás Rodrigues" w:date="2017-07-28T18:07:00Z">
        <w:r w:rsidR="00D6075E" w:rsidDel="00BF14E4">
          <w:delText xml:space="preserve">will </w:delText>
        </w:r>
      </w:del>
      <w:ins w:id="2428" w:author="Tomás Rodrigues" w:date="2017-07-28T18:07:00Z">
        <w:r w:rsidR="00BF14E4">
          <w:t xml:space="preserve">may </w:t>
        </w:r>
      </w:ins>
      <w:r w:rsidR="00D6075E">
        <w:t xml:space="preserve">be needed if the communication with the management system requires </w:t>
      </w:r>
      <w:r w:rsidR="00FC5B6A">
        <w:t xml:space="preserve">an Access Point Name (APN) change, as it already happens with the other </w:t>
      </w:r>
      <w:del w:id="2429" w:author="Tomás Rodrigues" w:date="2017-07-28T18:07:00Z">
        <w:r w:rsidR="00FC5B6A" w:rsidDel="00BF14E4">
          <w:delText xml:space="preserve">QoS </w:delText>
        </w:r>
      </w:del>
      <w:r w:rsidR="00FC5B6A">
        <w:t>probes</w:t>
      </w:r>
      <w:ins w:id="2430" w:author="Tomás Rodrigues" w:date="2017-07-28T18:07:00Z">
        <w:r w:rsidR="00BF14E4">
          <w:t xml:space="preserve"> part of the ArQoS System Portfolio</w:t>
        </w:r>
      </w:ins>
      <w:r w:rsidR="00FC5B6A">
        <w:t xml:space="preserve">. </w:t>
      </w:r>
      <w:del w:id="2431" w:author="tomasrodrigues@ua.pt" w:date="2017-08-29T16:11:00Z">
        <w:r w:rsidR="00FC5B6A" w:rsidDel="003F7E06">
          <w:delText xml:space="preserve">The </w:delText>
        </w:r>
      </w:del>
      <w:ins w:id="2432" w:author="tomasrodrigues@ua.pt" w:date="2017-08-29T16:11:00Z">
        <w:r w:rsidR="003F7E06">
          <w:t>For more information on the Management System and its relation with the probes</w:t>
        </w:r>
      </w:ins>
      <w:ins w:id="2433" w:author="tomasrodrigues@ua.pt" w:date="2017-08-29T16:12:00Z">
        <w:r w:rsidR="003F7E06">
          <w:t>, the</w:t>
        </w:r>
      </w:ins>
      <w:ins w:id="2434" w:author="tomasrodrigues@ua.pt" w:date="2017-08-29T16:11:00Z">
        <w:r w:rsidR="003F7E06">
          <w:t xml:space="preserve"> </w:t>
        </w:r>
      </w:ins>
      <w:r w:rsidR="00FC5B6A">
        <w:t xml:space="preserve">architecture diagram of the solution can be encountered in </w:t>
      </w:r>
      <w:hyperlink w:anchor="Cap3" w:history="1">
        <w:r w:rsidR="00FC5B6A" w:rsidRPr="008C7034">
          <w:rPr>
            <w:rStyle w:val="Hiperligao"/>
          </w:rPr>
          <w:t>chapter 3</w:t>
        </w:r>
      </w:hyperlink>
      <w:r w:rsidR="00FC5B6A">
        <w:t xml:space="preserve">, ArQoS Pocket </w:t>
      </w:r>
      <w:r w:rsidR="00E91845">
        <w:t>Platform</w:t>
      </w:r>
      <w:r w:rsidR="00FC5B6A">
        <w:t xml:space="preserve">. Furthermore, administrative permissions </w:t>
      </w:r>
      <w:del w:id="2435" w:author="Tomás Rodrigues" w:date="2017-07-28T18:08:00Z">
        <w:r w:rsidR="00FC5B6A" w:rsidDel="00BF14E4">
          <w:delText xml:space="preserve">will </w:delText>
        </w:r>
      </w:del>
      <w:ins w:id="2436" w:author="Tomás Rodrigues" w:date="2017-07-28T18:08:00Z">
        <w:r w:rsidR="00BF14E4">
          <w:t xml:space="preserve">are </w:t>
        </w:r>
      </w:ins>
      <w:del w:id="2437" w:author="Tomás Rodrigues" w:date="2017-07-28T18:08:00Z">
        <w:r w:rsidR="00FC5B6A" w:rsidDel="00BF14E4">
          <w:delText>be needed</w:delText>
        </w:r>
      </w:del>
      <w:ins w:id="2438" w:author="Tomás Rodrigues" w:date="2017-07-28T18:08:00Z">
        <w:r w:rsidR="00BF14E4">
          <w:t>required</w:t>
        </w:r>
      </w:ins>
      <w:r w:rsidR="00FC5B6A">
        <w:t xml:space="preserve"> for</w:t>
      </w:r>
      <w:r w:rsidR="00AA2EE3">
        <w:t xml:space="preserve"> investigation</w:t>
      </w:r>
      <w:r w:rsidR="00FC5B6A">
        <w:t xml:space="preserve"> tasks like read the Android </w:t>
      </w:r>
      <w:r w:rsidR="00FC5B6A" w:rsidRPr="00FC5B6A">
        <w:rPr>
          <w:rFonts w:asciiTheme="majorHAnsi" w:hAnsiTheme="majorHAnsi"/>
          <w:i/>
        </w:rPr>
        <w:t>logfile</w:t>
      </w:r>
      <w:r w:rsidR="00FC5B6A">
        <w:rPr>
          <w:rFonts w:asciiTheme="majorHAnsi" w:hAnsiTheme="majorHAnsi"/>
          <w:i/>
        </w:rPr>
        <w:t xml:space="preserve"> </w:t>
      </w:r>
      <w:r w:rsidR="00FC5B6A">
        <w:t xml:space="preserve">or </w:t>
      </w:r>
      <w:r w:rsidR="00AA2EE3">
        <w:t xml:space="preserve">in development to </w:t>
      </w:r>
      <w:r w:rsidR="00FC5B6A">
        <w:t>run commands through the Android Debug Bridge (ADB)</w:t>
      </w:r>
      <w:r w:rsidR="00AA2EE3">
        <w:t>.</w:t>
      </w:r>
      <w:commentRangeEnd w:id="2426"/>
      <w:r w:rsidR="003F7E06">
        <w:rPr>
          <w:rStyle w:val="Refdecomentrio"/>
        </w:rPr>
        <w:commentReference w:id="2426"/>
      </w:r>
    </w:p>
    <w:p w14:paraId="649FDF6A" w14:textId="77777777" w:rsidR="00973A73" w:rsidRPr="00D32FC4" w:rsidRDefault="00D6075E" w:rsidP="00973A73">
      <w:pPr>
        <w:ind w:left="1"/>
      </w:pPr>
      <w:r>
        <w:t xml:space="preserve">   </w:t>
      </w:r>
      <w:r w:rsidR="00B02F9D">
        <w:t>T</w:t>
      </w:r>
      <w:r w:rsidR="000D781C" w:rsidRPr="00D32FC4">
        <w:t xml:space="preserve">his process </w:t>
      </w:r>
      <w:r w:rsidR="00B02F9D">
        <w:t xml:space="preserve">is </w:t>
      </w:r>
      <w:r w:rsidR="000D781C" w:rsidRPr="00D32FC4">
        <w:t>legal</w:t>
      </w:r>
      <w:r w:rsidR="00B02F9D">
        <w:t xml:space="preserve"> </w:t>
      </w:r>
      <w:r w:rsidR="000D781C" w:rsidRPr="00D32FC4">
        <w:t xml:space="preserve">if you are the owner of </w:t>
      </w:r>
      <w:r w:rsidR="0021631B">
        <w:t>the device. However, i</w:t>
      </w:r>
      <w:r w:rsidR="000D781C" w:rsidRPr="00D32FC4">
        <w:t xml:space="preserve">f </w:t>
      </w:r>
      <w:r w:rsidR="0021631B">
        <w:t>someone</w:t>
      </w:r>
      <w:r w:rsidR="000D781C" w:rsidRPr="00D32FC4">
        <w:t xml:space="preserve"> use it to install spyware on other people's phones</w:t>
      </w:r>
      <w:r w:rsidR="007A42BF">
        <w:t>,</w:t>
      </w:r>
      <w:r w:rsidR="0021631B">
        <w:t xml:space="preserve"> </w:t>
      </w:r>
      <w:r w:rsidR="000D781C" w:rsidRPr="00D32FC4">
        <w:t>that</w:t>
      </w:r>
      <w:r w:rsidR="00475263" w:rsidRPr="00D32FC4">
        <w:t>’s</w:t>
      </w:r>
      <w:r w:rsidR="000D781C" w:rsidRPr="00D32FC4">
        <w:t xml:space="preserve"> a crime</w:t>
      </w:r>
      <w:r w:rsidR="007A42BF">
        <w:t xml:space="preserve"> </w:t>
      </w:r>
      <w:r w:rsidR="000D781C" w:rsidRPr="00D32FC4">
        <w:t>in certain countries around the world</w:t>
      </w:r>
      <w:r>
        <w:t xml:space="preserve"> </w:t>
      </w:r>
      <w:hyperlink w:anchor="Ref66" w:history="1">
        <w:r w:rsidRPr="007C2AAD">
          <w:rPr>
            <w:rStyle w:val="Hiperligao"/>
          </w:rPr>
          <w:t>[66]</w:t>
        </w:r>
      </w:hyperlink>
      <w:r w:rsidR="000D781C" w:rsidRPr="00D32FC4">
        <w:t>. Other than this</w:t>
      </w:r>
      <w:r w:rsidR="00B07394" w:rsidRPr="00D32FC4">
        <w:t>,</w:t>
      </w:r>
      <w:r w:rsidR="000D781C" w:rsidRPr="00D32FC4">
        <w:t xml:space="preserve"> many vendors such as HTC, Sony, Asus or Google provide the ability to unlock</w:t>
      </w:r>
      <w:r w:rsidR="0021631B">
        <w:t xml:space="preserve"> their</w:t>
      </w:r>
      <w:r w:rsidR="000D781C" w:rsidRPr="00D32FC4">
        <w:t xml:space="preserve"> devices or even replace whole operating system, but </w:t>
      </w:r>
      <w:r>
        <w:t>by</w:t>
      </w:r>
      <w:r w:rsidR="000D781C" w:rsidRPr="00D32FC4">
        <w:t xml:space="preserve"> doing </w:t>
      </w:r>
      <w:r w:rsidR="00C7798A">
        <w:t>this, the user</w:t>
      </w:r>
      <w:r w:rsidR="000D781C" w:rsidRPr="00D32FC4">
        <w:t xml:space="preserve"> </w:t>
      </w:r>
      <w:r w:rsidR="00C7798A">
        <w:t>is</w:t>
      </w:r>
      <w:r w:rsidR="000D781C" w:rsidRPr="00D32FC4">
        <w:t xml:space="preserve"> “changing everything about the inherent security from Google and the people who built it” [32] and the warranty of </w:t>
      </w:r>
      <w:r w:rsidR="0021631B">
        <w:t>the</w:t>
      </w:r>
      <w:r w:rsidR="000D781C" w:rsidRPr="00D32FC4">
        <w:t xml:space="preserve"> phone</w:t>
      </w:r>
      <w:r w:rsidR="0021631B">
        <w:t xml:space="preserve"> </w:t>
      </w:r>
      <w:r w:rsidR="0021631B" w:rsidRPr="00D32FC4">
        <w:t>will almost certainly</w:t>
      </w:r>
      <w:r w:rsidR="0021631B">
        <w:t xml:space="preserve"> be</w:t>
      </w:r>
      <w:r w:rsidR="0021631B" w:rsidRPr="00D32FC4">
        <w:t xml:space="preserve"> void</w:t>
      </w:r>
      <w:r w:rsidR="0021631B">
        <w:t>ed</w:t>
      </w:r>
      <w:r w:rsidR="000D781C" w:rsidRPr="00D32FC4">
        <w:t xml:space="preserve">. </w:t>
      </w:r>
      <w:r>
        <w:t>If</w:t>
      </w:r>
      <w:r w:rsidR="000D781C" w:rsidRPr="00D32FC4">
        <w:t xml:space="preserve"> </w:t>
      </w:r>
      <w:r w:rsidR="0021631B">
        <w:t xml:space="preserve">the </w:t>
      </w:r>
      <w:r w:rsidR="000D781C" w:rsidRPr="00D32FC4">
        <w:t xml:space="preserve">warranty </w:t>
      </w:r>
      <w:r w:rsidR="0021631B">
        <w:t>is needed</w:t>
      </w:r>
      <w:r w:rsidR="000D781C" w:rsidRPr="00D32FC4">
        <w:t xml:space="preserve"> for</w:t>
      </w:r>
      <w:r w:rsidR="00DF4574">
        <w:t xml:space="preserve"> repair</w:t>
      </w:r>
      <w:r w:rsidR="000D781C" w:rsidRPr="00D32FC4">
        <w:t xml:space="preserve"> some hardware issue</w:t>
      </w:r>
      <w:r w:rsidR="00DF4574">
        <w:t>, for example,</w:t>
      </w:r>
      <w:r w:rsidR="000D781C" w:rsidRPr="00D32FC4">
        <w:t xml:space="preserve"> it</w:t>
      </w:r>
      <w:r w:rsidR="00DF4574">
        <w:t xml:space="preserve"> is</w:t>
      </w:r>
      <w:r w:rsidR="000D781C" w:rsidRPr="00D32FC4">
        <w:t xml:space="preserve"> possible to unroot </w:t>
      </w:r>
      <w:r w:rsidR="00B07394" w:rsidRPr="00D32FC4">
        <w:t>a</w:t>
      </w:r>
      <w:r w:rsidR="0021631B">
        <w:t xml:space="preserve"> phone</w:t>
      </w:r>
      <w:r w:rsidR="00DF4574">
        <w:t>. There can be</w:t>
      </w:r>
      <w:r w:rsidR="000D781C" w:rsidRPr="00D32FC4">
        <w:t xml:space="preserve"> often find instructions for unroot </w:t>
      </w:r>
      <w:r w:rsidR="00DF4574">
        <w:t>a</w:t>
      </w:r>
      <w:r w:rsidR="000D781C" w:rsidRPr="00D32FC4">
        <w:t xml:space="preserve"> phone, usually it involves flash </w:t>
      </w:r>
      <w:r w:rsidR="00C7798A" w:rsidRPr="00D32FC4">
        <w:t>a</w:t>
      </w:r>
      <w:r w:rsidR="000D781C" w:rsidRPr="00D32FC4">
        <w:t xml:space="preserve"> </w:t>
      </w:r>
      <w:r w:rsidR="007A42BF" w:rsidRPr="007A42BF">
        <w:rPr>
          <w:rFonts w:asciiTheme="majorHAnsi" w:hAnsiTheme="majorHAnsi"/>
          <w:i/>
        </w:rPr>
        <w:t>system binary file</w:t>
      </w:r>
      <w:r w:rsidR="007A42BF">
        <w:t xml:space="preserve"> (</w:t>
      </w:r>
      <w:r w:rsidR="000D781C" w:rsidRPr="00D32FC4">
        <w:t>SB</w:t>
      </w:r>
      <w:r w:rsidR="00DF4574">
        <w:t>F</w:t>
      </w:r>
      <w:r w:rsidR="007A42BF">
        <w:t>)</w:t>
      </w:r>
      <w:r w:rsidR="00DF4574">
        <w:t xml:space="preserve"> or an </w:t>
      </w:r>
      <w:r>
        <w:t>ROM Upgrade Utilities (</w:t>
      </w:r>
      <w:r w:rsidR="00DF4574">
        <w:t>RUU</w:t>
      </w:r>
      <w:r>
        <w:t>)</w:t>
      </w:r>
      <w:r w:rsidR="00DF4574">
        <w:t>. H</w:t>
      </w:r>
      <w:r w:rsidR="000D781C" w:rsidRPr="00D32FC4">
        <w:t xml:space="preserve">owever, some phones have a digital "switch" that flips when </w:t>
      </w:r>
      <w:r w:rsidR="00DF4574">
        <w:t xml:space="preserve">a </w:t>
      </w:r>
      <w:r w:rsidR="000D781C" w:rsidRPr="00D32FC4">
        <w:t>device</w:t>
      </w:r>
      <w:r w:rsidR="00DF4574">
        <w:t xml:space="preserve"> is unlocked and</w:t>
      </w:r>
      <w:r w:rsidR="000D781C" w:rsidRPr="00D32FC4">
        <w:t xml:space="preserve"> that is </w:t>
      </w:r>
      <w:r w:rsidR="00DF4574">
        <w:t>more</w:t>
      </w:r>
      <w:r w:rsidR="000D781C" w:rsidRPr="00D32FC4">
        <w:t xml:space="preserve"> difficult to revert, so </w:t>
      </w:r>
      <w:r w:rsidR="00DF4574">
        <w:t>it is advisable</w:t>
      </w:r>
      <w:r w:rsidR="000D781C" w:rsidRPr="00D32FC4">
        <w:t xml:space="preserve"> to do some research before unlocking </w:t>
      </w:r>
      <w:r w:rsidR="00DF4574">
        <w:t>a phone if it</w:t>
      </w:r>
      <w:r w:rsidR="000D781C" w:rsidRPr="00D32FC4">
        <w:t xml:space="preserve"> warranty</w:t>
      </w:r>
      <w:r w:rsidR="00DF4574">
        <w:t xml:space="preserve"> is needed</w:t>
      </w:r>
      <w:r w:rsidR="000D781C" w:rsidRPr="00D32FC4">
        <w:t xml:space="preserve"> </w:t>
      </w:r>
      <w:hyperlink w:anchor="Ref33" w:history="1">
        <w:r w:rsidR="000D781C" w:rsidRPr="007C2AAD">
          <w:rPr>
            <w:rStyle w:val="Hiperligao"/>
          </w:rPr>
          <w:t>[33]</w:t>
        </w:r>
      </w:hyperlink>
      <w:r w:rsidR="000D781C" w:rsidRPr="00D32FC4">
        <w:t>.</w:t>
      </w:r>
    </w:p>
    <w:p w14:paraId="644AC9D6" w14:textId="77777777" w:rsidR="00973A73" w:rsidRPr="00D32FC4" w:rsidRDefault="000D781C" w:rsidP="00973A73">
      <w:pPr>
        <w:ind w:left="1"/>
      </w:pPr>
      <w:r w:rsidRPr="00D32FC4">
        <w:lastRenderedPageBreak/>
        <w:t xml:space="preserve">   The steps for rooting an Android device are in general</w:t>
      </w:r>
      <w:r w:rsidR="00DF4574">
        <w:t>,</w:t>
      </w:r>
      <w:r w:rsidRPr="00D32FC4">
        <w:t xml:space="preserve"> unlocking or bypassing any bootloader protection</w:t>
      </w:r>
      <w:r w:rsidR="007A42BF">
        <w:t>,</w:t>
      </w:r>
      <w:r w:rsidRPr="00D32FC4">
        <w:t xml:space="preserve"> to allow the system partition to be written</w:t>
      </w:r>
      <w:r w:rsidR="00D6075E">
        <w:t>,</w:t>
      </w:r>
      <w:r w:rsidRPr="00D32FC4">
        <w:t xml:space="preserve"> and installing the relevant binaries to acquire root. </w:t>
      </w:r>
      <w:r w:rsidR="00C34B5F" w:rsidRPr="00D32FC4">
        <w:t>Both</w:t>
      </w:r>
      <w:r w:rsidRPr="00D32FC4">
        <w:t xml:space="preserve"> steps vary from phone to phone, install a custom recovery, temporarily boot from an image over </w:t>
      </w:r>
      <w:r w:rsidR="00AA2EE3">
        <w:t>Universal Serial Bus (</w:t>
      </w:r>
      <w:r w:rsidRPr="00D32FC4">
        <w:t>USB</w:t>
      </w:r>
      <w:r w:rsidR="00AA2EE3">
        <w:t>)</w:t>
      </w:r>
      <w:r w:rsidR="00D6075E">
        <w:t>,</w:t>
      </w:r>
      <w:r w:rsidRPr="00D32FC4">
        <w:t xml:space="preserve"> or flash a new bootloader</w:t>
      </w:r>
      <w:r w:rsidR="00D6075E">
        <w:t>,</w:t>
      </w:r>
      <w:r w:rsidRPr="00D32FC4">
        <w:t xml:space="preserve"> are common procedures that can help advance the process. Other devices can be unlocked by accessing </w:t>
      </w:r>
      <w:r w:rsidRPr="00D32FC4">
        <w:rPr>
          <w:i/>
        </w:rPr>
        <w:t>fastboot</w:t>
      </w:r>
      <w:r w:rsidR="00807AF2" w:rsidRPr="00D32FC4">
        <w:t xml:space="preserve"> with a push-button combination. M</w:t>
      </w:r>
      <w:r w:rsidRPr="00D32FC4">
        <w:t>any manufacturers now offer an official route to unlocking the bootloader</w:t>
      </w:r>
      <w:r w:rsidR="00D6075E">
        <w:t xml:space="preserve"> [32, 33]</w:t>
      </w:r>
      <w:r w:rsidRPr="00D32FC4">
        <w:t>.</w:t>
      </w:r>
    </w:p>
    <w:p w14:paraId="242DF8E6" w14:textId="77777777" w:rsidR="00973A73" w:rsidRPr="00D32FC4" w:rsidRDefault="000D781C" w:rsidP="00973A73">
      <w:pPr>
        <w:ind w:left="1"/>
      </w:pPr>
      <w:r w:rsidRPr="00D32FC4">
        <w:t xml:space="preserve">   </w:t>
      </w:r>
      <w:r w:rsidR="00DF4574">
        <w:t>A rooted</w:t>
      </w:r>
      <w:r w:rsidRPr="00D32FC4">
        <w:t xml:space="preserve"> phone without a custom </w:t>
      </w:r>
      <w:r w:rsidR="00AA2EE3">
        <w:t xml:space="preserve">(Read-Only Memory) </w:t>
      </w:r>
      <w:r w:rsidRPr="00D32FC4">
        <w:t>ROM</w:t>
      </w:r>
      <w:r w:rsidR="00DF4574">
        <w:t xml:space="preserve"> flashed</w:t>
      </w:r>
      <w:r w:rsidRPr="00D32FC4">
        <w:t xml:space="preserve"> will likely still ge</w:t>
      </w:r>
      <w:r w:rsidR="00807AF2" w:rsidRPr="00D32FC4">
        <w:t xml:space="preserve">t </w:t>
      </w:r>
      <w:commentRangeStart w:id="2439"/>
      <w:r w:rsidR="00AA2EE3">
        <w:t xml:space="preserve">(Over-The-Air) </w:t>
      </w:r>
      <w:r w:rsidR="00807AF2" w:rsidRPr="00D32FC4">
        <w:t xml:space="preserve">OTA </w:t>
      </w:r>
      <w:commentRangeEnd w:id="2439"/>
      <w:r w:rsidR="00BF14E4">
        <w:rPr>
          <w:rStyle w:val="Refdecomentrio"/>
        </w:rPr>
        <w:commentReference w:id="2439"/>
      </w:r>
      <w:r w:rsidR="00807AF2" w:rsidRPr="00D32FC4">
        <w:t xml:space="preserve">updates from </w:t>
      </w:r>
      <w:r w:rsidR="00DF4574">
        <w:t>its carrier and</w:t>
      </w:r>
      <w:r w:rsidRPr="00D32FC4">
        <w:t xml:space="preserve"> perhaps, </w:t>
      </w:r>
      <w:r w:rsidR="00DF4574">
        <w:t>it</w:t>
      </w:r>
      <w:r w:rsidRPr="00D32FC4">
        <w:t xml:space="preserve"> will likely break </w:t>
      </w:r>
      <w:r w:rsidR="00DF4574">
        <w:t>the</w:t>
      </w:r>
      <w:r w:rsidRPr="00D32FC4">
        <w:t xml:space="preserve"> root. Fortunately</w:t>
      </w:r>
      <w:r w:rsidR="00D8754A">
        <w:t>,</w:t>
      </w:r>
      <w:r w:rsidRPr="00D32FC4">
        <w:t xml:space="preserve"> there are some free apps that can help keep </w:t>
      </w:r>
      <w:r w:rsidR="00DF4574">
        <w:t>the</w:t>
      </w:r>
      <w:r w:rsidRPr="00D32FC4">
        <w:t xml:space="preserve"> root access. Otherwise, flash</w:t>
      </w:r>
      <w:r w:rsidR="00DF4574">
        <w:t xml:space="preserve">ing a custom ROM </w:t>
      </w:r>
      <w:r w:rsidRPr="00D32FC4">
        <w:t xml:space="preserve">will </w:t>
      </w:r>
      <w:r w:rsidR="00DF4574">
        <w:t xml:space="preserve">make the phone </w:t>
      </w:r>
      <w:r w:rsidRPr="00D32FC4">
        <w:t xml:space="preserve">not get OTA updates from </w:t>
      </w:r>
      <w:r w:rsidR="00DF4574">
        <w:t>its</w:t>
      </w:r>
      <w:r w:rsidRPr="00D32FC4">
        <w:t xml:space="preserve"> carrier</w:t>
      </w:r>
      <w:r w:rsidR="00DF4574">
        <w:t xml:space="preserve"> anymore</w:t>
      </w:r>
      <w:r w:rsidRPr="00D32FC4">
        <w:t xml:space="preserve"> [33].</w:t>
      </w:r>
    </w:p>
    <w:p w14:paraId="12B26773" w14:textId="77777777" w:rsidR="00D6075E" w:rsidRPr="00D32FC4" w:rsidRDefault="00D6075E" w:rsidP="00973A73">
      <w:pPr>
        <w:ind w:left="1"/>
      </w:pPr>
    </w:p>
    <w:p w14:paraId="61375CB9" w14:textId="773423BC" w:rsidR="00973A73" w:rsidRPr="00D32FC4" w:rsidRDefault="000D781C" w:rsidP="00E81E7E">
      <w:pPr>
        <w:pStyle w:val="Cabealho4"/>
      </w:pPr>
      <w:bookmarkStart w:id="2440" w:name="_Toc491797493"/>
      <w:bookmarkStart w:id="2441" w:name="Ref2_5_3"/>
      <w:r w:rsidRPr="00D32FC4">
        <w:t xml:space="preserve">System </w:t>
      </w:r>
      <w:del w:id="2442" w:author="tomasrodrigues@ua.pt" w:date="2017-08-04T17:39:00Z">
        <w:r w:rsidRPr="00D32FC4" w:rsidDel="005B52CB">
          <w:delText>apps vs. Non-System app</w:delText>
        </w:r>
      </w:del>
      <w:ins w:id="2443" w:author="tomasrodrigues@ua.pt" w:date="2017-08-04T17:39:00Z">
        <w:r w:rsidR="005B52CB">
          <w:t>application</w:t>
        </w:r>
      </w:ins>
      <w:bookmarkEnd w:id="2440"/>
    </w:p>
    <w:bookmarkEnd w:id="2441"/>
    <w:p w14:paraId="23ED1D05" w14:textId="77777777" w:rsidR="00DF4574" w:rsidRDefault="000D781C" w:rsidP="00973A73">
      <w:pPr>
        <w:pStyle w:val="NormalWeb"/>
        <w:spacing w:before="0" w:beforeAutospacing="0" w:after="0" w:afterAutospacing="0"/>
        <w:textAlignment w:val="baseline"/>
        <w:rPr>
          <w:rFonts w:eastAsia="Times New Roman"/>
          <w:sz w:val="22"/>
          <w:szCs w:val="20"/>
          <w:lang w:val="en-US"/>
        </w:rPr>
      </w:pPr>
      <w:r w:rsidRPr="00D32FC4">
        <w:rPr>
          <w:rFonts w:eastAsia="Times New Roman"/>
          <w:sz w:val="22"/>
          <w:szCs w:val="20"/>
          <w:lang w:val="en-US"/>
        </w:rPr>
        <w:t xml:space="preserve">   Searching for an application on Google Play Store and click</w:t>
      </w:r>
      <w:r w:rsidR="00DF4574">
        <w:rPr>
          <w:rFonts w:eastAsia="Times New Roman"/>
          <w:sz w:val="22"/>
          <w:szCs w:val="20"/>
          <w:lang w:val="en-US"/>
        </w:rPr>
        <w:t>ing</w:t>
      </w:r>
      <w:r w:rsidRPr="00D32FC4">
        <w:rPr>
          <w:rFonts w:eastAsia="Times New Roman"/>
          <w:sz w:val="22"/>
          <w:szCs w:val="20"/>
          <w:lang w:val="en-US"/>
        </w:rPr>
        <w:t xml:space="preserve"> </w:t>
      </w:r>
      <w:r w:rsidR="00DF4574">
        <w:rPr>
          <w:rFonts w:eastAsia="Times New Roman"/>
          <w:sz w:val="22"/>
          <w:szCs w:val="20"/>
          <w:lang w:val="en-US"/>
        </w:rPr>
        <w:t>“</w:t>
      </w:r>
      <w:r w:rsidRPr="00D32FC4">
        <w:rPr>
          <w:rFonts w:eastAsia="Times New Roman"/>
          <w:sz w:val="22"/>
          <w:szCs w:val="20"/>
          <w:lang w:val="en-US"/>
        </w:rPr>
        <w:t>install</w:t>
      </w:r>
      <w:r w:rsidR="00DF4574">
        <w:rPr>
          <w:rFonts w:eastAsia="Times New Roman"/>
          <w:sz w:val="22"/>
          <w:szCs w:val="20"/>
          <w:lang w:val="en-US"/>
        </w:rPr>
        <w:t>”</w:t>
      </w:r>
      <w:r w:rsidR="00AA2EE3">
        <w:rPr>
          <w:rFonts w:eastAsia="Times New Roman"/>
          <w:sz w:val="22"/>
          <w:szCs w:val="20"/>
          <w:lang w:val="en-US"/>
        </w:rPr>
        <w:t>,</w:t>
      </w:r>
      <w:r w:rsidRPr="00D32FC4">
        <w:rPr>
          <w:rFonts w:eastAsia="Times New Roman"/>
          <w:sz w:val="22"/>
          <w:szCs w:val="20"/>
          <w:lang w:val="en-US"/>
        </w:rPr>
        <w:t xml:space="preserve"> or loading an APK to the device</w:t>
      </w:r>
      <w:r w:rsidR="00AA2EE3">
        <w:rPr>
          <w:rFonts w:eastAsia="Times New Roman"/>
          <w:sz w:val="22"/>
          <w:szCs w:val="20"/>
          <w:lang w:val="en-US"/>
        </w:rPr>
        <w:t>,</w:t>
      </w:r>
      <w:r w:rsidRPr="00D32FC4">
        <w:rPr>
          <w:rFonts w:eastAsia="Times New Roman"/>
          <w:sz w:val="22"/>
          <w:szCs w:val="20"/>
          <w:lang w:val="en-US"/>
        </w:rPr>
        <w:t xml:space="preserve"> always install</w:t>
      </w:r>
      <w:r w:rsidR="00AA2EE3">
        <w:rPr>
          <w:rFonts w:eastAsia="Times New Roman"/>
          <w:sz w:val="22"/>
          <w:szCs w:val="20"/>
          <w:lang w:val="en-US"/>
        </w:rPr>
        <w:t>s</w:t>
      </w:r>
      <w:r w:rsidRPr="00D32FC4">
        <w:rPr>
          <w:rFonts w:eastAsia="Times New Roman"/>
          <w:sz w:val="22"/>
          <w:szCs w:val="20"/>
          <w:lang w:val="en-US"/>
        </w:rPr>
        <w:t xml:space="preserve"> </w:t>
      </w:r>
      <w:r w:rsidR="00DF4574">
        <w:rPr>
          <w:rFonts w:eastAsia="Times New Roman"/>
          <w:sz w:val="22"/>
          <w:szCs w:val="20"/>
          <w:lang w:val="en-US"/>
        </w:rPr>
        <w:t>a</w:t>
      </w:r>
      <w:r w:rsidR="00AA2EE3">
        <w:rPr>
          <w:rFonts w:eastAsia="Times New Roman"/>
          <w:sz w:val="22"/>
          <w:szCs w:val="20"/>
          <w:lang w:val="en-US"/>
        </w:rPr>
        <w:t>n</w:t>
      </w:r>
      <w:r w:rsidR="00DF4574">
        <w:rPr>
          <w:rFonts w:eastAsia="Times New Roman"/>
          <w:sz w:val="22"/>
          <w:szCs w:val="20"/>
          <w:lang w:val="en-US"/>
        </w:rPr>
        <w:t xml:space="preserve"> app as </w:t>
      </w:r>
      <w:r w:rsidR="00AA2EE3">
        <w:rPr>
          <w:rFonts w:eastAsia="Times New Roman"/>
          <w:sz w:val="22"/>
          <w:szCs w:val="20"/>
          <w:lang w:val="en-US"/>
        </w:rPr>
        <w:t xml:space="preserve">a </w:t>
      </w:r>
      <w:r w:rsidR="00DF4574">
        <w:rPr>
          <w:rFonts w:eastAsia="Times New Roman"/>
          <w:sz w:val="22"/>
          <w:szCs w:val="20"/>
          <w:lang w:val="en-US"/>
        </w:rPr>
        <w:t>data or user application</w:t>
      </w:r>
      <w:r w:rsidRPr="00D32FC4">
        <w:rPr>
          <w:rFonts w:eastAsia="Times New Roman"/>
          <w:sz w:val="22"/>
          <w:szCs w:val="20"/>
          <w:lang w:val="en-US"/>
        </w:rPr>
        <w:t>. However</w:t>
      </w:r>
      <w:r w:rsidR="00B07394" w:rsidRPr="00D32FC4">
        <w:rPr>
          <w:rFonts w:eastAsia="Times New Roman"/>
          <w:sz w:val="22"/>
          <w:szCs w:val="20"/>
          <w:lang w:val="en-US"/>
        </w:rPr>
        <w:t>,</w:t>
      </w:r>
      <w:r w:rsidRPr="00D32FC4">
        <w:rPr>
          <w:rFonts w:eastAsia="Times New Roman"/>
          <w:sz w:val="22"/>
          <w:szCs w:val="20"/>
          <w:lang w:val="en-US"/>
        </w:rPr>
        <w:t xml:space="preserve"> there are some scenarios where </w:t>
      </w:r>
      <w:r w:rsidR="00781807">
        <w:rPr>
          <w:rFonts w:eastAsia="Times New Roman"/>
          <w:sz w:val="22"/>
          <w:szCs w:val="20"/>
          <w:lang w:val="en-US"/>
        </w:rPr>
        <w:t>there is a</w:t>
      </w:r>
      <w:r w:rsidRPr="00D32FC4">
        <w:rPr>
          <w:rFonts w:eastAsia="Times New Roman"/>
          <w:sz w:val="22"/>
          <w:szCs w:val="20"/>
          <w:lang w:val="en-US"/>
        </w:rPr>
        <w:t xml:space="preserve"> need to install an application as </w:t>
      </w:r>
      <w:r w:rsidR="00AA2EE3">
        <w:rPr>
          <w:rFonts w:eastAsia="Times New Roman"/>
          <w:sz w:val="22"/>
          <w:szCs w:val="20"/>
          <w:lang w:val="en-US"/>
        </w:rPr>
        <w:t xml:space="preserve">a </w:t>
      </w:r>
      <w:r w:rsidRPr="00D32FC4">
        <w:rPr>
          <w:rFonts w:eastAsia="Times New Roman"/>
          <w:sz w:val="22"/>
          <w:szCs w:val="20"/>
          <w:lang w:val="en-US"/>
        </w:rPr>
        <w:t>system app</w:t>
      </w:r>
      <w:r w:rsidR="00DF4574">
        <w:rPr>
          <w:rFonts w:eastAsia="Times New Roman"/>
          <w:sz w:val="22"/>
          <w:szCs w:val="20"/>
          <w:lang w:val="en-US"/>
        </w:rPr>
        <w:t>. This makes the app</w:t>
      </w:r>
      <w:r w:rsidRPr="00D32FC4">
        <w:rPr>
          <w:rFonts w:eastAsia="Times New Roman"/>
          <w:sz w:val="22"/>
          <w:szCs w:val="20"/>
          <w:lang w:val="en-US"/>
        </w:rPr>
        <w:t xml:space="preserve"> to be able to do certain actions such as programmatically change or add an APN to the device</w:t>
      </w:r>
      <w:r w:rsidR="00AA2EE3">
        <w:rPr>
          <w:rFonts w:eastAsia="Times New Roman"/>
          <w:sz w:val="22"/>
          <w:szCs w:val="20"/>
          <w:lang w:val="en-US"/>
        </w:rPr>
        <w:t>,</w:t>
      </w:r>
      <w:r w:rsidRPr="00D32FC4">
        <w:rPr>
          <w:rFonts w:eastAsia="Times New Roman"/>
          <w:sz w:val="22"/>
          <w:szCs w:val="20"/>
          <w:lang w:val="en-US"/>
        </w:rPr>
        <w:t xml:space="preserve"> among other features that Android only permits to system app</w:t>
      </w:r>
      <w:r w:rsidR="00AA2EE3">
        <w:rPr>
          <w:rFonts w:eastAsia="Times New Roman"/>
          <w:sz w:val="22"/>
          <w:szCs w:val="20"/>
          <w:lang w:val="en-US"/>
        </w:rPr>
        <w:t>s</w:t>
      </w:r>
      <w:r w:rsidRPr="00D32FC4">
        <w:rPr>
          <w:rFonts w:eastAsia="Times New Roman"/>
          <w:sz w:val="22"/>
          <w:szCs w:val="20"/>
          <w:lang w:val="en-US"/>
        </w:rPr>
        <w:t xml:space="preserve">. </w:t>
      </w:r>
    </w:p>
    <w:p w14:paraId="5A7F0D4D" w14:textId="77777777" w:rsidR="00973A73" w:rsidRPr="00D32FC4" w:rsidRDefault="00DF4574" w:rsidP="00973A73">
      <w:pPr>
        <w:pStyle w:val="NormalWeb"/>
        <w:spacing w:before="0" w:beforeAutospacing="0" w:after="0" w:afterAutospacing="0"/>
        <w:textAlignment w:val="baseline"/>
        <w:rPr>
          <w:rFonts w:eastAsia="Times New Roman"/>
          <w:sz w:val="22"/>
          <w:szCs w:val="20"/>
          <w:lang w:val="en-US"/>
        </w:rPr>
      </w:pPr>
      <w:r>
        <w:rPr>
          <w:rFonts w:eastAsia="Times New Roman"/>
          <w:sz w:val="22"/>
          <w:szCs w:val="20"/>
          <w:lang w:val="en-US"/>
        </w:rPr>
        <w:t xml:space="preserve">   Certain</w:t>
      </w:r>
      <w:r w:rsidR="000D781C" w:rsidRPr="00D32FC4">
        <w:rPr>
          <w:rFonts w:eastAsia="Times New Roman"/>
          <w:sz w:val="22"/>
          <w:szCs w:val="20"/>
          <w:lang w:val="en-US"/>
        </w:rPr>
        <w:t xml:space="preserve"> permissions are protected under the </w:t>
      </w:r>
      <w:r w:rsidR="000D781C" w:rsidRPr="005A10C8">
        <w:rPr>
          <w:rStyle w:val="nfaseDiscreta"/>
          <w:lang w:val="en-US"/>
        </w:rPr>
        <w:t>"</w:t>
      </w:r>
      <w:r w:rsidR="000D781C" w:rsidRPr="00AA2EE3">
        <w:rPr>
          <w:rStyle w:val="nfaseDiscreta"/>
        </w:rPr>
        <w:commentReference w:id="2444"/>
      </w:r>
      <w:r w:rsidR="000D781C" w:rsidRPr="005A10C8">
        <w:rPr>
          <w:rStyle w:val="nfaseDiscreta"/>
          <w:lang w:val="en-US"/>
        </w:rPr>
        <w:t>signatureOrSystem”</w:t>
      </w:r>
      <w:r w:rsidR="000D781C" w:rsidRPr="00D32FC4">
        <w:rPr>
          <w:rFonts w:eastAsia="Times New Roman"/>
          <w:sz w:val="22"/>
          <w:szCs w:val="20"/>
          <w:lang w:val="en-US"/>
        </w:rPr>
        <w:t xml:space="preserve"> protection level. Such permissions are not available to every application because they will grant risky privileges such as control over other applications, background installation and un-installation, among others</w:t>
      </w:r>
      <w:r>
        <w:rPr>
          <w:rFonts w:eastAsia="Times New Roman"/>
          <w:sz w:val="22"/>
          <w:szCs w:val="20"/>
          <w:lang w:val="en-US"/>
        </w:rPr>
        <w:t xml:space="preserve"> that</w:t>
      </w:r>
      <w:r w:rsidR="000D781C" w:rsidRPr="00D32FC4">
        <w:rPr>
          <w:rFonts w:eastAsia="Times New Roman"/>
          <w:sz w:val="22"/>
          <w:szCs w:val="20"/>
          <w:lang w:val="en-US"/>
        </w:rPr>
        <w:t xml:space="preserve"> can be utilized for malicious purpo</w:t>
      </w:r>
      <w:r>
        <w:rPr>
          <w:rFonts w:eastAsia="Times New Roman"/>
          <w:sz w:val="22"/>
          <w:szCs w:val="20"/>
          <w:lang w:val="en-US"/>
        </w:rPr>
        <w:t xml:space="preserve">ses. </w:t>
      </w:r>
      <w:r w:rsidR="00C7798A">
        <w:rPr>
          <w:rFonts w:eastAsia="Times New Roman"/>
          <w:sz w:val="22"/>
          <w:szCs w:val="20"/>
          <w:lang w:val="en-US"/>
        </w:rPr>
        <w:t>T</w:t>
      </w:r>
      <w:r w:rsidR="00C7798A" w:rsidRPr="00D32FC4">
        <w:rPr>
          <w:rFonts w:eastAsia="Times New Roman"/>
          <w:sz w:val="22"/>
          <w:szCs w:val="20"/>
          <w:lang w:val="en-US"/>
        </w:rPr>
        <w:t>herefore,</w:t>
      </w:r>
      <w:r w:rsidR="000D781C" w:rsidRPr="00D32FC4">
        <w:rPr>
          <w:rFonts w:eastAsia="Times New Roman"/>
          <w:sz w:val="22"/>
          <w:szCs w:val="20"/>
          <w:lang w:val="en-US"/>
        </w:rPr>
        <w:t xml:space="preserve"> Android will only grant them </w:t>
      </w:r>
      <w:r>
        <w:rPr>
          <w:rFonts w:eastAsia="Times New Roman"/>
          <w:sz w:val="22"/>
          <w:szCs w:val="20"/>
          <w:lang w:val="en-US"/>
        </w:rPr>
        <w:t>to</w:t>
      </w:r>
      <w:r w:rsidR="000D781C" w:rsidRPr="00D32FC4">
        <w:rPr>
          <w:rFonts w:eastAsia="Times New Roman"/>
          <w:sz w:val="22"/>
          <w:szCs w:val="20"/>
          <w:lang w:val="en-US"/>
        </w:rPr>
        <w:t xml:space="preserve"> system applications or ordinary applications signed by </w:t>
      </w:r>
      <w:r>
        <w:rPr>
          <w:rFonts w:eastAsia="Times New Roman"/>
          <w:sz w:val="22"/>
          <w:szCs w:val="20"/>
          <w:lang w:val="en-US"/>
        </w:rPr>
        <w:t xml:space="preserve">the </w:t>
      </w:r>
      <w:r w:rsidR="000D781C" w:rsidRPr="00D32FC4">
        <w:rPr>
          <w:rFonts w:eastAsia="Times New Roman"/>
          <w:sz w:val="22"/>
          <w:szCs w:val="20"/>
          <w:lang w:val="en-US"/>
        </w:rPr>
        <w:t>platform</w:t>
      </w:r>
      <w:r>
        <w:rPr>
          <w:rFonts w:eastAsia="Times New Roman"/>
          <w:sz w:val="22"/>
          <w:szCs w:val="20"/>
          <w:lang w:val="en-US"/>
        </w:rPr>
        <w:t>’s signature</w:t>
      </w:r>
      <w:r w:rsidR="000D781C" w:rsidRPr="00D32FC4">
        <w:rPr>
          <w:rFonts w:eastAsia="Times New Roman"/>
          <w:sz w:val="22"/>
          <w:szCs w:val="20"/>
          <w:lang w:val="en-US"/>
        </w:rPr>
        <w:t xml:space="preserve"> </w:t>
      </w:r>
      <w:hyperlink w:anchor="Ref36" w:history="1">
        <w:r w:rsidR="000D781C" w:rsidRPr="007C2AAD">
          <w:rPr>
            <w:rStyle w:val="Hiperligao"/>
            <w:rFonts w:eastAsia="Times New Roman"/>
            <w:sz w:val="22"/>
            <w:szCs w:val="20"/>
            <w:lang w:val="en-US"/>
          </w:rPr>
          <w:t>[36]</w:t>
        </w:r>
      </w:hyperlink>
      <w:r w:rsidR="000D781C" w:rsidRPr="00D32FC4">
        <w:rPr>
          <w:rFonts w:eastAsia="Times New Roman"/>
          <w:sz w:val="22"/>
          <w:szCs w:val="20"/>
          <w:lang w:val="en-US"/>
        </w:rPr>
        <w:t>.</w:t>
      </w:r>
    </w:p>
    <w:p w14:paraId="572E1D8F" w14:textId="77777777" w:rsidR="00973A73" w:rsidRPr="00D32FC4" w:rsidRDefault="00D95FC2" w:rsidP="00973A73">
      <w:pPr>
        <w:pStyle w:val="NormalWeb"/>
        <w:spacing w:before="0" w:beforeAutospacing="0" w:after="0" w:afterAutospacing="0"/>
        <w:textAlignment w:val="baseline"/>
        <w:rPr>
          <w:rFonts w:eastAsia="Times New Roman"/>
          <w:sz w:val="22"/>
          <w:szCs w:val="20"/>
          <w:lang w:val="en-US"/>
        </w:rPr>
      </w:pPr>
      <w:r>
        <w:rPr>
          <w:rFonts w:eastAsia="Times New Roman"/>
          <w:sz w:val="22"/>
          <w:szCs w:val="20"/>
          <w:lang w:val="en-US"/>
        </w:rPr>
        <w:t xml:space="preserve">   </w:t>
      </w:r>
      <w:commentRangeStart w:id="2445"/>
      <w:r>
        <w:rPr>
          <w:rFonts w:eastAsia="Times New Roman"/>
          <w:sz w:val="22"/>
          <w:szCs w:val="20"/>
          <w:lang w:val="en-US"/>
        </w:rPr>
        <w:t xml:space="preserve">A System application </w:t>
      </w:r>
      <w:r w:rsidR="000D781C" w:rsidRPr="00D32FC4">
        <w:rPr>
          <w:rFonts w:eastAsia="Times New Roman"/>
          <w:sz w:val="22"/>
          <w:szCs w:val="20"/>
          <w:lang w:val="en-US"/>
        </w:rPr>
        <w:t>is</w:t>
      </w:r>
      <w:r>
        <w:rPr>
          <w:rFonts w:eastAsia="Times New Roman"/>
          <w:sz w:val="22"/>
          <w:szCs w:val="20"/>
          <w:lang w:val="en-US"/>
        </w:rPr>
        <w:t xml:space="preserve"> usually</w:t>
      </w:r>
      <w:r w:rsidR="000D781C" w:rsidRPr="00D32FC4">
        <w:rPr>
          <w:rFonts w:eastAsia="Times New Roman"/>
          <w:sz w:val="22"/>
          <w:szCs w:val="20"/>
          <w:lang w:val="en-US"/>
        </w:rPr>
        <w:t xml:space="preserve"> placed under </w:t>
      </w:r>
      <w:r w:rsidR="000D781C" w:rsidRPr="005A10C8">
        <w:rPr>
          <w:rStyle w:val="nfaseDiscreta"/>
          <w:lang w:val="en-US"/>
        </w:rPr>
        <w:t>/system/app</w:t>
      </w:r>
      <w:r>
        <w:rPr>
          <w:rFonts w:eastAsia="Times New Roman"/>
          <w:sz w:val="22"/>
          <w:szCs w:val="20"/>
          <w:lang w:val="en-US"/>
        </w:rPr>
        <w:t xml:space="preserve"> folder or </w:t>
      </w:r>
      <w:r w:rsidRPr="005A10C8">
        <w:rPr>
          <w:rStyle w:val="nfaseDiscreta"/>
          <w:lang w:val="en-US"/>
        </w:rPr>
        <w:t>/system/</w:t>
      </w:r>
      <w:r>
        <w:rPr>
          <w:rStyle w:val="nfaseDiscreta"/>
          <w:lang w:val="en-US"/>
        </w:rPr>
        <w:t>priv-</w:t>
      </w:r>
      <w:r w:rsidRPr="005A10C8">
        <w:rPr>
          <w:rStyle w:val="nfaseDiscreta"/>
          <w:lang w:val="en-US"/>
        </w:rPr>
        <w:t>app</w:t>
      </w:r>
      <w:r>
        <w:rPr>
          <w:rFonts w:eastAsia="Times New Roman"/>
          <w:sz w:val="22"/>
          <w:szCs w:val="20"/>
          <w:lang w:val="en-US"/>
        </w:rPr>
        <w:t> on some</w:t>
      </w:r>
      <w:r w:rsidR="000D781C" w:rsidRPr="00D32FC4">
        <w:rPr>
          <w:rFonts w:eastAsia="Times New Roman"/>
          <w:sz w:val="22"/>
          <w:szCs w:val="20"/>
          <w:lang w:val="en-US"/>
        </w:rPr>
        <w:t xml:space="preserve"> Android device</w:t>
      </w:r>
      <w:r>
        <w:rPr>
          <w:rFonts w:eastAsia="Times New Roman"/>
          <w:sz w:val="22"/>
          <w:szCs w:val="20"/>
          <w:lang w:val="en-US"/>
        </w:rPr>
        <w:t>s</w:t>
      </w:r>
      <w:r w:rsidR="000D781C" w:rsidRPr="00D32FC4">
        <w:rPr>
          <w:rFonts w:eastAsia="Times New Roman"/>
          <w:sz w:val="22"/>
          <w:szCs w:val="20"/>
          <w:lang w:val="en-US"/>
        </w:rPr>
        <w:t xml:space="preserve">. </w:t>
      </w:r>
      <w:commentRangeEnd w:id="2445"/>
      <w:r w:rsidR="00BF14E4">
        <w:rPr>
          <w:rStyle w:val="Refdecomentrio"/>
          <w:rFonts w:eastAsia="Times New Roman"/>
          <w:lang w:val="en-US"/>
        </w:rPr>
        <w:commentReference w:id="2445"/>
      </w:r>
      <w:r w:rsidR="000D781C" w:rsidRPr="00D32FC4">
        <w:rPr>
          <w:rFonts w:eastAsia="Times New Roman"/>
          <w:sz w:val="22"/>
          <w:szCs w:val="20"/>
          <w:lang w:val="en-US"/>
        </w:rPr>
        <w:t xml:space="preserve">An application can only be installed in that folder </w:t>
      </w:r>
      <w:r w:rsidR="00781807">
        <w:rPr>
          <w:rFonts w:eastAsia="Times New Roman"/>
          <w:sz w:val="22"/>
          <w:szCs w:val="20"/>
          <w:lang w:val="en-US"/>
        </w:rPr>
        <w:t>with</w:t>
      </w:r>
      <w:r w:rsidR="000D781C" w:rsidRPr="00D32FC4">
        <w:rPr>
          <w:rFonts w:eastAsia="Times New Roman"/>
          <w:sz w:val="22"/>
          <w:szCs w:val="20"/>
          <w:lang w:val="en-US"/>
        </w:rPr>
        <w:t xml:space="preserve"> access to the OS</w:t>
      </w:r>
      <w:del w:id="2446" w:author="tomasrodrigues@ua.pt" w:date="2017-08-29T18:02:00Z">
        <w:r w:rsidR="000D781C" w:rsidRPr="00D32FC4" w:rsidDel="0036025C">
          <w:rPr>
            <w:rFonts w:eastAsia="Times New Roman"/>
            <w:sz w:val="22"/>
            <w:szCs w:val="20"/>
            <w:lang w:val="en-US"/>
          </w:rPr>
          <w:delText>'</w:delText>
        </w:r>
      </w:del>
      <w:r w:rsidR="000D781C" w:rsidRPr="00D32FC4">
        <w:rPr>
          <w:rFonts w:eastAsia="Times New Roman"/>
          <w:sz w:val="22"/>
          <w:szCs w:val="20"/>
          <w:lang w:val="en-US"/>
        </w:rPr>
        <w:t xml:space="preserve">s ROM </w:t>
      </w:r>
      <w:r w:rsidR="000D781C" w:rsidRPr="005A10C8">
        <w:rPr>
          <w:rStyle w:val="nfaseDiscreta"/>
          <w:lang w:val="en-US"/>
        </w:rPr>
        <w:t>(system.img).</w:t>
      </w:r>
      <w:r w:rsidR="000D781C" w:rsidRPr="00D32FC4">
        <w:rPr>
          <w:rFonts w:eastAsia="Times New Roman"/>
          <w:sz w:val="22"/>
          <w:szCs w:val="20"/>
          <w:lang w:val="en-US"/>
        </w:rPr>
        <w:t xml:space="preserve"> </w:t>
      </w:r>
      <w:r>
        <w:rPr>
          <w:rFonts w:eastAsia="Times New Roman"/>
          <w:sz w:val="22"/>
          <w:szCs w:val="20"/>
          <w:lang w:val="en-US"/>
        </w:rPr>
        <w:t>After that, a</w:t>
      </w:r>
      <w:r w:rsidR="000D781C" w:rsidRPr="00D32FC4">
        <w:rPr>
          <w:rFonts w:eastAsia="Times New Roman"/>
          <w:sz w:val="22"/>
          <w:szCs w:val="20"/>
          <w:lang w:val="en-US"/>
        </w:rPr>
        <w:t xml:space="preserve"> device which loads th</w:t>
      </w:r>
      <w:r w:rsidR="00AA2EE3">
        <w:rPr>
          <w:rFonts w:eastAsia="Times New Roman"/>
          <w:sz w:val="22"/>
          <w:szCs w:val="20"/>
          <w:lang w:val="en-US"/>
        </w:rPr>
        <w:t>e custom ROM will have the new s</w:t>
      </w:r>
      <w:r w:rsidR="000D781C" w:rsidRPr="00D32FC4">
        <w:rPr>
          <w:rFonts w:eastAsia="Times New Roman"/>
          <w:sz w:val="22"/>
          <w:szCs w:val="20"/>
          <w:lang w:val="en-US"/>
        </w:rPr>
        <w:t xml:space="preserve">ystem application added. </w:t>
      </w:r>
      <w:r w:rsidR="00DF4574">
        <w:rPr>
          <w:rFonts w:eastAsia="Times New Roman"/>
          <w:sz w:val="22"/>
          <w:szCs w:val="20"/>
          <w:lang w:val="en-US"/>
        </w:rPr>
        <w:t>Another</w:t>
      </w:r>
      <w:r w:rsidR="000D781C" w:rsidRPr="00D32FC4">
        <w:rPr>
          <w:rFonts w:eastAsia="Times New Roman"/>
          <w:sz w:val="22"/>
          <w:szCs w:val="20"/>
          <w:lang w:val="en-US"/>
        </w:rPr>
        <w:t xml:space="preserve"> </w:t>
      </w:r>
      <w:r w:rsidR="007C6F89">
        <w:rPr>
          <w:rFonts w:eastAsia="Times New Roman"/>
          <w:sz w:val="22"/>
          <w:szCs w:val="20"/>
          <w:lang w:val="en-US"/>
        </w:rPr>
        <w:t>particularity</w:t>
      </w:r>
      <w:r w:rsidR="000D781C" w:rsidRPr="00D32FC4">
        <w:rPr>
          <w:rFonts w:eastAsia="Times New Roman"/>
          <w:sz w:val="22"/>
          <w:szCs w:val="20"/>
          <w:lang w:val="en-US"/>
        </w:rPr>
        <w:t xml:space="preserve"> of a system application is that</w:t>
      </w:r>
      <w:r>
        <w:rPr>
          <w:rFonts w:eastAsia="Times New Roman"/>
          <w:sz w:val="22"/>
          <w:szCs w:val="20"/>
          <w:lang w:val="en-US"/>
        </w:rPr>
        <w:t>,</w:t>
      </w:r>
      <w:r w:rsidR="000D781C" w:rsidRPr="00D32FC4">
        <w:rPr>
          <w:rFonts w:eastAsia="Times New Roman"/>
          <w:sz w:val="22"/>
          <w:szCs w:val="20"/>
          <w:lang w:val="en-US"/>
        </w:rPr>
        <w:t xml:space="preserve"> </w:t>
      </w:r>
      <w:r>
        <w:rPr>
          <w:rFonts w:eastAsia="Times New Roman"/>
          <w:sz w:val="22"/>
          <w:szCs w:val="20"/>
          <w:lang w:val="en-US"/>
        </w:rPr>
        <w:t>they</w:t>
      </w:r>
      <w:r w:rsidR="000D781C" w:rsidRPr="00D32FC4">
        <w:rPr>
          <w:rFonts w:eastAsia="Times New Roman"/>
          <w:sz w:val="22"/>
          <w:szCs w:val="20"/>
          <w:lang w:val="en-US"/>
        </w:rPr>
        <w:t xml:space="preserve"> cannot be removed from the device (cannot be uninstalled by </w:t>
      </w:r>
      <w:r w:rsidR="00B07394" w:rsidRPr="00D32FC4">
        <w:rPr>
          <w:rFonts w:eastAsia="Times New Roman"/>
          <w:sz w:val="22"/>
          <w:szCs w:val="20"/>
          <w:lang w:val="en-US"/>
        </w:rPr>
        <w:t>a non-root user)</w:t>
      </w:r>
      <w:r>
        <w:rPr>
          <w:rFonts w:eastAsia="Times New Roman"/>
          <w:sz w:val="22"/>
          <w:szCs w:val="20"/>
          <w:lang w:val="en-US"/>
        </w:rPr>
        <w:t>,</w:t>
      </w:r>
      <w:r w:rsidR="00B07394" w:rsidRPr="00D32FC4">
        <w:rPr>
          <w:rFonts w:eastAsia="Times New Roman"/>
          <w:sz w:val="22"/>
          <w:szCs w:val="20"/>
          <w:lang w:val="en-US"/>
        </w:rPr>
        <w:t xml:space="preserve"> because</w:t>
      </w:r>
      <w:r w:rsidR="000D781C" w:rsidRPr="00D32FC4">
        <w:rPr>
          <w:rFonts w:eastAsia="Times New Roman"/>
          <w:sz w:val="22"/>
          <w:szCs w:val="20"/>
          <w:lang w:val="en-US"/>
        </w:rPr>
        <w:t xml:space="preserve"> </w:t>
      </w:r>
      <w:r w:rsidR="000D781C" w:rsidRPr="005A10C8">
        <w:rPr>
          <w:rStyle w:val="nfaseDiscreta"/>
          <w:lang w:val="en-US"/>
        </w:rPr>
        <w:t>/system/app</w:t>
      </w:r>
      <w:r w:rsidR="000D781C" w:rsidRPr="00D32FC4">
        <w:rPr>
          <w:rFonts w:eastAsia="Times New Roman"/>
          <w:sz w:val="22"/>
          <w:szCs w:val="20"/>
          <w:lang w:val="en-US"/>
        </w:rPr>
        <w:t xml:space="preserve"> is a read-only folder </w:t>
      </w:r>
      <w:hyperlink w:anchor="Ref35" w:history="1">
        <w:r w:rsidR="000D781C" w:rsidRPr="007C2AAD">
          <w:rPr>
            <w:rStyle w:val="Hiperligao"/>
            <w:rFonts w:eastAsia="Times New Roman"/>
            <w:sz w:val="22"/>
            <w:szCs w:val="20"/>
            <w:lang w:val="en-US"/>
          </w:rPr>
          <w:t>[35]</w:t>
        </w:r>
      </w:hyperlink>
      <w:r w:rsidR="000D781C" w:rsidRPr="00D32FC4">
        <w:rPr>
          <w:rFonts w:eastAsia="Times New Roman"/>
          <w:sz w:val="22"/>
          <w:szCs w:val="20"/>
          <w:lang w:val="en-US"/>
        </w:rPr>
        <w:t>.</w:t>
      </w:r>
    </w:p>
    <w:p w14:paraId="1F30E7F2" w14:textId="77777777" w:rsidR="00973A73" w:rsidRPr="00D32FC4" w:rsidRDefault="000D781C" w:rsidP="007D4CBB">
      <w:pPr>
        <w:pStyle w:val="NormalWeb"/>
        <w:spacing w:before="0" w:beforeAutospacing="0" w:after="0" w:afterAutospacing="0"/>
        <w:textAlignment w:val="baseline"/>
        <w:rPr>
          <w:lang w:val="en-US" w:eastAsia="en-US"/>
        </w:rPr>
      </w:pPr>
      <w:r w:rsidRPr="00D32FC4">
        <w:rPr>
          <w:rFonts w:eastAsia="Times New Roman"/>
          <w:sz w:val="22"/>
          <w:szCs w:val="20"/>
          <w:lang w:val="en-US"/>
        </w:rPr>
        <w:t xml:space="preserve">   </w:t>
      </w:r>
      <w:r w:rsidR="007C6F89">
        <w:rPr>
          <w:rFonts w:eastAsia="Times New Roman"/>
          <w:sz w:val="22"/>
          <w:szCs w:val="20"/>
          <w:lang w:val="en-US"/>
        </w:rPr>
        <w:t xml:space="preserve">On the </w:t>
      </w:r>
      <w:del w:id="2447" w:author="Tomás Rodrigues" w:date="2017-07-28T18:09:00Z">
        <w:r w:rsidR="007C6F89" w:rsidDel="00BF14E4">
          <w:rPr>
            <w:rFonts w:eastAsia="Times New Roman"/>
            <w:sz w:val="22"/>
            <w:szCs w:val="20"/>
            <w:lang w:val="en-US"/>
          </w:rPr>
          <w:delText>contrary</w:delText>
        </w:r>
      </w:del>
      <w:ins w:id="2448" w:author="Tomás Rodrigues" w:date="2017-07-28T18:09:00Z">
        <w:r w:rsidR="00BF14E4">
          <w:rPr>
            <w:rFonts w:eastAsia="Times New Roman"/>
            <w:sz w:val="22"/>
            <w:szCs w:val="20"/>
            <w:lang w:val="en-US"/>
          </w:rPr>
          <w:t>other hand</w:t>
        </w:r>
      </w:ins>
      <w:r w:rsidR="007C6F89">
        <w:rPr>
          <w:rFonts w:eastAsia="Times New Roman"/>
          <w:sz w:val="22"/>
          <w:szCs w:val="20"/>
          <w:lang w:val="en-US"/>
        </w:rPr>
        <w:t>, a</w:t>
      </w:r>
      <w:r w:rsidRPr="00D32FC4">
        <w:rPr>
          <w:rFonts w:eastAsia="Times New Roman"/>
          <w:sz w:val="22"/>
          <w:szCs w:val="20"/>
          <w:lang w:val="en-US"/>
        </w:rPr>
        <w:t xml:space="preserve"> non-system applica</w:t>
      </w:r>
      <w:r w:rsidR="00B07394" w:rsidRPr="00D32FC4">
        <w:rPr>
          <w:rFonts w:eastAsia="Times New Roman"/>
          <w:sz w:val="22"/>
          <w:szCs w:val="20"/>
          <w:lang w:val="en-US"/>
        </w:rPr>
        <w:t>tion is an ordinary application</w:t>
      </w:r>
      <w:r w:rsidRPr="00D32FC4">
        <w:rPr>
          <w:rFonts w:eastAsia="Times New Roman"/>
          <w:sz w:val="22"/>
          <w:szCs w:val="20"/>
          <w:lang w:val="en-US"/>
        </w:rPr>
        <w:t xml:space="preserve"> which will be installed under </w:t>
      </w:r>
      <w:r w:rsidRPr="005A10C8">
        <w:rPr>
          <w:rStyle w:val="nfaseDiscreta"/>
          <w:lang w:val="en-US"/>
        </w:rPr>
        <w:t>/data/app</w:t>
      </w:r>
      <w:r w:rsidRPr="00D32FC4">
        <w:rPr>
          <w:rFonts w:eastAsia="Times New Roman"/>
          <w:sz w:val="22"/>
          <w:szCs w:val="20"/>
          <w:lang w:val="en-US"/>
        </w:rPr>
        <w:t xml:space="preserve"> folder, and which is read-write. </w:t>
      </w:r>
      <w:r w:rsidR="00781807">
        <w:rPr>
          <w:rFonts w:eastAsia="Times New Roman"/>
          <w:sz w:val="22"/>
          <w:szCs w:val="20"/>
          <w:lang w:val="en-US"/>
        </w:rPr>
        <w:t>It is possible to</w:t>
      </w:r>
      <w:r w:rsidRPr="00D32FC4">
        <w:rPr>
          <w:rFonts w:eastAsia="Times New Roman"/>
          <w:sz w:val="22"/>
          <w:szCs w:val="20"/>
          <w:lang w:val="en-US"/>
        </w:rPr>
        <w:t xml:space="preserve"> check if an application is a system </w:t>
      </w:r>
      <w:r w:rsidRPr="00D32FC4">
        <w:rPr>
          <w:rFonts w:eastAsia="Times New Roman"/>
          <w:sz w:val="22"/>
          <w:szCs w:val="20"/>
          <w:lang w:val="en-US"/>
        </w:rPr>
        <w:lastRenderedPageBreak/>
        <w:t xml:space="preserve">application or not, using </w:t>
      </w:r>
      <w:r w:rsidRPr="005A10C8">
        <w:rPr>
          <w:rStyle w:val="nfaseDiscreta"/>
          <w:lang w:val="en-US"/>
        </w:rPr>
        <w:t>"ApplicationInfo.FLAG_SYSTEM”.</w:t>
      </w:r>
      <w:r w:rsidRPr="00D32FC4">
        <w:rPr>
          <w:rFonts w:eastAsia="Times New Roman"/>
          <w:sz w:val="22"/>
          <w:szCs w:val="20"/>
          <w:lang w:val="en-US"/>
        </w:rPr>
        <w:t xml:space="preserve"> If the constant returns true, then th</w:t>
      </w:r>
      <w:r w:rsidR="007C6F89">
        <w:rPr>
          <w:rFonts w:eastAsia="Times New Roman"/>
          <w:sz w:val="22"/>
          <w:szCs w:val="20"/>
          <w:lang w:val="en-US"/>
        </w:rPr>
        <w:t>e application is a s</w:t>
      </w:r>
      <w:r w:rsidRPr="00D32FC4">
        <w:rPr>
          <w:rFonts w:eastAsia="Times New Roman"/>
          <w:sz w:val="22"/>
          <w:szCs w:val="20"/>
          <w:lang w:val="en-US"/>
        </w:rPr>
        <w:t>ystem application.</w:t>
      </w:r>
    </w:p>
    <w:p w14:paraId="323EDF18" w14:textId="77777777" w:rsidR="00FE7337" w:rsidRPr="00E13BCE" w:rsidRDefault="00AA2EE3" w:rsidP="00E13BCE">
      <w:pPr>
        <w:rPr>
          <w:rStyle w:val="nfaseDiscreta"/>
          <w:rFonts w:asciiTheme="minorHAnsi" w:hAnsiTheme="minorHAnsi"/>
          <w:i w:val="0"/>
        </w:rPr>
      </w:pPr>
      <w:r>
        <w:rPr>
          <w:lang w:eastAsia="en-US"/>
        </w:rPr>
        <w:t xml:space="preserve">   Programmatically change an APN requires a</w:t>
      </w:r>
      <w:r w:rsidR="00E13BCE">
        <w:rPr>
          <w:lang w:eastAsia="en-US"/>
        </w:rPr>
        <w:t xml:space="preserve"> permission called </w:t>
      </w:r>
      <w:r w:rsidR="00E13BCE" w:rsidRPr="00E13BCE">
        <w:rPr>
          <w:rStyle w:val="nfaseDiscreta"/>
        </w:rPr>
        <w:t>“write_apn_settings”</w:t>
      </w:r>
      <w:r w:rsidR="00E13BCE">
        <w:rPr>
          <w:rStyle w:val="nfaseDiscreta"/>
        </w:rPr>
        <w:t xml:space="preserve"> </w:t>
      </w:r>
      <w:r w:rsidR="00E13BCE">
        <w:rPr>
          <w:lang w:eastAsia="en-US"/>
        </w:rPr>
        <w:t>only given to system apps. Therefore, to do this change it is needed, not on</w:t>
      </w:r>
      <w:r w:rsidR="001C4F60">
        <w:rPr>
          <w:lang w:eastAsia="en-US"/>
        </w:rPr>
        <w:t>ly root in the device, but also</w:t>
      </w:r>
      <w:r w:rsidR="00E13BCE">
        <w:rPr>
          <w:lang w:eastAsia="en-US"/>
        </w:rPr>
        <w:t xml:space="preserve"> that the app runs under the </w:t>
      </w:r>
      <w:r w:rsidR="00E13BCE" w:rsidRPr="00E13BCE">
        <w:rPr>
          <w:rStyle w:val="nfaseDiscreta"/>
        </w:rPr>
        <w:t>system/app</w:t>
      </w:r>
      <w:r w:rsidR="00E13BCE">
        <w:rPr>
          <w:rStyle w:val="nfaseDiscreta"/>
        </w:rPr>
        <w:t xml:space="preserve"> </w:t>
      </w:r>
      <w:r w:rsidR="00E13BCE" w:rsidRPr="00E13BCE">
        <w:rPr>
          <w:lang w:eastAsia="en-US"/>
        </w:rPr>
        <w:t>or</w:t>
      </w:r>
      <w:r w:rsidR="00E13BCE">
        <w:rPr>
          <w:rStyle w:val="nfaseDiscreta"/>
          <w:rFonts w:asciiTheme="minorHAnsi" w:hAnsiTheme="minorHAnsi"/>
          <w:i w:val="0"/>
        </w:rPr>
        <w:t xml:space="preserve"> </w:t>
      </w:r>
      <w:r w:rsidR="00E13BCE">
        <w:rPr>
          <w:rStyle w:val="nfaseDiscreta"/>
        </w:rPr>
        <w:t>system/priv-ap</w:t>
      </w:r>
      <w:r w:rsidR="001C4F60">
        <w:rPr>
          <w:rStyle w:val="nfaseDiscreta"/>
        </w:rPr>
        <w:t>,</w:t>
      </w:r>
      <w:r w:rsidR="00E13BCE">
        <w:rPr>
          <w:rStyle w:val="nfaseDiscreta"/>
        </w:rPr>
        <w:t xml:space="preserve">p </w:t>
      </w:r>
      <w:r w:rsidR="00E13BCE">
        <w:rPr>
          <w:rStyle w:val="nfaseDiscreta"/>
          <w:rFonts w:asciiTheme="minorHAnsi" w:hAnsiTheme="minorHAnsi"/>
          <w:i w:val="0"/>
        </w:rPr>
        <w:t>in some devices</w:t>
      </w:r>
      <w:r w:rsidR="001C4F60">
        <w:rPr>
          <w:rStyle w:val="nfaseDiscreta"/>
          <w:rFonts w:asciiTheme="minorHAnsi" w:hAnsiTheme="minorHAnsi"/>
          <w:i w:val="0"/>
        </w:rPr>
        <w:t xml:space="preserve">, with the referred permission in the Android </w:t>
      </w:r>
      <w:r w:rsidR="001C4F60" w:rsidRPr="00E13BCE">
        <w:rPr>
          <w:rStyle w:val="nfaseDiscreta"/>
        </w:rPr>
        <w:t>“Manifest.xml</w:t>
      </w:r>
      <w:r w:rsidR="001C4F60" w:rsidRPr="00D32FC4">
        <w:rPr>
          <w:lang w:eastAsia="en-US"/>
        </w:rPr>
        <w:t>”</w:t>
      </w:r>
      <w:r w:rsidR="001C4F60">
        <w:rPr>
          <w:lang w:eastAsia="en-US"/>
        </w:rPr>
        <w:t>.</w:t>
      </w:r>
    </w:p>
    <w:p w14:paraId="31016DB1" w14:textId="77777777" w:rsidR="00AA2EE3" w:rsidRPr="00D32FC4" w:rsidRDefault="00AA2EE3" w:rsidP="00973A73">
      <w:pPr>
        <w:rPr>
          <w:lang w:eastAsia="en-US"/>
        </w:rPr>
      </w:pPr>
    </w:p>
    <w:p w14:paraId="1ED9EE34" w14:textId="12ACFF0C" w:rsidR="00FE7337" w:rsidRPr="00D32FC4" w:rsidRDefault="00FE7337" w:rsidP="00E81E7E">
      <w:pPr>
        <w:pStyle w:val="Cabealho3"/>
        <w:rPr>
          <w:lang w:eastAsia="en-US"/>
        </w:rPr>
      </w:pPr>
      <w:bookmarkStart w:id="2449" w:name="Ref2_6"/>
      <w:r w:rsidRPr="00D32FC4">
        <w:rPr>
          <w:lang w:eastAsia="en-US"/>
        </w:rPr>
        <w:t xml:space="preserve"> </w:t>
      </w:r>
      <w:del w:id="2450" w:author="tomasrodrigues@ua.pt" w:date="2017-08-05T21:23:00Z">
        <w:r w:rsidRPr="00D32FC4" w:rsidDel="00882DAA">
          <w:rPr>
            <w:lang w:eastAsia="en-US"/>
          </w:rPr>
          <w:delText xml:space="preserve">Existing </w:delText>
        </w:r>
      </w:del>
      <w:bookmarkStart w:id="2451" w:name="_Toc491797494"/>
      <w:ins w:id="2452" w:author="tomasrodrigues@ua.pt" w:date="2017-08-05T21:23:00Z">
        <w:r w:rsidR="00882DAA">
          <w:rPr>
            <w:lang w:eastAsia="en-US"/>
          </w:rPr>
          <w:t>Other</w:t>
        </w:r>
        <w:r w:rsidR="00882DAA" w:rsidRPr="00D32FC4">
          <w:rPr>
            <w:lang w:eastAsia="en-US"/>
          </w:rPr>
          <w:t xml:space="preserve"> </w:t>
        </w:r>
      </w:ins>
      <w:r w:rsidRPr="00D32FC4">
        <w:rPr>
          <w:lang w:eastAsia="en-US"/>
        </w:rPr>
        <w:t>Solutions</w:t>
      </w:r>
      <w:bookmarkEnd w:id="2451"/>
    </w:p>
    <w:bookmarkEnd w:id="2449"/>
    <w:p w14:paraId="2993FEA2" w14:textId="77777777" w:rsidR="00E32D95" w:rsidRDefault="005128FB" w:rsidP="00CF03CB">
      <w:pPr>
        <w:rPr>
          <w:lang w:eastAsia="en-US"/>
        </w:rPr>
      </w:pPr>
      <w:r>
        <w:rPr>
          <w:lang w:eastAsia="en-US"/>
        </w:rPr>
        <w:t xml:space="preserve">   </w:t>
      </w:r>
      <w:commentRangeStart w:id="2453"/>
      <w:r w:rsidR="000E12CE" w:rsidRPr="00D32FC4">
        <w:rPr>
          <w:lang w:eastAsia="en-US"/>
        </w:rPr>
        <w:t xml:space="preserve">There are hundreds </w:t>
      </w:r>
      <w:r w:rsidR="001A5317" w:rsidRPr="00D32FC4">
        <w:rPr>
          <w:lang w:eastAsia="en-US"/>
        </w:rPr>
        <w:t xml:space="preserve">of applications in the market </w:t>
      </w:r>
      <w:del w:id="2454" w:author="Tomás Rodrigues" w:date="2017-07-28T18:11:00Z">
        <w:r w:rsidR="001A5317" w:rsidRPr="00D32FC4" w:rsidDel="00BF14E4">
          <w:rPr>
            <w:lang w:eastAsia="en-US"/>
          </w:rPr>
          <w:delText xml:space="preserve">testing </w:delText>
        </w:r>
      </w:del>
      <w:ins w:id="2455" w:author="Tomás Rodrigues" w:date="2017-07-28T18:11:00Z">
        <w:r w:rsidR="00BF14E4">
          <w:rPr>
            <w:lang w:eastAsia="en-US"/>
          </w:rPr>
          <w:t>to test</w:t>
        </w:r>
        <w:r w:rsidR="00BF14E4" w:rsidRPr="00D32FC4">
          <w:rPr>
            <w:lang w:eastAsia="en-US"/>
          </w:rPr>
          <w:t xml:space="preserve"> </w:t>
        </w:r>
      </w:ins>
      <w:r w:rsidR="001A5317" w:rsidRPr="00D32FC4">
        <w:rPr>
          <w:lang w:eastAsia="en-US"/>
        </w:rPr>
        <w:t xml:space="preserve">the </w:t>
      </w:r>
      <w:r w:rsidR="00BB1C0A" w:rsidRPr="00D32FC4">
        <w:rPr>
          <w:lang w:eastAsia="en-US"/>
        </w:rPr>
        <w:t>mobile</w:t>
      </w:r>
      <w:r w:rsidR="00A8054C">
        <w:rPr>
          <w:lang w:eastAsia="en-US"/>
        </w:rPr>
        <w:t xml:space="preserve"> network</w:t>
      </w:r>
      <w:ins w:id="2456" w:author="Tomás Rodrigues" w:date="2017-07-28T18:11:00Z">
        <w:r w:rsidR="00BF14E4">
          <w:rPr>
            <w:lang w:eastAsia="en-US"/>
          </w:rPr>
          <w:t>s</w:t>
        </w:r>
      </w:ins>
      <w:r w:rsidR="00A8054C">
        <w:rPr>
          <w:lang w:eastAsia="en-US"/>
        </w:rPr>
        <w:t xml:space="preserve">, </w:t>
      </w:r>
      <w:del w:id="2457" w:author="Tomás Rodrigues" w:date="2017-07-28T18:11:00Z">
        <w:r w:rsidR="000E12CE" w:rsidRPr="00D32FC4" w:rsidDel="00BF14E4">
          <w:rPr>
            <w:lang w:eastAsia="en-US"/>
          </w:rPr>
          <w:delText xml:space="preserve">the </w:delText>
        </w:r>
      </w:del>
      <w:r w:rsidR="000E12CE" w:rsidRPr="00D32FC4">
        <w:rPr>
          <w:lang w:eastAsia="en-US"/>
        </w:rPr>
        <w:t>Wi-Fi network</w:t>
      </w:r>
      <w:ins w:id="2458" w:author="Tomás Rodrigues" w:date="2017-07-28T18:11:00Z">
        <w:r w:rsidR="00BF14E4">
          <w:rPr>
            <w:lang w:eastAsia="en-US"/>
          </w:rPr>
          <w:t>s</w:t>
        </w:r>
      </w:ins>
      <w:del w:id="2459" w:author="Tomás Rodrigues" w:date="2017-07-28T18:11:00Z">
        <w:r w:rsidR="00A8054C" w:rsidDel="00BF14E4">
          <w:rPr>
            <w:lang w:eastAsia="en-US"/>
          </w:rPr>
          <w:delText>,</w:delText>
        </w:r>
      </w:del>
      <w:r w:rsidR="000E12CE" w:rsidRPr="00D32FC4">
        <w:rPr>
          <w:lang w:eastAsia="en-US"/>
        </w:rPr>
        <w:t xml:space="preserve"> or</w:t>
      </w:r>
      <w:r w:rsidR="00A8054C">
        <w:rPr>
          <w:lang w:eastAsia="en-US"/>
        </w:rPr>
        <w:t xml:space="preserve"> </w:t>
      </w:r>
      <w:del w:id="2460" w:author="Tomás Rodrigues" w:date="2017-07-28T18:11:00Z">
        <w:r w:rsidR="00A8054C" w:rsidDel="00BF14E4">
          <w:rPr>
            <w:lang w:eastAsia="en-US"/>
          </w:rPr>
          <w:delText xml:space="preserve">that </w:delText>
        </w:r>
      </w:del>
      <w:r w:rsidR="00A8054C">
        <w:rPr>
          <w:lang w:eastAsia="en-US"/>
        </w:rPr>
        <w:t>retrieve</w:t>
      </w:r>
      <w:r w:rsidR="00E32D95" w:rsidRPr="00D32FC4">
        <w:rPr>
          <w:lang w:eastAsia="en-US"/>
        </w:rPr>
        <w:t xml:space="preserve"> multiple information about the device, but only a couple of solutions do all that in the same application and still</w:t>
      </w:r>
      <w:r w:rsidR="007C6F89">
        <w:rPr>
          <w:lang w:eastAsia="en-US"/>
        </w:rPr>
        <w:t>,</w:t>
      </w:r>
      <w:r w:rsidR="00E32D95" w:rsidRPr="00D32FC4">
        <w:rPr>
          <w:lang w:eastAsia="en-US"/>
        </w:rPr>
        <w:t xml:space="preserve"> have a strong test components for Voice or </w:t>
      </w:r>
      <w:r w:rsidR="00A8054C">
        <w:rPr>
          <w:lang w:eastAsia="en-US"/>
        </w:rPr>
        <w:t xml:space="preserve">Over </w:t>
      </w:r>
      <w:r w:rsidR="00C7798A">
        <w:rPr>
          <w:lang w:eastAsia="en-US"/>
        </w:rPr>
        <w:t>the</w:t>
      </w:r>
      <w:r w:rsidR="00A8054C">
        <w:rPr>
          <w:lang w:eastAsia="en-US"/>
        </w:rPr>
        <w:t xml:space="preserve"> Top (</w:t>
      </w:r>
      <w:r w:rsidR="00E32D95" w:rsidRPr="00D32FC4">
        <w:rPr>
          <w:lang w:eastAsia="en-US"/>
        </w:rPr>
        <w:t>OTT</w:t>
      </w:r>
      <w:r w:rsidR="00A8054C">
        <w:rPr>
          <w:lang w:eastAsia="en-US"/>
        </w:rPr>
        <w:t>)</w:t>
      </w:r>
      <w:r w:rsidR="00E32D95" w:rsidRPr="00D32FC4">
        <w:rPr>
          <w:lang w:eastAsia="en-US"/>
        </w:rPr>
        <w:t xml:space="preserve"> apps, for example.</w:t>
      </w:r>
      <w:r w:rsidR="006C759B">
        <w:rPr>
          <w:lang w:eastAsia="en-US"/>
        </w:rPr>
        <w:t xml:space="preserve"> </w:t>
      </w:r>
      <w:del w:id="2461" w:author="Tomás Rodrigues" w:date="2017-07-28T18:12:00Z">
        <w:r w:rsidR="006C759B" w:rsidDel="00BF14E4">
          <w:rPr>
            <w:lang w:eastAsia="en-US"/>
          </w:rPr>
          <w:delText>In this dissertation are</w:delText>
        </w:r>
      </w:del>
      <w:ins w:id="2462" w:author="Tomás Rodrigues" w:date="2017-07-28T18:12:00Z">
        <w:r w:rsidR="00BF14E4">
          <w:rPr>
            <w:lang w:eastAsia="en-US"/>
          </w:rPr>
          <w:t>This project</w:t>
        </w:r>
      </w:ins>
      <w:r w:rsidR="006C759B">
        <w:rPr>
          <w:lang w:eastAsia="en-US"/>
        </w:rPr>
        <w:t xml:space="preserve"> addressed those solutions </w:t>
      </w:r>
      <w:del w:id="2463" w:author="Tomás Rodrigues" w:date="2017-07-28T18:12:00Z">
        <w:r w:rsidR="006C759B" w:rsidDel="00BF14E4">
          <w:rPr>
            <w:lang w:eastAsia="en-US"/>
          </w:rPr>
          <w:delText xml:space="preserve">who </w:delText>
        </w:r>
      </w:del>
      <w:ins w:id="2464" w:author="Tomás Rodrigues" w:date="2017-07-28T18:12:00Z">
        <w:r w:rsidR="00BF14E4">
          <w:rPr>
            <w:lang w:eastAsia="en-US"/>
          </w:rPr>
          <w:t xml:space="preserve">that </w:t>
        </w:r>
      </w:ins>
      <w:r w:rsidR="006C759B">
        <w:rPr>
          <w:lang w:eastAsia="en-US"/>
        </w:rPr>
        <w:t xml:space="preserve">have this network information component, but also, a component to test the network as well, making the solution more complete from the QoS </w:t>
      </w:r>
      <w:ins w:id="2465" w:author="Tomás Rodrigues" w:date="2017-07-28T18:12:00Z">
        <w:r w:rsidR="00BF14E4">
          <w:rPr>
            <w:lang w:eastAsia="en-US"/>
          </w:rPr>
          <w:t xml:space="preserve">assessment </w:t>
        </w:r>
      </w:ins>
      <w:r w:rsidR="006C759B">
        <w:rPr>
          <w:lang w:eastAsia="en-US"/>
        </w:rPr>
        <w:t>point of view.</w:t>
      </w:r>
      <w:commentRangeEnd w:id="2453"/>
      <w:r w:rsidR="00BF14E4">
        <w:rPr>
          <w:rStyle w:val="Refdecomentrio"/>
        </w:rPr>
        <w:commentReference w:id="2453"/>
      </w:r>
    </w:p>
    <w:p w14:paraId="2D9C5A1B" w14:textId="702263EC" w:rsidR="008073F6" w:rsidRPr="00D32FC4" w:rsidRDefault="008073F6" w:rsidP="008073F6">
      <w:pPr>
        <w:rPr>
          <w:lang w:eastAsia="en-US"/>
        </w:rPr>
      </w:pPr>
      <w:r>
        <w:rPr>
          <w:lang w:eastAsia="en-US"/>
        </w:rPr>
        <w:t xml:space="preserve">   </w:t>
      </w:r>
      <w:r w:rsidRPr="00D32FC4">
        <w:rPr>
          <w:lang w:eastAsia="en-US"/>
        </w:rPr>
        <w:t>Many apps that do some of these tasks have a free lite version available</w:t>
      </w:r>
      <w:ins w:id="2466" w:author="Tomás Rodrigues" w:date="2017-07-28T18:12:00Z">
        <w:r w:rsidR="00BF14E4">
          <w:rPr>
            <w:lang w:eastAsia="en-US"/>
          </w:rPr>
          <w:t xml:space="preserve"> in the market</w:t>
        </w:r>
      </w:ins>
      <w:r w:rsidRPr="00D32FC4">
        <w:rPr>
          <w:lang w:eastAsia="en-US"/>
        </w:rPr>
        <w:t xml:space="preserve"> for users to test</w:t>
      </w:r>
      <w:del w:id="2467" w:author="Tomás Rodrigues" w:date="2017-07-28T18:12:00Z">
        <w:r w:rsidRPr="00D32FC4" w:rsidDel="00BF14E4">
          <w:rPr>
            <w:lang w:eastAsia="en-US"/>
          </w:rPr>
          <w:delText xml:space="preserve"> in </w:delText>
        </w:r>
        <w:r w:rsidDel="00BF14E4">
          <w:rPr>
            <w:lang w:eastAsia="en-US"/>
          </w:rPr>
          <w:delText xml:space="preserve">the </w:delText>
        </w:r>
        <w:r w:rsidRPr="00D32FC4" w:rsidDel="00BF14E4">
          <w:rPr>
            <w:lang w:eastAsia="en-US"/>
          </w:rPr>
          <w:delText>market</w:delText>
        </w:r>
      </w:del>
      <w:r>
        <w:rPr>
          <w:lang w:eastAsia="en-US"/>
        </w:rPr>
        <w:t>,</w:t>
      </w:r>
      <w:r w:rsidRPr="00D32FC4">
        <w:rPr>
          <w:lang w:eastAsia="en-US"/>
        </w:rPr>
        <w:t xml:space="preserve"> retrieving parameters from both </w:t>
      </w:r>
      <w:r>
        <w:rPr>
          <w:lang w:eastAsia="en-US"/>
        </w:rPr>
        <w:t xml:space="preserve">Wi-Fi and mobile </w:t>
      </w:r>
      <w:r w:rsidRPr="00D32FC4">
        <w:rPr>
          <w:lang w:eastAsia="en-US"/>
        </w:rPr>
        <w:t>networks</w:t>
      </w:r>
      <w:r>
        <w:rPr>
          <w:lang w:eastAsia="en-US"/>
        </w:rPr>
        <w:t>,</w:t>
      </w:r>
      <w:r w:rsidRPr="00D32FC4">
        <w:rPr>
          <w:lang w:eastAsia="en-US"/>
        </w:rPr>
        <w:t xml:space="preserve"> but usually they have a more detailed and paid version as well, exploring other features and with a more complex set of network tests, as is the case, of the PRTG Network Monitor app</w:t>
      </w:r>
      <w:ins w:id="2468" w:author="tomasrodrigues@ua.pt" w:date="2017-08-05T21:58:00Z">
        <w:r w:rsidR="006321A7">
          <w:rPr>
            <w:lang w:eastAsia="en-US"/>
          </w:rPr>
          <w:t xml:space="preserve"> </w:t>
        </w:r>
      </w:ins>
      <w:ins w:id="2469" w:author="tomasrodrigues@ua.pt" w:date="2017-08-05T21:59:00Z">
        <w:r w:rsidR="006321A7">
          <w:rPr>
            <w:lang w:eastAsia="en-US"/>
          </w:rPr>
          <w:fldChar w:fldCharType="begin"/>
        </w:r>
        <w:r w:rsidR="006321A7">
          <w:rPr>
            <w:lang w:eastAsia="en-US"/>
          </w:rPr>
          <w:instrText xml:space="preserve"> HYPERLINK  \l "Ref71" </w:instrText>
        </w:r>
        <w:r w:rsidR="006321A7">
          <w:rPr>
            <w:lang w:eastAsia="en-US"/>
          </w:rPr>
          <w:fldChar w:fldCharType="separate"/>
        </w:r>
        <w:r w:rsidR="006321A7" w:rsidRPr="006321A7">
          <w:rPr>
            <w:rStyle w:val="Hiperligao"/>
            <w:lang w:eastAsia="en-US"/>
          </w:rPr>
          <w:t>[71]</w:t>
        </w:r>
        <w:r w:rsidR="006321A7">
          <w:rPr>
            <w:lang w:eastAsia="en-US"/>
          </w:rPr>
          <w:fldChar w:fldCharType="end"/>
        </w:r>
      </w:ins>
      <w:r w:rsidRPr="00D32FC4">
        <w:rPr>
          <w:lang w:eastAsia="en-US"/>
        </w:rPr>
        <w:t>, for example.</w:t>
      </w:r>
    </w:p>
    <w:p w14:paraId="62397BB3" w14:textId="4F94EB31" w:rsidR="008073F6" w:rsidRDefault="008073F6" w:rsidP="00CF03CB">
      <w:pPr>
        <w:rPr>
          <w:lang w:eastAsia="en-US"/>
        </w:rPr>
      </w:pPr>
      <w:r>
        <w:rPr>
          <w:lang w:eastAsia="en-US"/>
        </w:rPr>
        <w:t xml:space="preserve">   </w:t>
      </w:r>
      <w:r w:rsidRPr="00D32FC4">
        <w:rPr>
          <w:lang w:eastAsia="en-US"/>
        </w:rPr>
        <w:t xml:space="preserve">From the QoE </w:t>
      </w:r>
      <w:del w:id="2470" w:author="Tomás Rodrigues" w:date="2017-07-28T18:12:00Z">
        <w:r w:rsidRPr="00D32FC4" w:rsidDel="00BF14E4">
          <w:rPr>
            <w:lang w:eastAsia="en-US"/>
          </w:rPr>
          <w:delText>optic</w:delText>
        </w:r>
      </w:del>
      <w:ins w:id="2471" w:author="Tomás Rodrigues" w:date="2017-07-28T18:12:00Z">
        <w:r w:rsidR="00BF14E4">
          <w:rPr>
            <w:lang w:eastAsia="en-US"/>
          </w:rPr>
          <w:t>standpoint</w:t>
        </w:r>
      </w:ins>
      <w:r w:rsidRPr="00D32FC4">
        <w:rPr>
          <w:lang w:eastAsia="en-US"/>
        </w:rPr>
        <w:t>,</w:t>
      </w:r>
      <w:del w:id="2472" w:author="tomasrodrigues@ua.pt" w:date="2017-08-05T21:25:00Z">
        <w:r w:rsidRPr="00D32FC4" w:rsidDel="00882DAA">
          <w:rPr>
            <w:lang w:eastAsia="en-US"/>
          </w:rPr>
          <w:delText xml:space="preserve"> </w:delText>
        </w:r>
      </w:del>
      <w:del w:id="2473" w:author="Tomás Rodrigues" w:date="2017-07-28T18:13:00Z">
        <w:r w:rsidRPr="00D32FC4" w:rsidDel="00BF14E4">
          <w:rPr>
            <w:lang w:eastAsia="en-US"/>
          </w:rPr>
          <w:delText>a highlight for</w:delText>
        </w:r>
      </w:del>
      <w:ins w:id="2474" w:author="Tomás Rodrigues" w:date="2017-07-28T18:13:00Z">
        <w:r w:rsidR="00BF14E4">
          <w:rPr>
            <w:lang w:eastAsia="en-US"/>
          </w:rPr>
          <w:t xml:space="preserve"> </w:t>
        </w:r>
      </w:ins>
      <w:del w:id="2475" w:author="Tomás Rodrigues" w:date="2017-07-28T18:13:00Z">
        <w:r w:rsidRPr="00D32FC4" w:rsidDel="00BF14E4">
          <w:rPr>
            <w:lang w:eastAsia="en-US"/>
          </w:rPr>
          <w:delText xml:space="preserve"> </w:delText>
        </w:r>
      </w:del>
      <w:r w:rsidRPr="00D32FC4">
        <w:rPr>
          <w:i/>
          <w:lang w:eastAsia="en-US"/>
        </w:rPr>
        <w:t>Xperience</w:t>
      </w:r>
      <w:r w:rsidRPr="00D32FC4">
        <w:rPr>
          <w:lang w:eastAsia="en-US"/>
        </w:rPr>
        <w:t xml:space="preserve"> app from Streambo</w:t>
      </w:r>
      <w:ins w:id="2476" w:author="Tomás Rodrigues" w:date="2017-07-28T18:13:00Z">
        <w:r w:rsidR="00BF14E4">
          <w:rPr>
            <w:lang w:eastAsia="en-US"/>
          </w:rPr>
          <w:t>w</w:t>
        </w:r>
      </w:ins>
      <w:ins w:id="2477" w:author="tomasrodrigues@ua.pt" w:date="2017-08-05T21:59:00Z">
        <w:r w:rsidR="006321A7">
          <w:rPr>
            <w:lang w:eastAsia="en-US"/>
          </w:rPr>
          <w:t xml:space="preserve"> </w:t>
        </w:r>
        <w:r w:rsidR="006321A7">
          <w:rPr>
            <w:lang w:eastAsia="en-US"/>
          </w:rPr>
          <w:fldChar w:fldCharType="begin"/>
        </w:r>
        <w:r w:rsidR="006321A7">
          <w:rPr>
            <w:lang w:eastAsia="en-US"/>
          </w:rPr>
          <w:instrText xml:space="preserve"> HYPERLINK  \l "Ref72" </w:instrText>
        </w:r>
        <w:r w:rsidR="006321A7">
          <w:rPr>
            <w:lang w:eastAsia="en-US"/>
          </w:rPr>
          <w:fldChar w:fldCharType="separate"/>
        </w:r>
        <w:r w:rsidR="006321A7" w:rsidRPr="006321A7">
          <w:rPr>
            <w:rStyle w:val="Hiperligao"/>
            <w:lang w:eastAsia="en-US"/>
          </w:rPr>
          <w:t>[72]</w:t>
        </w:r>
        <w:r w:rsidR="006321A7">
          <w:rPr>
            <w:lang w:eastAsia="en-US"/>
          </w:rPr>
          <w:fldChar w:fldCharType="end"/>
        </w:r>
      </w:ins>
      <w:ins w:id="2478" w:author="Tomás Rodrigues" w:date="2017-07-28T18:14:00Z">
        <w:r w:rsidR="00BF14E4">
          <w:rPr>
            <w:lang w:eastAsia="en-US"/>
          </w:rPr>
          <w:t xml:space="preserve"> </w:t>
        </w:r>
      </w:ins>
      <w:ins w:id="2479" w:author="Tomás Rodrigues" w:date="2017-07-28T18:13:00Z">
        <w:r w:rsidR="00BF14E4">
          <w:rPr>
            <w:lang w:eastAsia="en-US"/>
          </w:rPr>
          <w:t>is highlighted</w:t>
        </w:r>
        <w:r w:rsidR="00BF14E4" w:rsidRPr="00D32FC4">
          <w:rPr>
            <w:lang w:eastAsia="en-US"/>
          </w:rPr>
          <w:t xml:space="preserve">, </w:t>
        </w:r>
        <w:r w:rsidR="00BF14E4">
          <w:rPr>
            <w:lang w:eastAsia="en-US"/>
          </w:rPr>
          <w:t xml:space="preserve">as it provides functionalities for </w:t>
        </w:r>
      </w:ins>
      <w:del w:id="2480" w:author="Tomás Rodrigues" w:date="2017-07-28T18:13:00Z">
        <w:r w:rsidRPr="00D32FC4" w:rsidDel="00BF14E4">
          <w:rPr>
            <w:lang w:eastAsia="en-US"/>
          </w:rPr>
          <w:delText>w,</w:delText>
        </w:r>
      </w:del>
      <w:r w:rsidRPr="00D32FC4">
        <w:rPr>
          <w:lang w:eastAsia="en-US"/>
        </w:rPr>
        <w:t xml:space="preserve"> </w:t>
      </w:r>
      <w:ins w:id="2481" w:author="Tomás Rodrigues" w:date="2017-07-28T18:13:00Z">
        <w:r w:rsidR="00BF14E4">
          <w:rPr>
            <w:lang w:eastAsia="en-US"/>
          </w:rPr>
          <w:t xml:space="preserve">the </w:t>
        </w:r>
      </w:ins>
      <w:del w:id="2482" w:author="Tomás Rodrigues" w:date="2017-07-28T18:13:00Z">
        <w:r w:rsidRPr="00D32FC4" w:rsidDel="00BF14E4">
          <w:rPr>
            <w:lang w:eastAsia="en-US"/>
          </w:rPr>
          <w:delText xml:space="preserve">where </w:delText>
        </w:r>
      </w:del>
      <w:r w:rsidRPr="00D32FC4">
        <w:rPr>
          <w:lang w:eastAsia="en-US"/>
        </w:rPr>
        <w:t xml:space="preserve">user </w:t>
      </w:r>
      <w:ins w:id="2483" w:author="Tomás Rodrigues" w:date="2017-07-28T18:13:00Z">
        <w:r w:rsidR="00BF14E4">
          <w:rPr>
            <w:lang w:eastAsia="en-US"/>
          </w:rPr>
          <w:t xml:space="preserve">to </w:t>
        </w:r>
      </w:ins>
      <w:del w:id="2484" w:author="Tomás Rodrigues" w:date="2017-07-28T18:13:00Z">
        <w:r w:rsidRPr="00D32FC4" w:rsidDel="00BF14E4">
          <w:rPr>
            <w:lang w:eastAsia="en-US"/>
          </w:rPr>
          <w:delText>could input</w:delText>
        </w:r>
      </w:del>
      <w:ins w:id="2485" w:author="Tomás Rodrigues" w:date="2017-07-28T18:13:00Z">
        <w:r w:rsidR="00BF14E4">
          <w:rPr>
            <w:lang w:eastAsia="en-US"/>
          </w:rPr>
          <w:t>submit</w:t>
        </w:r>
      </w:ins>
      <w:r w:rsidRPr="00D32FC4">
        <w:rPr>
          <w:lang w:eastAsia="en-US"/>
        </w:rPr>
        <w:t xml:space="preserve"> bad coverage zones, drop calls,</w:t>
      </w:r>
      <w:r>
        <w:rPr>
          <w:lang w:eastAsia="en-US"/>
        </w:rPr>
        <w:t xml:space="preserve"> bad quality audio, slow</w:t>
      </w:r>
      <w:r w:rsidRPr="00D32FC4">
        <w:rPr>
          <w:lang w:eastAsia="en-US"/>
        </w:rPr>
        <w:t xml:space="preserve"> data</w:t>
      </w:r>
      <w:r>
        <w:rPr>
          <w:lang w:eastAsia="en-US"/>
        </w:rPr>
        <w:t>, among others</w:t>
      </w:r>
      <w:r w:rsidRPr="00D32FC4">
        <w:rPr>
          <w:lang w:eastAsia="en-US"/>
        </w:rPr>
        <w:t xml:space="preserve"> in order to give feedback to help</w:t>
      </w:r>
      <w:r>
        <w:rPr>
          <w:lang w:eastAsia="en-US"/>
        </w:rPr>
        <w:t xml:space="preserve"> the</w:t>
      </w:r>
      <w:r w:rsidRPr="00D32FC4">
        <w:rPr>
          <w:lang w:eastAsia="en-US"/>
        </w:rPr>
        <w:t xml:space="preserve"> operator understand faster where the points that need some im</w:t>
      </w:r>
      <w:r w:rsidR="00F63FA6">
        <w:rPr>
          <w:lang w:eastAsia="en-US"/>
        </w:rPr>
        <w:t>provement are</w:t>
      </w:r>
      <w:ins w:id="2486" w:author="Tomás Rodrigues" w:date="2017-07-28T18:14:00Z">
        <w:r w:rsidR="00BF14E4">
          <w:rPr>
            <w:lang w:eastAsia="en-US"/>
          </w:rPr>
          <w:t>. There are also</w:t>
        </w:r>
      </w:ins>
      <w:del w:id="2487" w:author="Tomás Rodrigues" w:date="2017-07-28T18:14:00Z">
        <w:r w:rsidR="00F63FA6" w:rsidDel="00BF14E4">
          <w:rPr>
            <w:lang w:eastAsia="en-US"/>
          </w:rPr>
          <w:delText>. Were also found</w:delText>
        </w:r>
        <w:r w:rsidRPr="00D32FC4" w:rsidDel="00BF14E4">
          <w:rPr>
            <w:lang w:eastAsia="en-US"/>
          </w:rPr>
          <w:delText xml:space="preserve"> scenarios where</w:delText>
        </w:r>
      </w:del>
      <w:r w:rsidRPr="00D32FC4">
        <w:rPr>
          <w:lang w:eastAsia="en-US"/>
        </w:rPr>
        <w:t xml:space="preserve"> solutions focused at driving tests and vehicle installation, passively testing and taking snapshots of the network</w:t>
      </w:r>
      <w:del w:id="2488" w:author="tomasrodrigues@ua.pt" w:date="2017-08-29T16:15:00Z">
        <w:r w:rsidRPr="00D32FC4" w:rsidDel="00434B2D">
          <w:rPr>
            <w:lang w:eastAsia="en-US"/>
          </w:rPr>
          <w:delText xml:space="preserve"> through the city</w:delText>
        </w:r>
      </w:del>
      <w:r w:rsidRPr="00D32FC4">
        <w:rPr>
          <w:lang w:eastAsia="en-US"/>
        </w:rPr>
        <w:t xml:space="preserve">. </w:t>
      </w:r>
      <w:r>
        <w:rPr>
          <w:lang w:eastAsia="en-US"/>
        </w:rPr>
        <w:t>Furthermore, the s</w:t>
      </w:r>
      <w:r w:rsidRPr="00D32FC4">
        <w:rPr>
          <w:lang w:eastAsia="en-US"/>
        </w:rPr>
        <w:t>chedul</w:t>
      </w:r>
      <w:r>
        <w:rPr>
          <w:lang w:eastAsia="en-US"/>
        </w:rPr>
        <w:t>e of</w:t>
      </w:r>
      <w:r w:rsidRPr="00D32FC4">
        <w:rPr>
          <w:lang w:eastAsia="en-US"/>
        </w:rPr>
        <w:t xml:space="preserve"> tests to a specific date and hour were also possible in some concurr</w:t>
      </w:r>
      <w:r>
        <w:rPr>
          <w:lang w:eastAsia="en-US"/>
        </w:rPr>
        <w:t>ent solutions.</w:t>
      </w:r>
    </w:p>
    <w:p w14:paraId="524B5D37" w14:textId="43CC8028" w:rsidR="00536180" w:rsidRDefault="00536180" w:rsidP="00536180">
      <w:pPr>
        <w:rPr>
          <w:lang w:eastAsia="en-US"/>
        </w:rPr>
      </w:pPr>
      <w:r>
        <w:rPr>
          <w:lang w:eastAsia="en-US"/>
        </w:rPr>
        <w:t xml:space="preserve">   Following a similar approach, were </w:t>
      </w:r>
      <w:r w:rsidRPr="00D32FC4">
        <w:rPr>
          <w:lang w:eastAsia="en-US"/>
        </w:rPr>
        <w:t xml:space="preserve">found solutions like </w:t>
      </w:r>
      <w:commentRangeStart w:id="2489"/>
      <w:r w:rsidRPr="00D32FC4">
        <w:rPr>
          <w:lang w:eastAsia="en-US"/>
        </w:rPr>
        <w:t>Xcal</w:t>
      </w:r>
      <w:commentRangeEnd w:id="2489"/>
      <w:r w:rsidR="00434B2D">
        <w:rPr>
          <w:rStyle w:val="Refdecomentrio"/>
        </w:rPr>
        <w:commentReference w:id="2489"/>
      </w:r>
      <w:r w:rsidRPr="00D32FC4">
        <w:rPr>
          <w:lang w:eastAsia="en-US"/>
        </w:rPr>
        <w:t>-Ranger from Accuver</w:t>
      </w:r>
      <w:ins w:id="2490" w:author="tomasrodrigues@ua.pt" w:date="2017-08-05T22:00:00Z">
        <w:r w:rsidR="006321A7">
          <w:rPr>
            <w:lang w:eastAsia="en-US"/>
          </w:rPr>
          <w:t xml:space="preserve"> </w:t>
        </w:r>
        <w:r w:rsidR="006321A7">
          <w:rPr>
            <w:lang w:eastAsia="en-US"/>
          </w:rPr>
          <w:fldChar w:fldCharType="begin"/>
        </w:r>
        <w:r w:rsidR="006321A7">
          <w:rPr>
            <w:lang w:eastAsia="en-US"/>
          </w:rPr>
          <w:instrText xml:space="preserve"> HYPERLINK  \l "Ref73" </w:instrText>
        </w:r>
        <w:r w:rsidR="006321A7">
          <w:rPr>
            <w:lang w:eastAsia="en-US"/>
          </w:rPr>
          <w:fldChar w:fldCharType="separate"/>
        </w:r>
        <w:r w:rsidR="006321A7" w:rsidRPr="006321A7">
          <w:rPr>
            <w:rStyle w:val="Hiperligao"/>
            <w:lang w:eastAsia="en-US"/>
          </w:rPr>
          <w:t>[73]</w:t>
        </w:r>
        <w:r w:rsidR="006321A7">
          <w:rPr>
            <w:lang w:eastAsia="en-US"/>
          </w:rPr>
          <w:fldChar w:fldCharType="end"/>
        </w:r>
      </w:ins>
      <w:r w:rsidRPr="00D32FC4">
        <w:rPr>
          <w:lang w:eastAsia="en-US"/>
        </w:rPr>
        <w:t xml:space="preserve"> with a setup where the devices were in a suitcase</w:t>
      </w:r>
      <w:r>
        <w:rPr>
          <w:lang w:eastAsia="en-US"/>
        </w:rPr>
        <w:t>,</w:t>
      </w:r>
      <w:r w:rsidRPr="00D32FC4">
        <w:rPr>
          <w:lang w:eastAsia="en-US"/>
        </w:rPr>
        <w:t xml:space="preserve"> ready to be placed at critical points on the network or to be taken through the </w:t>
      </w:r>
      <w:commentRangeStart w:id="2491"/>
      <w:del w:id="2492" w:author="tomasrodrigues@ua.pt" w:date="2017-08-29T16:15:00Z">
        <w:r w:rsidRPr="00D32FC4" w:rsidDel="00434B2D">
          <w:rPr>
            <w:lang w:eastAsia="en-US"/>
          </w:rPr>
          <w:delText xml:space="preserve">city </w:delText>
        </w:r>
      </w:del>
      <w:ins w:id="2493" w:author="tomasrodrigues@ua.pt" w:date="2017-08-29T16:15:00Z">
        <w:r w:rsidR="00434B2D">
          <w:rPr>
            <w:lang w:eastAsia="en-US"/>
          </w:rPr>
          <w:t>streets</w:t>
        </w:r>
        <w:commentRangeEnd w:id="2491"/>
        <w:r w:rsidR="00434B2D">
          <w:rPr>
            <w:rStyle w:val="Refdecomentrio"/>
          </w:rPr>
          <w:commentReference w:id="2491"/>
        </w:r>
        <w:r w:rsidR="00434B2D" w:rsidRPr="00D32FC4">
          <w:rPr>
            <w:lang w:eastAsia="en-US"/>
          </w:rPr>
          <w:t xml:space="preserve"> </w:t>
        </w:r>
      </w:ins>
      <w:r w:rsidRPr="00D32FC4">
        <w:rPr>
          <w:lang w:eastAsia="en-US"/>
        </w:rPr>
        <w:t xml:space="preserve">analyzing the network in drive tests as </w:t>
      </w:r>
      <w:r>
        <w:rPr>
          <w:lang w:eastAsia="en-US"/>
        </w:rPr>
        <w:t>was</w:t>
      </w:r>
      <w:r w:rsidRPr="00D32FC4">
        <w:rPr>
          <w:lang w:eastAsia="en-US"/>
        </w:rPr>
        <w:t xml:space="preserve"> mentioned before. These types of solutions communicated with a backed sending all the information and results to the last and could be controlled remotely</w:t>
      </w:r>
      <w:r>
        <w:rPr>
          <w:lang w:eastAsia="en-US"/>
        </w:rPr>
        <w:t xml:space="preserve"> in a </w:t>
      </w:r>
      <w:r w:rsidRPr="00D32FC4">
        <w:rPr>
          <w:lang w:eastAsia="en-US"/>
        </w:rPr>
        <w:t>backend interfac</w:t>
      </w:r>
      <w:r>
        <w:rPr>
          <w:lang w:eastAsia="en-US"/>
        </w:rPr>
        <w:t>e solution</w:t>
      </w:r>
      <w:r w:rsidRPr="00D32FC4">
        <w:rPr>
          <w:lang w:eastAsia="en-US"/>
        </w:rPr>
        <w:t xml:space="preserve">, for example, executing scheduled tests </w:t>
      </w:r>
      <w:r>
        <w:rPr>
          <w:lang w:eastAsia="en-US"/>
        </w:rPr>
        <w:t>at a certain time.</w:t>
      </w:r>
    </w:p>
    <w:p w14:paraId="3043E2FE" w14:textId="6278C960" w:rsidR="001A5317" w:rsidRPr="0065686F" w:rsidRDefault="008073F6" w:rsidP="00B72606">
      <w:pPr>
        <w:rPr>
          <w:rFonts w:ascii="Arial" w:hAnsi="Arial" w:cs="Arial"/>
          <w:color w:val="404040"/>
          <w:sz w:val="21"/>
          <w:szCs w:val="21"/>
        </w:rPr>
      </w:pPr>
      <w:commentRangeStart w:id="2494"/>
      <w:r>
        <w:rPr>
          <w:lang w:eastAsia="en-US"/>
        </w:rPr>
        <w:lastRenderedPageBreak/>
        <w:t xml:space="preserve">   </w:t>
      </w:r>
      <w:r w:rsidR="00536180">
        <w:rPr>
          <w:lang w:eastAsia="en-US"/>
        </w:rPr>
        <w:t xml:space="preserve">The </w:t>
      </w:r>
      <w:r>
        <w:rPr>
          <w:lang w:eastAsia="en-US"/>
        </w:rPr>
        <w:t>“</w:t>
      </w:r>
      <w:r w:rsidRPr="008073F6">
        <w:rPr>
          <w:rStyle w:val="nfaseDiscreta"/>
        </w:rPr>
        <w:t>TEMS</w:t>
      </w:r>
      <w:r>
        <w:rPr>
          <w:rStyle w:val="nfaseDiscreta"/>
        </w:rPr>
        <w:t>”</w:t>
      </w:r>
      <w:r>
        <w:rPr>
          <w:lang w:eastAsia="en-US"/>
        </w:rPr>
        <w:t xml:space="preserve"> solution from </w:t>
      </w:r>
      <w:del w:id="2495" w:author="tomasrodrigues@ua.pt" w:date="2017-08-05T21:44:00Z">
        <w:r w:rsidRPr="008073F6" w:rsidDel="00F322AE">
          <w:delText>Ascom</w:delText>
        </w:r>
      </w:del>
      <w:ins w:id="2496" w:author="tomasrodrigues@ua.pt" w:date="2017-08-05T21:44:00Z">
        <w:r w:rsidR="00F322AE">
          <w:t>InfoVista</w:t>
        </w:r>
      </w:ins>
      <w:ins w:id="2497" w:author="tomasrodrigues@ua.pt" w:date="2017-08-05T22:00:00Z">
        <w:r w:rsidR="00BF7268">
          <w:t xml:space="preserve"> </w:t>
        </w:r>
        <w:r w:rsidR="00BF7268">
          <w:fldChar w:fldCharType="begin"/>
        </w:r>
        <w:r w:rsidR="00BF7268">
          <w:instrText xml:space="preserve"> HYPERLINK  \l "Ref74" </w:instrText>
        </w:r>
        <w:r w:rsidR="00BF7268">
          <w:fldChar w:fldCharType="separate"/>
        </w:r>
        <w:r w:rsidR="00BF7268" w:rsidRPr="00BF7268">
          <w:rPr>
            <w:rStyle w:val="Hiperligao"/>
          </w:rPr>
          <w:t>[74]</w:t>
        </w:r>
        <w:r w:rsidR="00BF7268">
          <w:fldChar w:fldCharType="end"/>
        </w:r>
      </w:ins>
      <w:r>
        <w:rPr>
          <w:lang w:eastAsia="en-US"/>
        </w:rPr>
        <w:t>, the “</w:t>
      </w:r>
      <w:r w:rsidRPr="008073F6">
        <w:rPr>
          <w:rStyle w:val="nfaseDiscreta"/>
        </w:rPr>
        <w:t>TrueSite Solution</w:t>
      </w:r>
      <w:r>
        <w:rPr>
          <w:lang w:eastAsia="en-US"/>
        </w:rPr>
        <w:t xml:space="preserve">” from </w:t>
      </w:r>
      <w:r w:rsidRPr="008073F6">
        <w:t>VIAVI</w:t>
      </w:r>
      <w:ins w:id="2498" w:author="tomasrodrigues@ua.pt" w:date="2017-08-05T22:00:00Z">
        <w:r w:rsidR="00BF7268">
          <w:t xml:space="preserve"> </w:t>
        </w:r>
        <w:r w:rsidR="00BF7268">
          <w:fldChar w:fldCharType="begin"/>
        </w:r>
        <w:r w:rsidR="00BF7268">
          <w:instrText xml:space="preserve"> HYPERLINK  \l "Ref75" </w:instrText>
        </w:r>
        <w:r w:rsidR="00BF7268">
          <w:fldChar w:fldCharType="separate"/>
        </w:r>
        <w:r w:rsidR="00BF7268" w:rsidRPr="00BF7268">
          <w:rPr>
            <w:rStyle w:val="Hiperligao"/>
          </w:rPr>
          <w:t>[75]</w:t>
        </w:r>
        <w:r w:rsidR="00BF7268">
          <w:fldChar w:fldCharType="end"/>
        </w:r>
      </w:ins>
      <w:r>
        <w:rPr>
          <w:lang w:eastAsia="en-US"/>
        </w:rPr>
        <w:t xml:space="preserve"> and the “</w:t>
      </w:r>
      <w:r w:rsidRPr="008073F6">
        <w:rPr>
          <w:rStyle w:val="nfaseDiscreta"/>
        </w:rPr>
        <w:t>XGMA SP</w:t>
      </w:r>
      <w:r>
        <w:rPr>
          <w:rStyle w:val="nfaseDiscreta"/>
        </w:rPr>
        <w:t xml:space="preserve">” </w:t>
      </w:r>
      <w:r w:rsidRPr="008073F6">
        <w:rPr>
          <w:iCs/>
          <w:lang w:eastAsia="en-US"/>
        </w:rPr>
        <w:t>solution</w:t>
      </w:r>
      <w:r>
        <w:rPr>
          <w:lang w:eastAsia="en-US"/>
        </w:rPr>
        <w:t xml:space="preserve"> from </w:t>
      </w:r>
      <w:r w:rsidR="00536180">
        <w:t>F</w:t>
      </w:r>
      <w:r w:rsidRPr="008073F6">
        <w:t>ocus infocom</w:t>
      </w:r>
      <w:ins w:id="2499" w:author="tomasrodrigues@ua.pt" w:date="2017-08-05T22:00:00Z">
        <w:r w:rsidR="00BF7268">
          <w:t xml:space="preserve"> </w:t>
        </w:r>
      </w:ins>
      <w:ins w:id="2500" w:author="tomasrodrigues@ua.pt" w:date="2017-08-05T22:01:00Z">
        <w:r w:rsidR="00BF7268">
          <w:fldChar w:fldCharType="begin"/>
        </w:r>
        <w:r w:rsidR="00BF7268">
          <w:instrText xml:space="preserve"> HYPERLINK  \l "Ref76" </w:instrText>
        </w:r>
        <w:r w:rsidR="00BF7268">
          <w:fldChar w:fldCharType="separate"/>
        </w:r>
        <w:r w:rsidR="00BF7268" w:rsidRPr="00BF7268">
          <w:rPr>
            <w:rStyle w:val="Hiperligao"/>
          </w:rPr>
          <w:t>[76]</w:t>
        </w:r>
        <w:r w:rsidR="00BF7268">
          <w:fldChar w:fldCharType="end"/>
        </w:r>
      </w:ins>
      <w:commentRangeEnd w:id="2494"/>
      <w:ins w:id="2501" w:author="tomasrodrigues@ua.pt" w:date="2017-08-05T22:02:00Z">
        <w:r w:rsidR="00BF7268">
          <w:rPr>
            <w:rStyle w:val="Refdecomentrio"/>
          </w:rPr>
          <w:commentReference w:id="2494"/>
        </w:r>
      </w:ins>
      <w:r w:rsidRPr="008073F6">
        <w:t xml:space="preserve"> </w:t>
      </w:r>
      <w:r>
        <w:rPr>
          <w:lang w:eastAsia="en-US"/>
        </w:rPr>
        <w:t>were the most complete</w:t>
      </w:r>
      <w:r w:rsidR="00536180">
        <w:rPr>
          <w:lang w:eastAsia="en-US"/>
        </w:rPr>
        <w:t xml:space="preserve"> in providing information about the mobile network,</w:t>
      </w:r>
      <w:r>
        <w:rPr>
          <w:lang w:eastAsia="en-US"/>
        </w:rPr>
        <w:t xml:space="preserve"> </w:t>
      </w:r>
      <w:r w:rsidR="00E32D95" w:rsidRPr="00D32FC4">
        <w:rPr>
          <w:lang w:eastAsia="en-US"/>
        </w:rPr>
        <w:t>r</w:t>
      </w:r>
      <w:r w:rsidR="00536180">
        <w:rPr>
          <w:lang w:eastAsia="en-US"/>
        </w:rPr>
        <w:t>etrieving parameters like</w:t>
      </w:r>
      <w:r w:rsidR="00E32D95" w:rsidRPr="00D32FC4">
        <w:rPr>
          <w:lang w:eastAsia="en-US"/>
        </w:rPr>
        <w:t xml:space="preserve"> </w:t>
      </w:r>
      <w:r w:rsidR="001A5317" w:rsidRPr="00D32FC4">
        <w:rPr>
          <w:lang w:eastAsia="en-US"/>
        </w:rPr>
        <w:t>the cell signal strength, cell id, operator's name, technology, if the roaming is active or not and many others</w:t>
      </w:r>
      <w:r w:rsidR="00CF03CB" w:rsidRPr="00D32FC4">
        <w:rPr>
          <w:lang w:eastAsia="en-US"/>
        </w:rPr>
        <w:t xml:space="preserve"> parameters</w:t>
      </w:r>
      <w:r w:rsidR="001A5317" w:rsidRPr="00D32FC4">
        <w:rPr>
          <w:lang w:eastAsia="en-US"/>
        </w:rPr>
        <w:t xml:space="preserve"> that can vary with the mobile network technology tha</w:t>
      </w:r>
      <w:r w:rsidR="00DE19D6" w:rsidRPr="00D32FC4">
        <w:rPr>
          <w:lang w:eastAsia="en-US"/>
        </w:rPr>
        <w:t xml:space="preserve">t is being used </w:t>
      </w:r>
      <w:r w:rsidR="00E32D95" w:rsidRPr="00D32FC4">
        <w:rPr>
          <w:lang w:eastAsia="en-US"/>
        </w:rPr>
        <w:t>at</w:t>
      </w:r>
      <w:r w:rsidR="00DE19D6" w:rsidRPr="00D32FC4">
        <w:rPr>
          <w:lang w:eastAsia="en-US"/>
        </w:rPr>
        <w:t xml:space="preserve"> that moment</w:t>
      </w:r>
      <w:r w:rsidR="00CF03CB" w:rsidRPr="00D32FC4">
        <w:rPr>
          <w:lang w:eastAsia="en-US"/>
        </w:rPr>
        <w:t>.</w:t>
      </w:r>
      <w:r w:rsidR="00DE19D6" w:rsidRPr="00D32FC4">
        <w:rPr>
          <w:lang w:eastAsia="en-US"/>
        </w:rPr>
        <w:t xml:space="preserve"> </w:t>
      </w:r>
      <w:r w:rsidR="00536180">
        <w:rPr>
          <w:lang w:eastAsia="en-US"/>
        </w:rPr>
        <w:t>Was also foun</w:t>
      </w:r>
      <w:r w:rsidR="00F63FA6">
        <w:rPr>
          <w:lang w:eastAsia="en-US"/>
        </w:rPr>
        <w:t>d</w:t>
      </w:r>
      <w:r w:rsidR="00536180">
        <w:rPr>
          <w:lang w:eastAsia="en-US"/>
        </w:rPr>
        <w:t xml:space="preserve"> a solution focused only on the Wi-Fi called Sigma-ML from the Meritech</w:t>
      </w:r>
      <w:ins w:id="2502" w:author="tomasrodrigues@ua.pt" w:date="2017-08-05T22:01:00Z">
        <w:r w:rsidR="00BF7268">
          <w:rPr>
            <w:lang w:eastAsia="en-US"/>
          </w:rPr>
          <w:t xml:space="preserve"> </w:t>
        </w:r>
      </w:ins>
      <w:del w:id="2503" w:author="tomasrodrigues@ua.pt" w:date="2017-08-05T22:01:00Z">
        <w:r w:rsidR="00536180" w:rsidDel="00BF7268">
          <w:rPr>
            <w:lang w:eastAsia="en-US"/>
          </w:rPr>
          <w:delText xml:space="preserve"> </w:delText>
        </w:r>
      </w:del>
      <w:r w:rsidR="00536180">
        <w:rPr>
          <w:lang w:eastAsia="en-US"/>
        </w:rPr>
        <w:t>company</w:t>
      </w:r>
      <w:ins w:id="2504" w:author="tomasrodrigues@ua.pt" w:date="2017-08-05T22:01:00Z">
        <w:r w:rsidR="00BF7268">
          <w:rPr>
            <w:lang w:eastAsia="en-US"/>
          </w:rPr>
          <w:t xml:space="preserve"> </w:t>
        </w:r>
        <w:r w:rsidR="00BF7268">
          <w:rPr>
            <w:lang w:eastAsia="en-US"/>
          </w:rPr>
          <w:fldChar w:fldCharType="begin"/>
        </w:r>
        <w:r w:rsidR="00BF7268">
          <w:rPr>
            <w:lang w:eastAsia="en-US"/>
          </w:rPr>
          <w:instrText xml:space="preserve"> HYPERLINK  \l "Ref77" </w:instrText>
        </w:r>
        <w:r w:rsidR="00BF7268">
          <w:rPr>
            <w:lang w:eastAsia="en-US"/>
          </w:rPr>
          <w:fldChar w:fldCharType="separate"/>
        </w:r>
        <w:r w:rsidR="00BF7268" w:rsidRPr="00BF7268">
          <w:rPr>
            <w:rStyle w:val="Hiperligao"/>
            <w:lang w:eastAsia="en-US"/>
          </w:rPr>
          <w:t>[77],</w:t>
        </w:r>
        <w:r w:rsidR="00BF7268">
          <w:rPr>
            <w:lang w:eastAsia="en-US"/>
          </w:rPr>
          <w:fldChar w:fldCharType="end"/>
        </w:r>
      </w:ins>
      <w:r w:rsidR="00536180">
        <w:rPr>
          <w:lang w:eastAsia="en-US"/>
        </w:rPr>
        <w:t xml:space="preserve"> which provided lots of parameters like the</w:t>
      </w:r>
      <w:r w:rsidR="00DE19D6" w:rsidRPr="00D32FC4">
        <w:rPr>
          <w:lang w:eastAsia="en-US"/>
        </w:rPr>
        <w:t xml:space="preserve"> </w:t>
      </w:r>
      <w:del w:id="2505" w:author="tomasrodrigues@ua.pt" w:date="2017-08-05T22:01:00Z">
        <w:r w:rsidR="00B72606" w:rsidRPr="00B72606" w:rsidDel="00BF7268">
          <w:rPr>
            <w:lang w:eastAsia="en-US"/>
          </w:rPr>
          <w:br/>
        </w:r>
      </w:del>
      <w:r w:rsidR="00B72606" w:rsidRPr="00B72606">
        <w:rPr>
          <w:lang w:eastAsia="en-US"/>
        </w:rPr>
        <w:t xml:space="preserve">Basic Service Set Identifier </w:t>
      </w:r>
      <w:r w:rsidR="00B72606">
        <w:rPr>
          <w:lang w:eastAsia="en-US"/>
        </w:rPr>
        <w:t>(</w:t>
      </w:r>
      <w:r w:rsidR="001A5317" w:rsidRPr="00D32FC4">
        <w:rPr>
          <w:lang w:eastAsia="en-US"/>
        </w:rPr>
        <w:t>BS</w:t>
      </w:r>
      <w:r w:rsidR="00CF03CB" w:rsidRPr="00D32FC4">
        <w:rPr>
          <w:lang w:eastAsia="en-US"/>
        </w:rPr>
        <w:t>SID</w:t>
      </w:r>
      <w:r w:rsidR="00B72606">
        <w:rPr>
          <w:lang w:eastAsia="en-US"/>
        </w:rPr>
        <w:t xml:space="preserve">), </w:t>
      </w:r>
      <w:r w:rsidR="00B72606" w:rsidRPr="00B72606">
        <w:rPr>
          <w:lang w:eastAsia="en-US"/>
        </w:rPr>
        <w:t>Service Set Identifier (</w:t>
      </w:r>
      <w:r w:rsidR="00B72606">
        <w:rPr>
          <w:lang w:eastAsia="en-US"/>
        </w:rPr>
        <w:t xml:space="preserve">SSID), </w:t>
      </w:r>
      <w:r w:rsidR="00CF03CB" w:rsidRPr="00D32FC4">
        <w:rPr>
          <w:lang w:eastAsia="en-US"/>
        </w:rPr>
        <w:t xml:space="preserve">IP, </w:t>
      </w:r>
      <w:r w:rsidR="00B72606">
        <w:rPr>
          <w:lang w:eastAsia="en-US"/>
        </w:rPr>
        <w:t>Media Access Control (</w:t>
      </w:r>
      <w:r w:rsidR="001A5317" w:rsidRPr="00D32FC4">
        <w:rPr>
          <w:lang w:eastAsia="en-US"/>
        </w:rPr>
        <w:t>MAC</w:t>
      </w:r>
      <w:r w:rsidR="00B72606">
        <w:rPr>
          <w:lang w:eastAsia="en-US"/>
        </w:rPr>
        <w:t>) address</w:t>
      </w:r>
      <w:r w:rsidR="00CF03CB" w:rsidRPr="00D32FC4">
        <w:rPr>
          <w:lang w:eastAsia="en-US"/>
        </w:rPr>
        <w:t>, primary and secondary DNS</w:t>
      </w:r>
      <w:del w:id="2506" w:author="tomasrodrigues@ua.pt" w:date="2017-08-29T18:02:00Z">
        <w:r w:rsidR="00CF03CB" w:rsidRPr="00D32FC4" w:rsidDel="0036025C">
          <w:rPr>
            <w:lang w:eastAsia="en-US"/>
          </w:rPr>
          <w:delText>’</w:delText>
        </w:r>
      </w:del>
      <w:r w:rsidR="00CF03CB" w:rsidRPr="00D32FC4">
        <w:rPr>
          <w:lang w:eastAsia="en-US"/>
        </w:rPr>
        <w:t xml:space="preserve">s addresses, </w:t>
      </w:r>
      <w:r w:rsidR="00536180">
        <w:rPr>
          <w:lang w:eastAsia="en-US"/>
        </w:rPr>
        <w:t>among many others</w:t>
      </w:r>
      <w:r w:rsidR="00CF03CB" w:rsidRPr="00D32FC4">
        <w:rPr>
          <w:lang w:eastAsia="en-US"/>
        </w:rPr>
        <w:t>.</w:t>
      </w:r>
      <w:r w:rsidR="001A5317" w:rsidRPr="00D32FC4">
        <w:rPr>
          <w:lang w:eastAsia="en-US"/>
        </w:rPr>
        <w:t xml:space="preserve"> Information about the device and its specifications such as location,</w:t>
      </w:r>
      <w:r w:rsidR="00E32D95" w:rsidRPr="00D32FC4">
        <w:rPr>
          <w:lang w:eastAsia="en-US"/>
        </w:rPr>
        <w:t xml:space="preserve"> IMEI,</w:t>
      </w:r>
      <w:r w:rsidR="001A5317" w:rsidRPr="00D32FC4">
        <w:rPr>
          <w:lang w:eastAsia="en-US"/>
        </w:rPr>
        <w:t xml:space="preserve"> battery level or free memory available in the device will be relevant for some task that will</w:t>
      </w:r>
      <w:r w:rsidR="00CF03CB" w:rsidRPr="00D32FC4">
        <w:rPr>
          <w:lang w:eastAsia="en-US"/>
        </w:rPr>
        <w:t xml:space="preserve"> be</w:t>
      </w:r>
      <w:r w:rsidR="001A5317" w:rsidRPr="00D32FC4">
        <w:rPr>
          <w:lang w:eastAsia="en-US"/>
        </w:rPr>
        <w:t xml:space="preserve"> refer</w:t>
      </w:r>
      <w:r w:rsidR="00CF03CB" w:rsidRPr="00D32FC4">
        <w:rPr>
          <w:lang w:eastAsia="en-US"/>
        </w:rPr>
        <w:t>red i</w:t>
      </w:r>
      <w:r w:rsidR="007C6F89">
        <w:rPr>
          <w:lang w:eastAsia="en-US"/>
        </w:rPr>
        <w:t xml:space="preserve">n </w:t>
      </w:r>
      <w:hyperlink w:anchor="Cap3" w:history="1">
        <w:r w:rsidR="007C6F89" w:rsidRPr="008C7034">
          <w:rPr>
            <w:rStyle w:val="Hiperligao"/>
            <w:lang w:eastAsia="en-US"/>
          </w:rPr>
          <w:t>chapter 3</w:t>
        </w:r>
      </w:hyperlink>
      <w:r w:rsidR="001A5317" w:rsidRPr="00D32FC4">
        <w:rPr>
          <w:lang w:eastAsia="en-US"/>
        </w:rPr>
        <w:t xml:space="preserve"> </w:t>
      </w:r>
      <w:r w:rsidR="00CF03CB" w:rsidRPr="00D32FC4">
        <w:rPr>
          <w:lang w:eastAsia="en-US"/>
        </w:rPr>
        <w:t>and that's possible to retrieve</w:t>
      </w:r>
      <w:r w:rsidR="007C6F89">
        <w:rPr>
          <w:lang w:eastAsia="en-US"/>
        </w:rPr>
        <w:t>,</w:t>
      </w:r>
      <w:r w:rsidR="00CF03CB" w:rsidRPr="00D32FC4">
        <w:rPr>
          <w:lang w:eastAsia="en-US"/>
        </w:rPr>
        <w:t xml:space="preserve"> as well</w:t>
      </w:r>
      <w:r w:rsidR="001A5317" w:rsidRPr="00D32FC4">
        <w:rPr>
          <w:lang w:eastAsia="en-US"/>
        </w:rPr>
        <w:t xml:space="preserve"> from Android intern</w:t>
      </w:r>
      <w:r w:rsidR="007D4CBB" w:rsidRPr="00D32FC4">
        <w:rPr>
          <w:lang w:eastAsia="en-US"/>
        </w:rPr>
        <w:t>al</w:t>
      </w:r>
      <w:r w:rsidR="001A5317" w:rsidRPr="00D32FC4">
        <w:rPr>
          <w:lang w:eastAsia="en-US"/>
        </w:rPr>
        <w:t xml:space="preserve"> classes. </w:t>
      </w:r>
    </w:p>
    <w:p w14:paraId="37680636" w14:textId="05F20A7A" w:rsidR="001A5317" w:rsidRDefault="001A5317" w:rsidP="00881FF4">
      <w:pPr>
        <w:rPr>
          <w:lang w:eastAsia="en-US"/>
        </w:rPr>
      </w:pPr>
      <w:r w:rsidRPr="00D32FC4">
        <w:rPr>
          <w:lang w:eastAsia="en-US"/>
        </w:rPr>
        <w:t xml:space="preserve">   </w:t>
      </w:r>
      <w:moveFromRangeStart w:id="2507" w:author="tomasrodrigues@ua.pt" w:date="2017-08-05T22:03:00Z" w:name="move489733930"/>
      <w:moveFrom w:id="2508" w:author="tomasrodrigues@ua.pt" w:date="2017-08-05T22:03:00Z">
        <w:r w:rsidR="0019001E" w:rsidRPr="00D32FC4" w:rsidDel="00BF7268">
          <w:rPr>
            <w:lang w:eastAsia="en-US"/>
          </w:rPr>
          <w:t>The t</w:t>
        </w:r>
        <w:r w:rsidRPr="00D32FC4" w:rsidDel="00BF7268">
          <w:rPr>
            <w:lang w:eastAsia="en-US"/>
          </w:rPr>
          <w:t xml:space="preserve">ests implemented in our solution will be detailed </w:t>
        </w:r>
        <w:r w:rsidR="00781807" w:rsidDel="00BF7268">
          <w:rPr>
            <w:lang w:eastAsia="en-US"/>
          </w:rPr>
          <w:t>in</w:t>
        </w:r>
        <w:r w:rsidRPr="00D32FC4" w:rsidDel="00BF7268">
          <w:rPr>
            <w:lang w:eastAsia="en-US"/>
          </w:rPr>
          <w:t xml:space="preserve"> </w:t>
        </w:r>
        <w:r w:rsidR="00B41E4C" w:rsidDel="00BF7268">
          <w:fldChar w:fldCharType="begin"/>
        </w:r>
        <w:r w:rsidR="00B41E4C" w:rsidDel="00BF7268">
          <w:instrText xml:space="preserve"> HYPERLINK \l "Cap4" </w:instrText>
        </w:r>
        <w:r w:rsidR="00B41E4C" w:rsidDel="00BF7268">
          <w:fldChar w:fldCharType="separate"/>
        </w:r>
        <w:r w:rsidRPr="008C7034" w:rsidDel="00BF7268">
          <w:rPr>
            <w:rStyle w:val="Hiperligao"/>
            <w:lang w:eastAsia="en-US"/>
          </w:rPr>
          <w:t>chapter 4</w:t>
        </w:r>
        <w:r w:rsidR="00B41E4C" w:rsidDel="00BF7268">
          <w:rPr>
            <w:rStyle w:val="Hiperligao"/>
            <w:lang w:eastAsia="en-US"/>
          </w:rPr>
          <w:fldChar w:fldCharType="end"/>
        </w:r>
        <w:r w:rsidR="00DE19D6" w:rsidRPr="00D32FC4" w:rsidDel="00BF7268">
          <w:rPr>
            <w:lang w:eastAsia="en-US"/>
          </w:rPr>
          <w:t xml:space="preserve">. </w:t>
        </w:r>
      </w:moveFrom>
      <w:moveFromRangeEnd w:id="2507"/>
      <w:del w:id="2509" w:author="Tomás Rodrigues" w:date="2017-07-28T18:15:00Z">
        <w:r w:rsidR="00DE19D6" w:rsidRPr="00D32FC4" w:rsidDel="00BF14E4">
          <w:rPr>
            <w:lang w:eastAsia="en-US"/>
          </w:rPr>
          <w:delText>A</w:delText>
        </w:r>
        <w:r w:rsidRPr="00D32FC4" w:rsidDel="00BF14E4">
          <w:rPr>
            <w:lang w:eastAsia="en-US"/>
          </w:rPr>
          <w:delText>t market</w:delText>
        </w:r>
      </w:del>
      <w:ins w:id="2510" w:author="Tomás Rodrigues" w:date="2017-07-28T18:15:00Z">
        <w:r w:rsidR="00BF14E4">
          <w:rPr>
            <w:lang w:eastAsia="en-US"/>
          </w:rPr>
          <w:t>Commercially,</w:t>
        </w:r>
      </w:ins>
      <w:ins w:id="2511" w:author="tomasrodrigues@ua.pt" w:date="2017-08-05T22:02:00Z">
        <w:r w:rsidR="00BF7268">
          <w:rPr>
            <w:lang w:eastAsia="en-US"/>
          </w:rPr>
          <w:t xml:space="preserve"> </w:t>
        </w:r>
      </w:ins>
      <w:del w:id="2512" w:author="tomasrodrigues@ua.pt" w:date="2017-08-05T22:02:00Z">
        <w:r w:rsidR="00781807" w:rsidDel="00BF7268">
          <w:rPr>
            <w:lang w:eastAsia="en-US"/>
          </w:rPr>
          <w:delText xml:space="preserve">, </w:delText>
        </w:r>
      </w:del>
      <w:r w:rsidR="00781807">
        <w:rPr>
          <w:lang w:eastAsia="en-US"/>
        </w:rPr>
        <w:t xml:space="preserve">the </w:t>
      </w:r>
      <w:ins w:id="2513" w:author="Tomás Rodrigues" w:date="2017-07-28T18:15:00Z">
        <w:r w:rsidR="00BF14E4">
          <w:rPr>
            <w:lang w:eastAsia="en-US"/>
          </w:rPr>
          <w:t xml:space="preserve">available </w:t>
        </w:r>
      </w:ins>
      <w:r w:rsidR="00781807">
        <w:rPr>
          <w:lang w:eastAsia="en-US"/>
        </w:rPr>
        <w:t>network test</w:t>
      </w:r>
      <w:ins w:id="2514" w:author="Tomás Rodrigues" w:date="2017-07-28T18:15:00Z">
        <w:r w:rsidR="00BF14E4">
          <w:rPr>
            <w:lang w:eastAsia="en-US"/>
          </w:rPr>
          <w:t xml:space="preserve">ing tools </w:t>
        </w:r>
      </w:ins>
      <w:del w:id="2515" w:author="Tomás Rodrigues" w:date="2017-07-28T18:15:00Z">
        <w:r w:rsidR="00781807" w:rsidDel="00BF14E4">
          <w:rPr>
            <w:lang w:eastAsia="en-US"/>
          </w:rPr>
          <w:delText xml:space="preserve">s </w:delText>
        </w:r>
        <w:r w:rsidR="00DE19D6" w:rsidRPr="00D32FC4" w:rsidDel="00BF14E4">
          <w:rPr>
            <w:lang w:eastAsia="en-US"/>
          </w:rPr>
          <w:delText xml:space="preserve">found </w:delText>
        </w:r>
      </w:del>
      <w:r w:rsidRPr="00D32FC4">
        <w:rPr>
          <w:lang w:eastAsia="en-US"/>
        </w:rPr>
        <w:t xml:space="preserve">vary from simple </w:t>
      </w:r>
      <w:commentRangeStart w:id="2516"/>
      <w:r w:rsidRPr="00D32FC4">
        <w:rPr>
          <w:lang w:eastAsia="en-US"/>
        </w:rPr>
        <w:t>PING</w:t>
      </w:r>
      <w:del w:id="2517" w:author="tomasrodrigues@ua.pt" w:date="2017-08-29T18:02:00Z">
        <w:r w:rsidRPr="00D32FC4" w:rsidDel="0036025C">
          <w:rPr>
            <w:lang w:eastAsia="en-US"/>
          </w:rPr>
          <w:delText>’</w:delText>
        </w:r>
      </w:del>
      <w:r w:rsidRPr="00D32FC4">
        <w:rPr>
          <w:lang w:eastAsia="en-US"/>
        </w:rPr>
        <w:t>s</w:t>
      </w:r>
      <w:commentRangeEnd w:id="2516"/>
      <w:r w:rsidR="00BF14E4">
        <w:rPr>
          <w:rStyle w:val="Refdecomentrio"/>
        </w:rPr>
        <w:commentReference w:id="2516"/>
      </w:r>
      <w:r w:rsidRPr="00D32FC4">
        <w:rPr>
          <w:lang w:eastAsia="en-US"/>
        </w:rPr>
        <w:t xml:space="preserve">, </w:t>
      </w:r>
      <w:r w:rsidR="00B41E4C">
        <w:fldChar w:fldCharType="begin"/>
      </w:r>
      <w:r w:rsidR="00B41E4C">
        <w:instrText xml:space="preserve"> HYPERLINK "http://www.thefreedictionary.com/Hypertext+Transfer+Protocol" </w:instrText>
      </w:r>
      <w:r w:rsidR="00B41E4C">
        <w:fldChar w:fldCharType="separate"/>
      </w:r>
      <w:del w:id="2518" w:author="tomasrodrigues@ua.pt" w:date="2017-08-05T20:15:00Z">
        <w:r w:rsidR="00A86E02" w:rsidRPr="00522B9A" w:rsidDel="00FA448D">
          <w:delText>Hypertext Transfer Protocol</w:delText>
        </w:r>
      </w:del>
      <w:r w:rsidR="00A86E02" w:rsidRPr="00522B9A">
        <w:t> </w:t>
      </w:r>
      <w:r w:rsidR="00B41E4C">
        <w:fldChar w:fldCharType="end"/>
      </w:r>
      <w:del w:id="2519" w:author="tomasrodrigues@ua.pt" w:date="2017-08-05T20:15:00Z">
        <w:r w:rsidR="00A86E02" w:rsidDel="00FA448D">
          <w:delText>(</w:delText>
        </w:r>
      </w:del>
      <w:r w:rsidRPr="00D32FC4">
        <w:rPr>
          <w:lang w:eastAsia="en-US"/>
        </w:rPr>
        <w:t>HTTP</w:t>
      </w:r>
      <w:del w:id="2520" w:author="tomasrodrigues@ua.pt" w:date="2017-08-05T20:15:00Z">
        <w:r w:rsidR="00A86E02" w:rsidDel="00FA448D">
          <w:rPr>
            <w:lang w:eastAsia="en-US"/>
          </w:rPr>
          <w:delText>)</w:delText>
        </w:r>
      </w:del>
      <w:r w:rsidRPr="00D32FC4">
        <w:rPr>
          <w:lang w:eastAsia="en-US"/>
        </w:rPr>
        <w:t xml:space="preserve"> Download/Upload, send a</w:t>
      </w:r>
      <w:r w:rsidR="00D8754A">
        <w:rPr>
          <w:lang w:eastAsia="en-US"/>
        </w:rPr>
        <w:t>n</w:t>
      </w:r>
      <w:r w:rsidRPr="00D32FC4">
        <w:rPr>
          <w:lang w:eastAsia="en-US"/>
        </w:rPr>
        <w:t xml:space="preserve"> SMS/</w:t>
      </w:r>
      <w:hyperlink r:id="rId30" w:history="1">
        <w:r w:rsidR="00A86E02" w:rsidRPr="005A10C8">
          <w:t>Multimedia Messaging Service</w:t>
        </w:r>
      </w:hyperlink>
      <w:r w:rsidR="00A86E02">
        <w:t xml:space="preserve"> (</w:t>
      </w:r>
      <w:r w:rsidRPr="00D32FC4">
        <w:rPr>
          <w:lang w:eastAsia="en-US"/>
        </w:rPr>
        <w:t>MM</w:t>
      </w:r>
      <w:r w:rsidR="00DE19D6" w:rsidRPr="00D32FC4">
        <w:rPr>
          <w:lang w:eastAsia="en-US"/>
        </w:rPr>
        <w:t>S</w:t>
      </w:r>
      <w:r w:rsidR="00A86E02">
        <w:rPr>
          <w:lang w:eastAsia="en-US"/>
        </w:rPr>
        <w:t>)</w:t>
      </w:r>
      <w:r w:rsidR="00DE19D6" w:rsidRPr="00D32FC4">
        <w:rPr>
          <w:lang w:eastAsia="en-US"/>
        </w:rPr>
        <w:t xml:space="preserve"> or access an e-mail server to, i</w:t>
      </w:r>
      <w:r w:rsidRPr="00D32FC4">
        <w:rPr>
          <w:lang w:eastAsia="en-US"/>
        </w:rPr>
        <w:t>n some more e</w:t>
      </w:r>
      <w:r w:rsidR="00A86E02">
        <w:rPr>
          <w:lang w:eastAsia="en-US"/>
        </w:rPr>
        <w:t xml:space="preserve">xpensive solutions encountered, voice tests using </w:t>
      </w:r>
      <w:r w:rsidR="00A86E02" w:rsidRPr="00A86E02">
        <w:rPr>
          <w:lang w:eastAsia="en-US"/>
        </w:rPr>
        <w:t xml:space="preserve">Perceptual Evaluation of Speech Quality </w:t>
      </w:r>
      <w:r w:rsidR="00A86E02">
        <w:rPr>
          <w:lang w:eastAsia="en-US"/>
        </w:rPr>
        <w:t>(</w:t>
      </w:r>
      <w:r w:rsidRPr="00D32FC4">
        <w:rPr>
          <w:lang w:eastAsia="en-US"/>
        </w:rPr>
        <w:t>PESQ</w:t>
      </w:r>
      <w:r w:rsidR="00A86E02">
        <w:rPr>
          <w:lang w:eastAsia="en-US"/>
        </w:rPr>
        <w:t>)</w:t>
      </w:r>
      <w:r w:rsidRPr="00D32FC4">
        <w:rPr>
          <w:lang w:eastAsia="en-US"/>
        </w:rPr>
        <w:t xml:space="preserve"> and</w:t>
      </w:r>
      <w:r w:rsidR="00A86E02">
        <w:rPr>
          <w:lang w:eastAsia="en-US"/>
        </w:rPr>
        <w:t xml:space="preserve"> </w:t>
      </w:r>
      <w:r w:rsidR="00A86E02" w:rsidRPr="00A86E02">
        <w:rPr>
          <w:lang w:eastAsia="en-US"/>
        </w:rPr>
        <w:t>Perceptual Objective Listening Quality Assessment</w:t>
      </w:r>
      <w:r w:rsidR="00A86E02" w:rsidRPr="00D32FC4">
        <w:rPr>
          <w:lang w:eastAsia="en-US"/>
        </w:rPr>
        <w:t xml:space="preserve"> </w:t>
      </w:r>
      <w:r w:rsidRPr="00D32FC4">
        <w:rPr>
          <w:lang w:eastAsia="en-US"/>
        </w:rPr>
        <w:t xml:space="preserve"> </w:t>
      </w:r>
      <w:r w:rsidR="00A86E02">
        <w:rPr>
          <w:lang w:eastAsia="en-US"/>
        </w:rPr>
        <w:t>(</w:t>
      </w:r>
      <w:r w:rsidRPr="00D32FC4">
        <w:rPr>
          <w:lang w:eastAsia="en-US"/>
        </w:rPr>
        <w:t>POLQA</w:t>
      </w:r>
      <w:r w:rsidR="00A86E02">
        <w:rPr>
          <w:lang w:eastAsia="en-US"/>
        </w:rPr>
        <w:t>)</w:t>
      </w:r>
      <w:r w:rsidRPr="00D32FC4">
        <w:rPr>
          <w:lang w:eastAsia="en-US"/>
        </w:rPr>
        <w:t>, OTT applications like Skype</w:t>
      </w:r>
      <w:r w:rsidR="003D6F25" w:rsidRPr="00D32FC4">
        <w:rPr>
          <w:lang w:eastAsia="en-US"/>
        </w:rPr>
        <w:t xml:space="preserve"> or YouTube</w:t>
      </w:r>
      <w:r w:rsidRPr="00D32FC4">
        <w:rPr>
          <w:lang w:eastAsia="en-US"/>
        </w:rPr>
        <w:t xml:space="preserve">, video streaming quality and </w:t>
      </w:r>
      <w:r w:rsidR="00DE19D6" w:rsidRPr="00D32FC4">
        <w:rPr>
          <w:lang w:eastAsia="en-US"/>
        </w:rPr>
        <w:t xml:space="preserve">tests to </w:t>
      </w:r>
      <w:r w:rsidRPr="00D32FC4">
        <w:rPr>
          <w:lang w:eastAsia="en-US"/>
        </w:rPr>
        <w:t xml:space="preserve">other applications in vogue like </w:t>
      </w:r>
      <w:r w:rsidR="00781807">
        <w:rPr>
          <w:lang w:eastAsia="en-US"/>
        </w:rPr>
        <w:t>F</w:t>
      </w:r>
      <w:r w:rsidRPr="00D32FC4">
        <w:rPr>
          <w:lang w:eastAsia="en-US"/>
        </w:rPr>
        <w:t>acebook, Yo</w:t>
      </w:r>
      <w:r w:rsidR="00781807">
        <w:rPr>
          <w:lang w:eastAsia="en-US"/>
        </w:rPr>
        <w:t>uTube and D</w:t>
      </w:r>
      <w:r w:rsidRPr="00D32FC4">
        <w:rPr>
          <w:lang w:eastAsia="en-US"/>
        </w:rPr>
        <w:t>ropbox in the various technologies (EDGE, GSM, HSPA+, LTE, …)</w:t>
      </w:r>
      <w:ins w:id="2521" w:author="tomasrodrigues@ua.pt" w:date="2017-08-05T22:03:00Z">
        <w:r w:rsidR="00BF7268">
          <w:rPr>
            <w:lang w:eastAsia="en-US"/>
          </w:rPr>
          <w:t xml:space="preserve">. </w:t>
        </w:r>
      </w:ins>
      <w:commentRangeStart w:id="2522"/>
      <w:del w:id="2523" w:author="tomasrodrigues@ua.pt" w:date="2017-08-05T22:03:00Z">
        <w:r w:rsidRPr="00D32FC4" w:rsidDel="00BF7268">
          <w:rPr>
            <w:lang w:eastAsia="en-US"/>
          </w:rPr>
          <w:delText>.</w:delText>
        </w:r>
      </w:del>
      <w:moveToRangeStart w:id="2524" w:author="tomasrodrigues@ua.pt" w:date="2017-08-05T22:03:00Z" w:name="move489733930"/>
      <w:moveTo w:id="2525" w:author="tomasrodrigues@ua.pt" w:date="2017-08-05T22:03:00Z">
        <w:del w:id="2526" w:author="tomasrodrigues@ua.pt" w:date="2017-08-05T22:03:00Z">
          <w:r w:rsidR="00BF7268" w:rsidRPr="00D32FC4" w:rsidDel="00BF7268">
            <w:rPr>
              <w:lang w:eastAsia="en-US"/>
            </w:rPr>
            <w:delText xml:space="preserve">The tests implemented in our solution will be detailed </w:delText>
          </w:r>
          <w:r w:rsidR="00BF7268" w:rsidDel="00BF7268">
            <w:rPr>
              <w:lang w:eastAsia="en-US"/>
            </w:rPr>
            <w:delText>in</w:delText>
          </w:r>
          <w:r w:rsidR="00BF7268" w:rsidRPr="00D32FC4" w:rsidDel="00BF7268">
            <w:rPr>
              <w:lang w:eastAsia="en-US"/>
            </w:rPr>
            <w:delText xml:space="preserve"> </w:delText>
          </w:r>
          <w:r w:rsidR="00BF7268" w:rsidDel="00BF7268">
            <w:fldChar w:fldCharType="begin"/>
          </w:r>
          <w:r w:rsidR="00BF7268" w:rsidDel="00BF7268">
            <w:delInstrText xml:space="preserve"> HYPERLINK \l "Cap4" </w:delInstrText>
          </w:r>
          <w:r w:rsidR="00BF7268" w:rsidDel="00BF7268">
            <w:fldChar w:fldCharType="separate"/>
          </w:r>
          <w:r w:rsidR="00BF7268" w:rsidRPr="008C7034" w:rsidDel="00BF7268">
            <w:rPr>
              <w:rStyle w:val="Hiperligao"/>
              <w:lang w:eastAsia="en-US"/>
            </w:rPr>
            <w:delText>chapter 4</w:delText>
          </w:r>
          <w:r w:rsidR="00BF7268" w:rsidDel="00BF7268">
            <w:rPr>
              <w:rStyle w:val="Hiperligao"/>
              <w:lang w:eastAsia="en-US"/>
            </w:rPr>
            <w:fldChar w:fldCharType="end"/>
          </w:r>
          <w:r w:rsidR="00BF7268" w:rsidRPr="00D32FC4" w:rsidDel="00BF7268">
            <w:rPr>
              <w:lang w:eastAsia="en-US"/>
            </w:rPr>
            <w:delText xml:space="preserve">. </w:delText>
          </w:r>
        </w:del>
      </w:moveTo>
      <w:moveToRangeEnd w:id="2524"/>
      <w:del w:id="2527" w:author="tomasrodrigues@ua.pt" w:date="2017-08-05T22:03:00Z">
        <w:r w:rsidRPr="00D32FC4" w:rsidDel="00BF7268">
          <w:rPr>
            <w:lang w:eastAsia="en-US"/>
          </w:rPr>
          <w:delText xml:space="preserve"> </w:delText>
        </w:r>
      </w:del>
      <w:commentRangeStart w:id="2528"/>
      <w:r w:rsidRPr="00D32FC4">
        <w:rPr>
          <w:lang w:eastAsia="en-US"/>
        </w:rPr>
        <w:t xml:space="preserve">Still </w:t>
      </w:r>
      <w:r w:rsidR="00902DC0">
        <w:rPr>
          <w:lang w:eastAsia="en-US"/>
        </w:rPr>
        <w:t>on these more complex solutions</w:t>
      </w:r>
      <w:ins w:id="2529" w:author="tomasrodrigues@ua.pt" w:date="2017-08-29T16:16:00Z">
        <w:r w:rsidR="00434B2D">
          <w:rPr>
            <w:lang w:eastAsia="en-US"/>
          </w:rPr>
          <w:t>,</w:t>
        </w:r>
      </w:ins>
      <w:r w:rsidR="00902DC0">
        <w:rPr>
          <w:lang w:eastAsia="en-US"/>
        </w:rPr>
        <w:t xml:space="preserve"> </w:t>
      </w:r>
      <w:del w:id="2530" w:author="tomasrodrigues@ua.pt" w:date="2017-08-29T16:16:00Z">
        <w:r w:rsidR="00902DC0" w:rsidDel="00434B2D">
          <w:rPr>
            <w:lang w:eastAsia="en-US"/>
          </w:rPr>
          <w:delText>with</w:delText>
        </w:r>
        <w:r w:rsidRPr="00D32FC4" w:rsidDel="00434B2D">
          <w:rPr>
            <w:lang w:eastAsia="en-US"/>
          </w:rPr>
          <w:delText xml:space="preserve"> </w:delText>
        </w:r>
      </w:del>
      <w:ins w:id="2531" w:author="tomasrodrigues@ua.pt" w:date="2017-08-29T16:16:00Z">
        <w:r w:rsidR="00434B2D">
          <w:rPr>
            <w:lang w:eastAsia="en-US"/>
          </w:rPr>
          <w:t>the</w:t>
        </w:r>
        <w:r w:rsidR="00434B2D" w:rsidRPr="00D32FC4">
          <w:rPr>
            <w:lang w:eastAsia="en-US"/>
          </w:rPr>
          <w:t xml:space="preserve"> </w:t>
        </w:r>
      </w:ins>
      <w:del w:id="2532" w:author="tomasrodrigues@ua.pt" w:date="2017-08-29T16:16:00Z">
        <w:r w:rsidR="00781807" w:rsidDel="00434B2D">
          <w:rPr>
            <w:lang w:eastAsia="en-US"/>
          </w:rPr>
          <w:delText xml:space="preserve">the </w:delText>
        </w:r>
      </w:del>
      <w:r w:rsidR="00781807">
        <w:rPr>
          <w:lang w:eastAsia="en-US"/>
        </w:rPr>
        <w:t xml:space="preserve">support for </w:t>
      </w:r>
      <w:r w:rsidR="00902DC0">
        <w:rPr>
          <w:lang w:eastAsia="en-US"/>
        </w:rPr>
        <w:t xml:space="preserve">the </w:t>
      </w:r>
      <w:r w:rsidR="00781807">
        <w:rPr>
          <w:lang w:eastAsia="en-US"/>
        </w:rPr>
        <w:t>VoLTE</w:t>
      </w:r>
      <w:r w:rsidR="00902DC0">
        <w:rPr>
          <w:lang w:eastAsia="en-US"/>
        </w:rPr>
        <w:t xml:space="preserve"> technology is available</w:t>
      </w:r>
      <w:ins w:id="2533" w:author="tomasrodrigues@ua.pt" w:date="2017-08-29T16:16:00Z">
        <w:r w:rsidR="00434B2D">
          <w:rPr>
            <w:lang w:eastAsia="en-US"/>
          </w:rPr>
          <w:t xml:space="preserve"> and </w:t>
        </w:r>
      </w:ins>
      <w:del w:id="2534" w:author="tomasrodrigues@ua.pt" w:date="2017-08-29T16:16:00Z">
        <w:r w:rsidR="00902DC0" w:rsidDel="00434B2D">
          <w:rPr>
            <w:lang w:eastAsia="en-US"/>
          </w:rPr>
          <w:delText xml:space="preserve">. Also, </w:delText>
        </w:r>
      </w:del>
      <w:r w:rsidR="00902DC0">
        <w:rPr>
          <w:lang w:eastAsia="en-US"/>
        </w:rPr>
        <w:t>f</w:t>
      </w:r>
      <w:r w:rsidRPr="00D32FC4">
        <w:rPr>
          <w:lang w:eastAsia="en-US"/>
        </w:rPr>
        <w:t xml:space="preserve">or </w:t>
      </w:r>
      <w:r w:rsidR="00902DC0">
        <w:rPr>
          <w:lang w:eastAsia="en-US"/>
        </w:rPr>
        <w:t xml:space="preserve">interested </w:t>
      </w:r>
      <w:r w:rsidRPr="00D32FC4">
        <w:rPr>
          <w:lang w:eastAsia="en-US"/>
        </w:rPr>
        <w:t>clients</w:t>
      </w:r>
      <w:r w:rsidR="00902DC0">
        <w:rPr>
          <w:lang w:eastAsia="en-US"/>
        </w:rPr>
        <w:t>, the deployment, training and</w:t>
      </w:r>
      <w:r w:rsidRPr="00D32FC4">
        <w:rPr>
          <w:lang w:eastAsia="en-US"/>
        </w:rPr>
        <w:t xml:space="preserve"> support </w:t>
      </w:r>
      <w:r w:rsidR="00902DC0">
        <w:rPr>
          <w:lang w:eastAsia="en-US"/>
        </w:rPr>
        <w:t>is</w:t>
      </w:r>
      <w:r w:rsidRPr="00D32FC4">
        <w:rPr>
          <w:lang w:eastAsia="en-US"/>
        </w:rPr>
        <w:t xml:space="preserve"> </w:t>
      </w:r>
      <w:ins w:id="2535" w:author="tomasrodrigues@ua.pt" w:date="2017-08-29T16:16:00Z">
        <w:r w:rsidR="00434B2D">
          <w:rPr>
            <w:lang w:eastAsia="en-US"/>
          </w:rPr>
          <w:t xml:space="preserve">also </w:t>
        </w:r>
      </w:ins>
      <w:r w:rsidRPr="00D32FC4">
        <w:rPr>
          <w:lang w:eastAsia="en-US"/>
        </w:rPr>
        <w:t>offered by a couple of years</w:t>
      </w:r>
      <w:r w:rsidR="00902DC0">
        <w:rPr>
          <w:lang w:eastAsia="en-US"/>
        </w:rPr>
        <w:t>.</w:t>
      </w:r>
      <w:commentRangeEnd w:id="2528"/>
      <w:r w:rsidR="00BF14E4">
        <w:rPr>
          <w:rStyle w:val="Refdecomentrio"/>
        </w:rPr>
        <w:commentReference w:id="2528"/>
      </w:r>
      <w:commentRangeEnd w:id="2522"/>
      <w:r w:rsidR="00434B2D">
        <w:rPr>
          <w:rStyle w:val="Refdecomentrio"/>
        </w:rPr>
        <w:commentReference w:id="2522"/>
      </w:r>
    </w:p>
    <w:p w14:paraId="2CC31A96" w14:textId="77777777" w:rsidR="00902DC0" w:rsidRPr="0065686F" w:rsidRDefault="00902DC0" w:rsidP="00902DC0">
      <w:pPr>
        <w:pStyle w:val="Cabealho6"/>
      </w:pPr>
    </w:p>
    <w:p w14:paraId="53DFC595" w14:textId="77777777" w:rsidR="00737341" w:rsidRDefault="009C2A77" w:rsidP="00536180">
      <w:pPr>
        <w:keepNext/>
        <w:jc w:val="center"/>
      </w:pPr>
      <w:r w:rsidRPr="00D32FC4">
        <w:rPr>
          <w:noProof/>
          <w:lang w:val="pt-PT"/>
        </w:rPr>
        <w:drawing>
          <wp:inline distT="0" distB="0" distL="0" distR="0" wp14:anchorId="58C3BF83" wp14:editId="6D8F8F5E">
            <wp:extent cx="5145206" cy="1893804"/>
            <wp:effectExtent l="0" t="0" r="0" b="0"/>
            <wp:docPr id="31" name="Picture 7" descr="http://i.imgur.com/oQXMqH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oQXMqHl.png"/>
                    <pic:cNvPicPr>
                      <a:picLocks noChangeAspect="1" noChangeArrowheads="1"/>
                    </pic:cNvPicPr>
                  </pic:nvPicPr>
                  <pic:blipFill>
                    <a:blip r:embed="rId31" cstate="print"/>
                    <a:srcRect/>
                    <a:stretch>
                      <a:fillRect/>
                    </a:stretch>
                  </pic:blipFill>
                  <pic:spPr bwMode="auto">
                    <a:xfrm>
                      <a:off x="0" y="0"/>
                      <a:ext cx="5219024" cy="1920974"/>
                    </a:xfrm>
                    <a:prstGeom prst="rect">
                      <a:avLst/>
                    </a:prstGeom>
                    <a:noFill/>
                    <a:ln w="9525">
                      <a:noFill/>
                      <a:miter lim="800000"/>
                      <a:headEnd/>
                      <a:tailEnd/>
                    </a:ln>
                  </pic:spPr>
                </pic:pic>
              </a:graphicData>
            </a:graphic>
          </wp:inline>
        </w:drawing>
      </w:r>
    </w:p>
    <w:p w14:paraId="4AABBDD8" w14:textId="20E3BB15" w:rsidR="009C2A77" w:rsidRPr="005A10C8" w:rsidRDefault="00737341" w:rsidP="00536180">
      <w:pPr>
        <w:pStyle w:val="Legenda"/>
        <w:jc w:val="center"/>
        <w:rPr>
          <w:lang w:val="en-US"/>
        </w:rPr>
      </w:pPr>
      <w:bookmarkStart w:id="2536" w:name="_Toc489744285"/>
      <w:r w:rsidRPr="00737341">
        <w:rPr>
          <w:lang w:val="en-US"/>
        </w:rPr>
        <w:t xml:space="preserve">Figure </w:t>
      </w:r>
      <w:ins w:id="2537"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2</w:t>
      </w:r>
      <w:ins w:id="2538"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539" w:author="tomasrodrigues@ua.pt" w:date="2017-08-30T16:03:00Z">
        <w:r w:rsidR="00725F1B">
          <w:rPr>
            <w:noProof/>
            <w:lang w:val="en-US"/>
          </w:rPr>
          <w:t>13</w:t>
        </w:r>
      </w:ins>
      <w:ins w:id="2540" w:author="tomasrodrigues@ua.pt" w:date="2017-08-03T17:53:00Z">
        <w:r w:rsidR="00DF060B">
          <w:rPr>
            <w:lang w:val="en-US"/>
          </w:rPr>
          <w:fldChar w:fldCharType="end"/>
        </w:r>
      </w:ins>
      <w:del w:id="2541"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13</w:delText>
        </w:r>
        <w:r w:rsidR="00021318" w:rsidDel="005A5DE0">
          <w:rPr>
            <w:lang w:val="en-US"/>
          </w:rPr>
          <w:fldChar w:fldCharType="end"/>
        </w:r>
      </w:del>
      <w:r w:rsidRPr="00737341">
        <w:rPr>
          <w:lang w:val="en-US"/>
        </w:rPr>
        <w:t xml:space="preserve"> - Existing concurrent solutions</w:t>
      </w:r>
      <w:bookmarkEnd w:id="2536"/>
    </w:p>
    <w:p w14:paraId="399EE3B5" w14:textId="0AB7B033" w:rsidR="00362BED" w:rsidRPr="00D32FC4" w:rsidRDefault="009C2A77" w:rsidP="003D6F25">
      <w:pPr>
        <w:rPr>
          <w:lang w:eastAsia="en-US"/>
        </w:rPr>
      </w:pPr>
      <w:r>
        <w:rPr>
          <w:lang w:eastAsia="en-US"/>
        </w:rPr>
        <w:t xml:space="preserve">   </w:t>
      </w:r>
      <w:r w:rsidR="00536180">
        <w:rPr>
          <w:lang w:eastAsia="en-US"/>
        </w:rPr>
        <w:t>The table 2.6</w:t>
      </w:r>
      <w:r w:rsidR="00180388" w:rsidRPr="00D32FC4">
        <w:rPr>
          <w:lang w:eastAsia="en-US"/>
        </w:rPr>
        <w:t xml:space="preserve"> shows a comparison between the different</w:t>
      </w:r>
      <w:ins w:id="2542" w:author="Tomás Rodrigues" w:date="2017-07-28T18:16:00Z">
        <w:r w:rsidR="00BF14E4">
          <w:rPr>
            <w:lang w:eastAsia="en-US"/>
          </w:rPr>
          <w:t xml:space="preserve"> encountered</w:t>
        </w:r>
      </w:ins>
      <w:r w:rsidR="00180388" w:rsidRPr="00D32FC4">
        <w:rPr>
          <w:lang w:eastAsia="en-US"/>
        </w:rPr>
        <w:t xml:space="preserve"> solutions</w:t>
      </w:r>
      <w:del w:id="2543" w:author="Tomás Rodrigues" w:date="2017-07-28T18:16:00Z">
        <w:r w:rsidR="00180388" w:rsidRPr="00D32FC4" w:rsidDel="00BF14E4">
          <w:rPr>
            <w:lang w:eastAsia="en-US"/>
          </w:rPr>
          <w:delText xml:space="preserve"> encountered</w:delText>
        </w:r>
      </w:del>
      <w:r w:rsidR="00362BED" w:rsidRPr="00D32FC4">
        <w:rPr>
          <w:lang w:eastAsia="en-US"/>
        </w:rPr>
        <w:t>. Reinforcing the idea and the mobile operating system’s market share</w:t>
      </w:r>
      <w:r w:rsidR="00121574">
        <w:rPr>
          <w:lang w:eastAsia="en-US"/>
        </w:rPr>
        <w:t>,</w:t>
      </w:r>
      <w:r w:rsidR="00362BED" w:rsidRPr="00D32FC4">
        <w:rPr>
          <w:lang w:eastAsia="en-US"/>
        </w:rPr>
        <w:t xml:space="preserve"> presented </w:t>
      </w:r>
      <w:r w:rsidR="00D8754A">
        <w:rPr>
          <w:lang w:eastAsia="en-US"/>
        </w:rPr>
        <w:t>in</w:t>
      </w:r>
      <w:r w:rsidR="00362BED" w:rsidRPr="00D32FC4">
        <w:rPr>
          <w:lang w:eastAsia="en-US"/>
        </w:rPr>
        <w:t xml:space="preserve"> </w:t>
      </w:r>
      <w:hyperlink w:anchor="Ref2_5" w:history="1">
        <w:r w:rsidR="00362BED" w:rsidRPr="00A832BF">
          <w:rPr>
            <w:rStyle w:val="Hiperligao"/>
            <w:lang w:eastAsia="en-US"/>
          </w:rPr>
          <w:t>subsection 2.5</w:t>
        </w:r>
      </w:hyperlink>
      <w:r w:rsidR="00121574">
        <w:rPr>
          <w:lang w:eastAsia="en-US"/>
        </w:rPr>
        <w:t>,</w:t>
      </w:r>
      <w:r w:rsidR="00362BED" w:rsidRPr="00D32FC4">
        <w:rPr>
          <w:lang w:eastAsia="en-US"/>
        </w:rPr>
        <w:t xml:space="preserve"> only </w:t>
      </w:r>
      <w:del w:id="2544" w:author="tomasrodrigues@ua.pt" w:date="2017-08-05T21:34:00Z">
        <w:r w:rsidR="00362BED" w:rsidRPr="00D32FC4" w:rsidDel="00B81E06">
          <w:rPr>
            <w:lang w:eastAsia="en-US"/>
          </w:rPr>
          <w:delText xml:space="preserve">three </w:delText>
        </w:r>
      </w:del>
      <w:ins w:id="2545" w:author="tomasrodrigues@ua.pt" w:date="2017-08-05T21:34:00Z">
        <w:r w:rsidR="00B81E06">
          <w:rPr>
            <w:lang w:eastAsia="en-US"/>
          </w:rPr>
          <w:t>four</w:t>
        </w:r>
        <w:r w:rsidR="00B81E06" w:rsidRPr="00D32FC4">
          <w:rPr>
            <w:lang w:eastAsia="en-US"/>
          </w:rPr>
          <w:t xml:space="preserve"> </w:t>
        </w:r>
      </w:ins>
      <w:r w:rsidR="00362BED" w:rsidRPr="00D32FC4">
        <w:rPr>
          <w:lang w:eastAsia="en-US"/>
        </w:rPr>
        <w:t xml:space="preserve">of the sixteen solutions </w:t>
      </w:r>
      <w:r w:rsidR="00121574">
        <w:rPr>
          <w:lang w:eastAsia="en-US"/>
        </w:rPr>
        <w:t>analyzed</w:t>
      </w:r>
      <w:r w:rsidR="00362BED" w:rsidRPr="00D32FC4">
        <w:rPr>
          <w:lang w:eastAsia="en-US"/>
        </w:rPr>
        <w:t xml:space="preserve"> </w:t>
      </w:r>
      <w:r w:rsidR="00121574">
        <w:rPr>
          <w:lang w:eastAsia="en-US"/>
        </w:rPr>
        <w:t>in</w:t>
      </w:r>
      <w:r w:rsidR="00362BED" w:rsidRPr="00D32FC4">
        <w:rPr>
          <w:lang w:eastAsia="en-US"/>
        </w:rPr>
        <w:t xml:space="preserve"> this </w:t>
      </w:r>
      <w:del w:id="2546" w:author="Tomás Rodrigues" w:date="2017-07-28T18:16:00Z">
        <w:r w:rsidR="00362BED" w:rsidRPr="00D32FC4" w:rsidDel="00BF14E4">
          <w:rPr>
            <w:lang w:eastAsia="en-US"/>
          </w:rPr>
          <w:delText xml:space="preserve">dissertation </w:delText>
        </w:r>
      </w:del>
      <w:ins w:id="2547" w:author="Tomás Rodrigues" w:date="2017-07-28T18:16:00Z">
        <w:r w:rsidR="00BF14E4">
          <w:rPr>
            <w:lang w:eastAsia="en-US"/>
          </w:rPr>
          <w:t>wo</w:t>
        </w:r>
      </w:ins>
      <w:ins w:id="2548" w:author="Tomás Rodrigues" w:date="2017-07-28T18:17:00Z">
        <w:r w:rsidR="00BF14E4">
          <w:rPr>
            <w:lang w:eastAsia="en-US"/>
          </w:rPr>
          <w:t>rk</w:t>
        </w:r>
      </w:ins>
      <w:ins w:id="2549" w:author="Tomás Rodrigues" w:date="2017-07-28T18:16:00Z">
        <w:r w:rsidR="00BF14E4" w:rsidRPr="00D32FC4">
          <w:rPr>
            <w:lang w:eastAsia="en-US"/>
          </w:rPr>
          <w:t xml:space="preserve"> </w:t>
        </w:r>
      </w:ins>
      <w:r w:rsidR="00362BED" w:rsidRPr="00D32FC4">
        <w:rPr>
          <w:lang w:eastAsia="en-US"/>
        </w:rPr>
        <w:t xml:space="preserve">had </w:t>
      </w:r>
      <w:r w:rsidR="00121574" w:rsidRPr="00D32FC4">
        <w:rPr>
          <w:lang w:eastAsia="en-US"/>
        </w:rPr>
        <w:t>an</w:t>
      </w:r>
      <w:r w:rsidR="00362BED" w:rsidRPr="00D32FC4">
        <w:rPr>
          <w:lang w:eastAsia="en-US"/>
        </w:rPr>
        <w:t xml:space="preserve"> </w:t>
      </w:r>
      <w:ins w:id="2550" w:author="Tomás Rodrigues" w:date="2017-07-28T18:17:00Z">
        <w:r w:rsidR="009258B8">
          <w:rPr>
            <w:lang w:eastAsia="en-US"/>
          </w:rPr>
          <w:t>i</w:t>
        </w:r>
      </w:ins>
      <w:del w:id="2551" w:author="Tomás Rodrigues" w:date="2017-07-28T18:17:00Z">
        <w:r w:rsidR="00362BED" w:rsidRPr="00D32FC4" w:rsidDel="009258B8">
          <w:rPr>
            <w:lang w:eastAsia="en-US"/>
          </w:rPr>
          <w:delText>I</w:delText>
        </w:r>
      </w:del>
      <w:ins w:id="2552" w:author="Tomás Rodrigues" w:date="2017-07-28T18:17:00Z">
        <w:r w:rsidR="009258B8">
          <w:rPr>
            <w:lang w:eastAsia="en-US"/>
          </w:rPr>
          <w:t>O</w:t>
        </w:r>
      </w:ins>
      <w:del w:id="2553" w:author="Tomás Rodrigues" w:date="2017-07-28T18:17:00Z">
        <w:r w:rsidR="00362BED" w:rsidRPr="00D32FC4" w:rsidDel="009258B8">
          <w:rPr>
            <w:lang w:eastAsia="en-US"/>
          </w:rPr>
          <w:delText>o</w:delText>
        </w:r>
      </w:del>
      <w:r w:rsidR="00362BED" w:rsidRPr="00D32FC4">
        <w:rPr>
          <w:lang w:eastAsia="en-US"/>
        </w:rPr>
        <w:t>S version and the ones who had</w:t>
      </w:r>
      <w:r w:rsidR="00121574">
        <w:rPr>
          <w:lang w:eastAsia="en-US"/>
        </w:rPr>
        <w:t>,</w:t>
      </w:r>
      <w:r w:rsidR="00362BED" w:rsidRPr="00D32FC4">
        <w:rPr>
          <w:lang w:eastAsia="en-US"/>
        </w:rPr>
        <w:t xml:space="preserve"> </w:t>
      </w:r>
      <w:del w:id="2554" w:author="Tomás Rodrigues" w:date="2017-07-28T18:17:00Z">
        <w:r w:rsidR="00362BED" w:rsidRPr="00D32FC4" w:rsidDel="009258B8">
          <w:rPr>
            <w:lang w:eastAsia="en-US"/>
          </w:rPr>
          <w:delText xml:space="preserve">still </w:delText>
        </w:r>
      </w:del>
      <w:ins w:id="2555" w:author="Tomás Rodrigues" w:date="2017-07-28T18:17:00Z">
        <w:r w:rsidR="009258B8">
          <w:rPr>
            <w:lang w:eastAsia="en-US"/>
          </w:rPr>
          <w:t>also</w:t>
        </w:r>
        <w:r w:rsidR="009258B8" w:rsidRPr="00D32FC4">
          <w:rPr>
            <w:lang w:eastAsia="en-US"/>
          </w:rPr>
          <w:t xml:space="preserve"> </w:t>
        </w:r>
      </w:ins>
      <w:r w:rsidR="00362BED" w:rsidRPr="00D32FC4">
        <w:rPr>
          <w:lang w:eastAsia="en-US"/>
        </w:rPr>
        <w:t>had a</w:t>
      </w:r>
      <w:r w:rsidR="00121574">
        <w:rPr>
          <w:lang w:eastAsia="en-US"/>
        </w:rPr>
        <w:t>n</w:t>
      </w:r>
      <w:r w:rsidR="00362BED" w:rsidRPr="00D32FC4">
        <w:rPr>
          <w:lang w:eastAsia="en-US"/>
        </w:rPr>
        <w:t xml:space="preserve"> </w:t>
      </w:r>
      <w:r w:rsidR="00362BED" w:rsidRPr="00D32FC4">
        <w:rPr>
          <w:lang w:eastAsia="en-US"/>
        </w:rPr>
        <w:lastRenderedPageBreak/>
        <w:t xml:space="preserve">Android version as well. The remaining solutions were developed exclusively for </w:t>
      </w:r>
      <w:r w:rsidR="00121574">
        <w:rPr>
          <w:lang w:eastAsia="en-US"/>
        </w:rPr>
        <w:t xml:space="preserve">the </w:t>
      </w:r>
      <w:r w:rsidR="00362BED" w:rsidRPr="00D32FC4">
        <w:rPr>
          <w:lang w:eastAsia="en-US"/>
        </w:rPr>
        <w:t xml:space="preserve">Android OS. </w:t>
      </w:r>
      <w:commentRangeStart w:id="2556"/>
      <w:r w:rsidR="00362BED" w:rsidRPr="00D32FC4">
        <w:rPr>
          <w:lang w:eastAsia="en-US"/>
        </w:rPr>
        <w:t>The POLQA column</w:t>
      </w:r>
      <w:r w:rsidR="00121574">
        <w:rPr>
          <w:lang w:eastAsia="en-US"/>
        </w:rPr>
        <w:t xml:space="preserve"> </w:t>
      </w:r>
      <w:del w:id="2557" w:author="tomasrodrigues@ua.pt" w:date="2017-08-29T16:18:00Z">
        <w:r w:rsidR="00121574" w:rsidDel="00434B2D">
          <w:rPr>
            <w:lang w:eastAsia="en-US"/>
          </w:rPr>
          <w:delText>showed</w:delText>
        </w:r>
        <w:r w:rsidR="00362BED" w:rsidRPr="00D32FC4" w:rsidDel="00434B2D">
          <w:rPr>
            <w:lang w:eastAsia="en-US"/>
          </w:rPr>
          <w:delText xml:space="preserve"> </w:delText>
        </w:r>
      </w:del>
      <w:r w:rsidR="003D6F25" w:rsidRPr="00D32FC4">
        <w:rPr>
          <w:lang w:eastAsia="en-US"/>
        </w:rPr>
        <w:t>it</w:t>
      </w:r>
      <w:ins w:id="2558" w:author="tomasrodrigues@ua.pt" w:date="2017-08-29T16:18:00Z">
        <w:r w:rsidR="00434B2D">
          <w:rPr>
            <w:lang w:eastAsia="en-US"/>
          </w:rPr>
          <w:t>s</w:t>
        </w:r>
      </w:ins>
      <w:del w:id="2559" w:author="tomasrodrigues@ua.pt" w:date="2017-08-29T16:18:00Z">
        <w:r w:rsidR="003D6F25" w:rsidRPr="00D32FC4" w:rsidDel="00434B2D">
          <w:rPr>
            <w:lang w:eastAsia="en-US"/>
          </w:rPr>
          <w:delText>’s</w:delText>
        </w:r>
      </w:del>
      <w:r w:rsidR="003D6F25" w:rsidRPr="00D32FC4">
        <w:rPr>
          <w:lang w:eastAsia="en-US"/>
        </w:rPr>
        <w:t xml:space="preserve"> related</w:t>
      </w:r>
      <w:r w:rsidR="00362BED" w:rsidRPr="00D32FC4">
        <w:rPr>
          <w:lang w:eastAsia="en-US"/>
        </w:rPr>
        <w:t xml:space="preserve"> </w:t>
      </w:r>
      <w:r w:rsidR="00121574">
        <w:rPr>
          <w:lang w:eastAsia="en-US"/>
        </w:rPr>
        <w:t>with</w:t>
      </w:r>
      <w:r w:rsidR="00362BED" w:rsidRPr="00D32FC4">
        <w:rPr>
          <w:lang w:eastAsia="en-US"/>
        </w:rPr>
        <w:t xml:space="preserve"> </w:t>
      </w:r>
      <w:ins w:id="2560" w:author="tomasrodrigues@ua.pt" w:date="2017-08-29T16:18:00Z">
        <w:r w:rsidR="00434B2D">
          <w:rPr>
            <w:lang w:eastAsia="en-US"/>
          </w:rPr>
          <w:t xml:space="preserve">the </w:t>
        </w:r>
      </w:ins>
      <w:r w:rsidR="00362BED" w:rsidRPr="00D32FC4">
        <w:rPr>
          <w:lang w:eastAsia="en-US"/>
        </w:rPr>
        <w:t>voice tests</w:t>
      </w:r>
      <w:ins w:id="2561" w:author="tomasrodrigues@ua.pt" w:date="2017-08-29T16:18:00Z">
        <w:r w:rsidR="00434B2D">
          <w:rPr>
            <w:lang w:eastAsia="en-US"/>
          </w:rPr>
          <w:t xml:space="preserve">. </w:t>
        </w:r>
      </w:ins>
      <w:del w:id="2562" w:author="tomasrodrigues@ua.pt" w:date="2017-08-29T16:18:00Z">
        <w:r w:rsidR="00362BED" w:rsidRPr="00D32FC4" w:rsidDel="00434B2D">
          <w:rPr>
            <w:lang w:eastAsia="en-US"/>
          </w:rPr>
          <w:delText xml:space="preserve"> </w:delText>
        </w:r>
        <w:r w:rsidR="003D6F25" w:rsidRPr="00D32FC4" w:rsidDel="00434B2D">
          <w:rPr>
            <w:lang w:eastAsia="en-US"/>
          </w:rPr>
          <w:delText xml:space="preserve">and </w:delText>
        </w:r>
      </w:del>
      <w:ins w:id="2563" w:author="tomasrodrigues@ua.pt" w:date="2017-08-29T16:18:00Z">
        <w:r w:rsidR="00434B2D">
          <w:rPr>
            <w:lang w:eastAsia="en-US"/>
          </w:rPr>
          <w:t>Its</w:t>
        </w:r>
      </w:ins>
      <w:del w:id="2564" w:author="tomasrodrigues@ua.pt" w:date="2017-08-29T16:18:00Z">
        <w:r w:rsidR="00121574" w:rsidDel="00434B2D">
          <w:rPr>
            <w:lang w:eastAsia="en-US"/>
          </w:rPr>
          <w:delText>its</w:delText>
        </w:r>
      </w:del>
      <w:r w:rsidR="003D6F25" w:rsidRPr="00D32FC4">
        <w:rPr>
          <w:lang w:eastAsia="en-US"/>
        </w:rPr>
        <w:t xml:space="preserve"> goal</w:t>
      </w:r>
      <w:ins w:id="2565" w:author="tomasrodrigues@ua.pt" w:date="2017-08-29T16:18:00Z">
        <w:r w:rsidR="00434B2D">
          <w:rPr>
            <w:lang w:eastAsia="en-US"/>
          </w:rPr>
          <w:t>, as already referred,</w:t>
        </w:r>
      </w:ins>
      <w:r w:rsidR="003D6F25" w:rsidRPr="00D32FC4">
        <w:rPr>
          <w:lang w:eastAsia="en-US"/>
        </w:rPr>
        <w:t xml:space="preserve"> is to</w:t>
      </w:r>
      <w:r w:rsidR="00362BED" w:rsidRPr="00D32FC4">
        <w:rPr>
          <w:lang w:eastAsia="en-US"/>
        </w:rPr>
        <w:t xml:space="preserve"> predic</w:t>
      </w:r>
      <w:r w:rsidR="003D6F25" w:rsidRPr="00D32FC4">
        <w:rPr>
          <w:lang w:eastAsia="en-US"/>
        </w:rPr>
        <w:t>t</w:t>
      </w:r>
      <w:r w:rsidR="00121574">
        <w:rPr>
          <w:lang w:eastAsia="en-US"/>
        </w:rPr>
        <w:t xml:space="preserve"> speech quality by performing a </w:t>
      </w:r>
      <w:r w:rsidR="00362BED" w:rsidRPr="00D32FC4">
        <w:rPr>
          <w:lang w:eastAsia="en-US"/>
        </w:rPr>
        <w:t>digital speech signal</w:t>
      </w:r>
      <w:r w:rsidR="00121574">
        <w:rPr>
          <w:lang w:eastAsia="en-US"/>
        </w:rPr>
        <w:t>s</w:t>
      </w:r>
      <w:r w:rsidR="00362BED" w:rsidRPr="00D32FC4">
        <w:rPr>
          <w:lang w:eastAsia="en-US"/>
        </w:rPr>
        <w:t xml:space="preserve"> analysis</w:t>
      </w:r>
      <w:r w:rsidR="003D6F25" w:rsidRPr="00D32FC4">
        <w:rPr>
          <w:lang w:eastAsia="en-US"/>
        </w:rPr>
        <w:t>.</w:t>
      </w:r>
      <w:commentRangeEnd w:id="2556"/>
      <w:r w:rsidR="00434B2D">
        <w:rPr>
          <w:rStyle w:val="Refdecomentrio"/>
        </w:rPr>
        <w:commentReference w:id="2556"/>
      </w:r>
    </w:p>
    <w:p w14:paraId="1F92613C" w14:textId="2722A7FB" w:rsidR="00696A1E" w:rsidRDefault="00EF774F" w:rsidP="00902DC0">
      <w:pPr>
        <w:rPr>
          <w:rFonts w:eastAsiaTheme="minorHAnsi"/>
        </w:rPr>
      </w:pPr>
      <w:r w:rsidRPr="00D32FC4">
        <w:rPr>
          <w:rFonts w:eastAsiaTheme="minorHAnsi"/>
        </w:rPr>
        <w:t xml:space="preserve">   </w:t>
      </w:r>
      <w:r w:rsidR="003D6F25" w:rsidRPr="00D32FC4">
        <w:rPr>
          <w:rFonts w:eastAsiaTheme="minorHAnsi"/>
        </w:rPr>
        <w:t xml:space="preserve">Not all the solutions were tested because most of them </w:t>
      </w:r>
      <w:r w:rsidR="00902DC0">
        <w:rPr>
          <w:rFonts w:eastAsiaTheme="minorHAnsi"/>
        </w:rPr>
        <w:t xml:space="preserve">are </w:t>
      </w:r>
      <w:commentRangeStart w:id="2566"/>
      <w:r w:rsidR="00902DC0">
        <w:rPr>
          <w:rFonts w:eastAsiaTheme="minorHAnsi"/>
        </w:rPr>
        <w:t>paid</w:t>
      </w:r>
      <w:commentRangeEnd w:id="2566"/>
      <w:r w:rsidR="009258B8">
        <w:rPr>
          <w:rStyle w:val="Refdecomentrio"/>
        </w:rPr>
        <w:commentReference w:id="2566"/>
      </w:r>
      <w:r w:rsidR="00902DC0">
        <w:rPr>
          <w:rFonts w:eastAsiaTheme="minorHAnsi"/>
        </w:rPr>
        <w:t xml:space="preserve">. </w:t>
      </w:r>
      <w:r w:rsidR="00121574">
        <w:rPr>
          <w:rFonts w:eastAsiaTheme="minorHAnsi"/>
        </w:rPr>
        <w:t xml:space="preserve">A </w:t>
      </w:r>
      <w:r w:rsidR="00781807">
        <w:rPr>
          <w:rFonts w:eastAsiaTheme="minorHAnsi"/>
        </w:rPr>
        <w:t>special</w:t>
      </w:r>
      <w:r w:rsidR="003D6F25" w:rsidRPr="00D32FC4">
        <w:rPr>
          <w:rFonts w:eastAsiaTheme="minorHAnsi"/>
        </w:rPr>
        <w:t xml:space="preserve"> highlight</w:t>
      </w:r>
      <w:r w:rsidR="00121574">
        <w:rPr>
          <w:rFonts w:eastAsiaTheme="minorHAnsi"/>
        </w:rPr>
        <w:t xml:space="preserve"> given to</w:t>
      </w:r>
      <w:r w:rsidR="003D6F25" w:rsidRPr="00D32FC4">
        <w:rPr>
          <w:rFonts w:eastAsiaTheme="minorHAnsi"/>
        </w:rPr>
        <w:t xml:space="preserve"> the QualityProc android Swissqual</w:t>
      </w:r>
      <w:ins w:id="2567" w:author="tomasrodrigues@ua.pt" w:date="2017-08-29T19:10:00Z">
        <w:r w:rsidR="00422CBC">
          <w:rPr>
            <w:rFonts w:eastAsiaTheme="minorHAnsi"/>
          </w:rPr>
          <w:t xml:space="preserve"> </w:t>
        </w:r>
        <w:r w:rsidR="00422CBC">
          <w:rPr>
            <w:rFonts w:eastAsiaTheme="minorHAnsi"/>
          </w:rPr>
          <w:fldChar w:fldCharType="begin"/>
        </w:r>
        <w:r w:rsidR="00422CBC">
          <w:rPr>
            <w:rFonts w:eastAsiaTheme="minorHAnsi"/>
          </w:rPr>
          <w:instrText xml:space="preserve"> HYPERLINK  \l "Ref78" </w:instrText>
        </w:r>
        <w:r w:rsidR="00422CBC">
          <w:rPr>
            <w:rFonts w:eastAsiaTheme="minorHAnsi"/>
          </w:rPr>
          <w:fldChar w:fldCharType="separate"/>
        </w:r>
        <w:r w:rsidR="00422CBC" w:rsidRPr="00BF7268">
          <w:rPr>
            <w:rStyle w:val="Hiperligao"/>
            <w:rFonts w:eastAsiaTheme="minorHAnsi"/>
          </w:rPr>
          <w:t>[78]</w:t>
        </w:r>
        <w:r w:rsidR="00422CBC">
          <w:rPr>
            <w:rFonts w:eastAsiaTheme="minorHAnsi"/>
          </w:rPr>
          <w:fldChar w:fldCharType="end"/>
        </w:r>
      </w:ins>
      <w:r w:rsidR="003D6F25" w:rsidRPr="00D32FC4">
        <w:rPr>
          <w:rFonts w:eastAsiaTheme="minorHAnsi"/>
        </w:rPr>
        <w:t xml:space="preserve"> from Rohde-Schwarz</w:t>
      </w:r>
      <w:r w:rsidR="00121574">
        <w:rPr>
          <w:rFonts w:eastAsiaTheme="minorHAnsi"/>
        </w:rPr>
        <w:t>,</w:t>
      </w:r>
      <w:r w:rsidR="003D6F25" w:rsidRPr="00D32FC4">
        <w:rPr>
          <w:rFonts w:eastAsiaTheme="minorHAnsi"/>
        </w:rPr>
        <w:t xml:space="preserve"> which seemed to be one of the most complete solutions</w:t>
      </w:r>
      <w:r w:rsidR="00121574">
        <w:rPr>
          <w:rFonts w:eastAsiaTheme="minorHAnsi"/>
        </w:rPr>
        <w:t>,</w:t>
      </w:r>
      <w:r w:rsidR="003D6F25" w:rsidRPr="00D32FC4">
        <w:rPr>
          <w:rFonts w:eastAsiaTheme="minorHAnsi"/>
        </w:rPr>
        <w:t xml:space="preserve"> with a</w:t>
      </w:r>
      <w:r w:rsidRPr="00D32FC4">
        <w:rPr>
          <w:rFonts w:eastAsiaTheme="minorHAnsi"/>
        </w:rPr>
        <w:t xml:space="preserve"> </w:t>
      </w:r>
      <w:commentRangeStart w:id="2568"/>
      <w:del w:id="2569" w:author="tomasrodrigues@ua.pt" w:date="2017-08-29T16:19:00Z">
        <w:r w:rsidRPr="00D32FC4" w:rsidDel="00434B2D">
          <w:rPr>
            <w:rFonts w:eastAsiaTheme="minorHAnsi"/>
          </w:rPr>
          <w:delText>suit</w:delText>
        </w:r>
      </w:del>
      <w:r w:rsidRPr="00D32FC4">
        <w:rPr>
          <w:rFonts w:eastAsiaTheme="minorHAnsi"/>
        </w:rPr>
        <w:t xml:space="preserve">case </w:t>
      </w:r>
      <w:commentRangeEnd w:id="2568"/>
      <w:r w:rsidR="00434B2D">
        <w:rPr>
          <w:rStyle w:val="Refdecomentrio"/>
        </w:rPr>
        <w:commentReference w:id="2568"/>
      </w:r>
      <w:r w:rsidRPr="00D32FC4">
        <w:rPr>
          <w:rFonts w:eastAsiaTheme="minorHAnsi"/>
        </w:rPr>
        <w:t>for multiple devices that</w:t>
      </w:r>
      <w:r w:rsidR="00121574">
        <w:rPr>
          <w:rFonts w:eastAsiaTheme="minorHAnsi"/>
        </w:rPr>
        <w:t xml:space="preserve"> could be remotely controlled and s</w:t>
      </w:r>
      <w:r w:rsidRPr="00D32FC4">
        <w:rPr>
          <w:rFonts w:eastAsiaTheme="minorHAnsi"/>
        </w:rPr>
        <w:t>upporting multiple tests</w:t>
      </w:r>
      <w:r w:rsidR="00A4178D" w:rsidRPr="00D32FC4">
        <w:rPr>
          <w:rFonts w:eastAsiaTheme="minorHAnsi"/>
        </w:rPr>
        <w:t xml:space="preserve"> for voice, video, data and messaging</w:t>
      </w:r>
      <w:r w:rsidR="00F7360C">
        <w:rPr>
          <w:rFonts w:eastAsiaTheme="minorHAnsi"/>
        </w:rPr>
        <w:t xml:space="preserve">, </w:t>
      </w:r>
      <w:r w:rsidR="00A4178D" w:rsidRPr="00D32FC4">
        <w:rPr>
          <w:rFonts w:eastAsiaTheme="minorHAnsi"/>
        </w:rPr>
        <w:t>beside</w:t>
      </w:r>
      <w:r w:rsidRPr="00D32FC4">
        <w:rPr>
          <w:rFonts w:eastAsiaTheme="minorHAnsi"/>
        </w:rPr>
        <w:t xml:space="preserve"> the many also performed by other solutions. </w:t>
      </w:r>
      <w:del w:id="2570" w:author="tomasrodrigues@ua.pt" w:date="2017-08-29T16:20:00Z">
        <w:r w:rsidRPr="00D32FC4" w:rsidDel="00434B2D">
          <w:rPr>
            <w:rFonts w:eastAsiaTheme="minorHAnsi"/>
          </w:rPr>
          <w:delText>Testing</w:delText>
        </w:r>
        <w:r w:rsidR="00A4178D" w:rsidRPr="00D32FC4" w:rsidDel="00434B2D">
          <w:rPr>
            <w:rFonts w:eastAsiaTheme="minorHAnsi"/>
          </w:rPr>
          <w:delText xml:space="preserve"> </w:delText>
        </w:r>
        <w:r w:rsidRPr="00D32FC4" w:rsidDel="00434B2D">
          <w:rPr>
            <w:rFonts w:eastAsiaTheme="minorHAnsi"/>
          </w:rPr>
          <w:delText xml:space="preserve">voice quality with POLQA, PESQ </w:delText>
        </w:r>
        <w:r w:rsidR="00A4178D" w:rsidRPr="00D32FC4" w:rsidDel="00434B2D">
          <w:rPr>
            <w:rFonts w:eastAsiaTheme="minorHAnsi"/>
          </w:rPr>
          <w:delText>or</w:delText>
        </w:r>
        <w:r w:rsidRPr="00D32FC4" w:rsidDel="00434B2D">
          <w:rPr>
            <w:rFonts w:eastAsiaTheme="minorHAnsi"/>
          </w:rPr>
          <w:delText xml:space="preserve"> Squad08</w:delText>
        </w:r>
        <w:r w:rsidR="00A4178D" w:rsidRPr="00D32FC4" w:rsidDel="00434B2D">
          <w:rPr>
            <w:rFonts w:eastAsiaTheme="minorHAnsi"/>
          </w:rPr>
          <w:delText xml:space="preserve"> algorithms</w:delText>
        </w:r>
        <w:r w:rsidRPr="00D32FC4" w:rsidDel="00434B2D">
          <w:rPr>
            <w:rFonts w:eastAsiaTheme="minorHAnsi"/>
          </w:rPr>
          <w:delText xml:space="preserve"> and </w:delText>
        </w:r>
        <w:r w:rsidR="00A4178D" w:rsidRPr="00D32FC4" w:rsidDel="00434B2D">
          <w:rPr>
            <w:rFonts w:eastAsiaTheme="minorHAnsi"/>
          </w:rPr>
          <w:delText xml:space="preserve">already </w:delText>
        </w:r>
        <w:r w:rsidRPr="00D32FC4" w:rsidDel="00434B2D">
          <w:rPr>
            <w:rFonts w:eastAsiaTheme="minorHAnsi"/>
          </w:rPr>
          <w:delText>giving support</w:delText>
        </w:r>
      </w:del>
      <w:ins w:id="2571" w:author="Tomás Rodrigues" w:date="2017-07-28T18:19:00Z">
        <w:del w:id="2572" w:author="tomasrodrigues@ua.pt" w:date="2017-08-29T16:20:00Z">
          <w:r w:rsidR="009258B8" w:rsidDel="00434B2D">
            <w:rPr>
              <w:rFonts w:eastAsiaTheme="minorHAnsi"/>
            </w:rPr>
            <w:delText>ting</w:delText>
          </w:r>
        </w:del>
      </w:ins>
      <w:del w:id="2573" w:author="tomasrodrigues@ua.pt" w:date="2017-08-29T16:20:00Z">
        <w:r w:rsidRPr="00D32FC4" w:rsidDel="00434B2D">
          <w:rPr>
            <w:rFonts w:eastAsiaTheme="minorHAnsi"/>
          </w:rPr>
          <w:delText xml:space="preserve"> for devices with VoLTE</w:delText>
        </w:r>
        <w:r w:rsidR="00121574" w:rsidDel="00434B2D">
          <w:rPr>
            <w:rFonts w:eastAsiaTheme="minorHAnsi"/>
          </w:rPr>
          <w:delText xml:space="preserve"> capacities</w:delText>
        </w:r>
      </w:del>
      <w:ins w:id="2574" w:author="Tomás Rodrigues" w:date="2017-07-28T18:19:00Z">
        <w:del w:id="2575" w:author="tomasrodrigues@ua.pt" w:date="2017-08-29T16:20:00Z">
          <w:r w:rsidR="009258B8" w:rsidDel="00434B2D">
            <w:rPr>
              <w:rFonts w:eastAsiaTheme="minorHAnsi"/>
            </w:rPr>
            <w:delText>capabilities</w:delText>
          </w:r>
        </w:del>
      </w:ins>
      <w:del w:id="2576" w:author="tomasrodrigues@ua.pt" w:date="2017-08-29T16:20:00Z">
        <w:r w:rsidR="00121574" w:rsidDel="00434B2D">
          <w:rPr>
            <w:rFonts w:eastAsiaTheme="minorHAnsi"/>
          </w:rPr>
          <w:delText xml:space="preserve">. </w:delText>
        </w:r>
      </w:del>
      <w:r w:rsidR="00C7798A">
        <w:rPr>
          <w:rFonts w:eastAsiaTheme="minorHAnsi"/>
        </w:rPr>
        <w:t>Additionally,</w:t>
      </w:r>
      <w:r w:rsidR="00121574">
        <w:rPr>
          <w:rFonts w:eastAsiaTheme="minorHAnsi"/>
        </w:rPr>
        <w:t xml:space="preserve"> it </w:t>
      </w:r>
      <w:ins w:id="2577" w:author="Tomás Rodrigues" w:date="2017-07-28T18:19:00Z">
        <w:r w:rsidR="009258B8">
          <w:rPr>
            <w:rFonts w:eastAsiaTheme="minorHAnsi"/>
          </w:rPr>
          <w:t xml:space="preserve">supports </w:t>
        </w:r>
      </w:ins>
      <w:del w:id="2578" w:author="Tomás Rodrigues" w:date="2017-07-28T18:19:00Z">
        <w:r w:rsidR="00121574" w:rsidDel="009258B8">
          <w:rPr>
            <w:rFonts w:eastAsiaTheme="minorHAnsi"/>
          </w:rPr>
          <w:delText>had</w:delText>
        </w:r>
        <w:r w:rsidRPr="00D32FC4" w:rsidDel="009258B8">
          <w:rPr>
            <w:rFonts w:eastAsiaTheme="minorHAnsi"/>
          </w:rPr>
          <w:delText xml:space="preserve"> </w:delText>
        </w:r>
      </w:del>
      <w:r w:rsidRPr="00D32FC4">
        <w:rPr>
          <w:rFonts w:eastAsiaTheme="minorHAnsi"/>
        </w:rPr>
        <w:t xml:space="preserve">video streaming quality analysis and data information </w:t>
      </w:r>
      <w:del w:id="2579" w:author="Tomás Rodrigues" w:date="2017-07-28T18:19:00Z">
        <w:r w:rsidRPr="00D32FC4" w:rsidDel="009258B8">
          <w:rPr>
            <w:rFonts w:eastAsiaTheme="minorHAnsi"/>
          </w:rPr>
          <w:delText xml:space="preserve">about </w:delText>
        </w:r>
      </w:del>
      <w:ins w:id="2580" w:author="Tomás Rodrigues" w:date="2017-07-28T18:19:00Z">
        <w:r w:rsidR="009258B8">
          <w:rPr>
            <w:rFonts w:eastAsiaTheme="minorHAnsi"/>
          </w:rPr>
          <w:t>on</w:t>
        </w:r>
        <w:r w:rsidR="009258B8" w:rsidRPr="00D32FC4">
          <w:rPr>
            <w:rFonts w:eastAsiaTheme="minorHAnsi"/>
          </w:rPr>
          <w:t xml:space="preserve"> </w:t>
        </w:r>
      </w:ins>
      <w:r w:rsidRPr="00D32FC4">
        <w:rPr>
          <w:rFonts w:eastAsiaTheme="minorHAnsi"/>
        </w:rPr>
        <w:t xml:space="preserve">OTT </w:t>
      </w:r>
      <w:del w:id="2581" w:author="Tomás Rodrigues" w:date="2017-07-28T18:19:00Z">
        <w:r w:rsidRPr="00D32FC4" w:rsidDel="009258B8">
          <w:rPr>
            <w:rFonts w:eastAsiaTheme="minorHAnsi"/>
          </w:rPr>
          <w:delText xml:space="preserve">apps </w:delText>
        </w:r>
      </w:del>
      <w:ins w:id="2582" w:author="Tomás Rodrigues" w:date="2017-07-28T18:19:00Z">
        <w:r w:rsidR="009258B8">
          <w:rPr>
            <w:rFonts w:eastAsiaTheme="minorHAnsi"/>
          </w:rPr>
          <w:t>services</w:t>
        </w:r>
        <w:r w:rsidR="009258B8" w:rsidRPr="00D32FC4">
          <w:rPr>
            <w:rFonts w:eastAsiaTheme="minorHAnsi"/>
          </w:rPr>
          <w:t xml:space="preserve"> </w:t>
        </w:r>
      </w:ins>
      <w:r w:rsidRPr="00D32FC4">
        <w:rPr>
          <w:rFonts w:eastAsiaTheme="minorHAnsi"/>
        </w:rPr>
        <w:t>like Dro</w:t>
      </w:r>
      <w:r w:rsidR="00121574">
        <w:rPr>
          <w:rFonts w:eastAsiaTheme="minorHAnsi"/>
        </w:rPr>
        <w:t xml:space="preserve">pbox or Facebook. Lastly, it </w:t>
      </w:r>
      <w:del w:id="2583" w:author="Tomás Rodrigues" w:date="2017-07-28T18:19:00Z">
        <w:r w:rsidR="00121574" w:rsidDel="009258B8">
          <w:rPr>
            <w:rFonts w:eastAsiaTheme="minorHAnsi"/>
          </w:rPr>
          <w:delText>has</w:delText>
        </w:r>
        <w:r w:rsidRPr="00D32FC4" w:rsidDel="009258B8">
          <w:rPr>
            <w:rFonts w:eastAsiaTheme="minorHAnsi"/>
          </w:rPr>
          <w:delText xml:space="preserve"> </w:delText>
        </w:r>
      </w:del>
      <w:ins w:id="2584" w:author="Tomás Rodrigues" w:date="2017-07-28T18:19:00Z">
        <w:r w:rsidR="009258B8">
          <w:rPr>
            <w:rFonts w:eastAsiaTheme="minorHAnsi"/>
          </w:rPr>
          <w:t>generates</w:t>
        </w:r>
        <w:r w:rsidR="009258B8" w:rsidRPr="00D32FC4">
          <w:rPr>
            <w:rFonts w:eastAsiaTheme="minorHAnsi"/>
          </w:rPr>
          <w:t xml:space="preserve"> </w:t>
        </w:r>
      </w:ins>
      <w:r w:rsidRPr="00D32FC4">
        <w:rPr>
          <w:rFonts w:eastAsiaTheme="minorHAnsi"/>
        </w:rPr>
        <w:t>more than 200 KPI</w:t>
      </w:r>
      <w:del w:id="2585" w:author="tomasrodrigues@ua.pt" w:date="2017-08-29T18:02:00Z">
        <w:r w:rsidRPr="00D32FC4" w:rsidDel="0036025C">
          <w:rPr>
            <w:rFonts w:eastAsiaTheme="minorHAnsi"/>
          </w:rPr>
          <w:delText>’</w:delText>
        </w:r>
      </w:del>
      <w:r w:rsidRPr="00D32FC4">
        <w:rPr>
          <w:rFonts w:eastAsiaTheme="minorHAnsi"/>
        </w:rPr>
        <w:t>s</w:t>
      </w:r>
      <w:ins w:id="2586" w:author="Tomás Rodrigues" w:date="2017-07-28T18:19:00Z">
        <w:r w:rsidR="009258B8">
          <w:rPr>
            <w:rFonts w:eastAsiaTheme="minorHAnsi"/>
          </w:rPr>
          <w:t>,</w:t>
        </w:r>
      </w:ins>
      <w:del w:id="2587" w:author="Tomás Rodrigues" w:date="2017-07-28T18:19:00Z">
        <w:r w:rsidRPr="00D32FC4" w:rsidDel="009258B8">
          <w:rPr>
            <w:rFonts w:eastAsiaTheme="minorHAnsi"/>
          </w:rPr>
          <w:delText xml:space="preserve"> </w:delText>
        </w:r>
        <w:r w:rsidR="00121574" w:rsidDel="009258B8">
          <w:rPr>
            <w:rFonts w:eastAsiaTheme="minorHAnsi"/>
          </w:rPr>
          <w:delText>being</w:delText>
        </w:r>
      </w:del>
      <w:r w:rsidR="00121574">
        <w:rPr>
          <w:rFonts w:eastAsiaTheme="minorHAnsi"/>
        </w:rPr>
        <w:t xml:space="preserve"> </w:t>
      </w:r>
      <w:r w:rsidRPr="00D32FC4">
        <w:rPr>
          <w:rFonts w:eastAsiaTheme="minorHAnsi"/>
        </w:rPr>
        <w:t xml:space="preserve">sent continuously to a backend </w:t>
      </w:r>
      <w:r w:rsidR="00121574">
        <w:rPr>
          <w:rFonts w:eastAsiaTheme="minorHAnsi"/>
        </w:rPr>
        <w:t>system</w:t>
      </w:r>
      <w:r w:rsidRPr="00D32FC4">
        <w:rPr>
          <w:rFonts w:eastAsiaTheme="minorHAnsi"/>
        </w:rPr>
        <w:t xml:space="preserve"> and </w:t>
      </w:r>
      <w:del w:id="2588" w:author="Tomás Rodrigues" w:date="2017-07-28T18:20:00Z">
        <w:r w:rsidRPr="00D32FC4" w:rsidDel="009258B8">
          <w:rPr>
            <w:rFonts w:eastAsiaTheme="minorHAnsi"/>
          </w:rPr>
          <w:delText xml:space="preserve">decoding </w:delText>
        </w:r>
      </w:del>
      <w:ins w:id="2589" w:author="Tomás Rodrigues" w:date="2017-07-28T18:20:00Z">
        <w:r w:rsidR="009258B8">
          <w:rPr>
            <w:rFonts w:eastAsiaTheme="minorHAnsi"/>
          </w:rPr>
          <w:t>decodes</w:t>
        </w:r>
        <w:r w:rsidR="009258B8" w:rsidRPr="00D32FC4">
          <w:rPr>
            <w:rFonts w:eastAsiaTheme="minorHAnsi"/>
          </w:rPr>
          <w:t xml:space="preserve"> </w:t>
        </w:r>
      </w:ins>
      <w:del w:id="2590" w:author="Tomás Rodrigues" w:date="2017-07-28T18:20:00Z">
        <w:r w:rsidRPr="00D32FC4" w:rsidDel="009258B8">
          <w:rPr>
            <w:rFonts w:eastAsiaTheme="minorHAnsi"/>
          </w:rPr>
          <w:delText xml:space="preserve">of </w:delText>
        </w:r>
      </w:del>
      <w:r w:rsidRPr="00D32FC4">
        <w:rPr>
          <w:rFonts w:eastAsiaTheme="minorHAnsi"/>
        </w:rPr>
        <w:t>protocol</w:t>
      </w:r>
      <w:r w:rsidR="00121574">
        <w:rPr>
          <w:rFonts w:eastAsiaTheme="minorHAnsi"/>
        </w:rPr>
        <w:t xml:space="preserve"> messages</w:t>
      </w:r>
      <w:r w:rsidRPr="00D32FC4">
        <w:rPr>
          <w:rFonts w:eastAsiaTheme="minorHAnsi"/>
        </w:rPr>
        <w:t xml:space="preserve"> </w:t>
      </w:r>
      <w:ins w:id="2591" w:author="Tomás Rodrigues" w:date="2017-07-28T18:20:00Z">
        <w:r w:rsidR="009258B8">
          <w:rPr>
            <w:rFonts w:eastAsiaTheme="minorHAnsi"/>
          </w:rPr>
          <w:t xml:space="preserve">of various </w:t>
        </w:r>
      </w:ins>
      <w:r w:rsidRPr="00D32FC4">
        <w:rPr>
          <w:rFonts w:eastAsiaTheme="minorHAnsi"/>
        </w:rPr>
        <w:t xml:space="preserve">layers on the supported technologies: 3GPP, </w:t>
      </w:r>
      <w:commentRangeStart w:id="2592"/>
      <w:r w:rsidRPr="00D32FC4">
        <w:rPr>
          <w:rFonts w:eastAsiaTheme="minorHAnsi"/>
        </w:rPr>
        <w:t>L2, L3</w:t>
      </w:r>
      <w:commentRangeEnd w:id="2592"/>
      <w:r w:rsidR="009258B8">
        <w:rPr>
          <w:rStyle w:val="Refdecomentrio"/>
        </w:rPr>
        <w:commentReference w:id="2592"/>
      </w:r>
      <w:r w:rsidRPr="00D32FC4">
        <w:rPr>
          <w:rFonts w:eastAsiaTheme="minorHAnsi"/>
        </w:rPr>
        <w:t xml:space="preserve">, TCP/IP, IMS, </w:t>
      </w:r>
      <w:r w:rsidR="00A4178D" w:rsidRPr="00D32FC4">
        <w:rPr>
          <w:rFonts w:eastAsiaTheme="minorHAnsi"/>
        </w:rPr>
        <w:t>and SIP</w:t>
      </w:r>
      <w:r w:rsidRPr="00D32FC4">
        <w:rPr>
          <w:rFonts w:eastAsiaTheme="minorHAnsi"/>
        </w:rPr>
        <w:t>.</w:t>
      </w:r>
    </w:p>
    <w:p w14:paraId="4DA90367" w14:textId="77777777" w:rsidR="00696A1E" w:rsidRDefault="00696A1E" w:rsidP="00902DC0">
      <w:pPr>
        <w:pStyle w:val="Cabealho6"/>
        <w:rPr>
          <w:rFonts w:eastAsiaTheme="minorHAnsi"/>
        </w:rPr>
      </w:pPr>
    </w:p>
    <w:tbl>
      <w:tblPr>
        <w:tblStyle w:val="TabeladeGrelha5Escura-Destaque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753"/>
        <w:gridCol w:w="421"/>
        <w:gridCol w:w="684"/>
        <w:gridCol w:w="1014"/>
        <w:gridCol w:w="622"/>
        <w:gridCol w:w="719"/>
        <w:gridCol w:w="672"/>
        <w:gridCol w:w="874"/>
        <w:gridCol w:w="1109"/>
        <w:gridCol w:w="559"/>
      </w:tblGrid>
      <w:tr w:rsidR="00B72606" w:rsidRPr="00D32FC4" w14:paraId="3B2CDC55" w14:textId="77777777" w:rsidTr="00696A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none" w:sz="0" w:space="0" w:color="auto"/>
              <w:left w:val="none" w:sz="0" w:space="0" w:color="auto"/>
              <w:right w:val="none" w:sz="0" w:space="0" w:color="auto"/>
            </w:tcBorders>
            <w:vAlign w:val="center"/>
          </w:tcPr>
          <w:p w14:paraId="67F460A1" w14:textId="77777777" w:rsidR="00362BED" w:rsidRPr="00D32FC4" w:rsidRDefault="00362BED" w:rsidP="00E24F1A">
            <w:pPr>
              <w:rPr>
                <w:rFonts w:cstheme="minorHAnsi"/>
                <w:sz w:val="16"/>
                <w:szCs w:val="16"/>
              </w:rPr>
            </w:pPr>
            <w:r w:rsidRPr="00D32FC4">
              <w:rPr>
                <w:rFonts w:cstheme="minorHAnsi"/>
                <w:sz w:val="16"/>
                <w:szCs w:val="16"/>
              </w:rPr>
              <w:t>Product’s name</w:t>
            </w:r>
          </w:p>
        </w:tc>
        <w:tc>
          <w:tcPr>
            <w:tcW w:w="753" w:type="dxa"/>
            <w:tcBorders>
              <w:top w:val="none" w:sz="0" w:space="0" w:color="auto"/>
              <w:left w:val="none" w:sz="0" w:space="0" w:color="auto"/>
              <w:right w:val="none" w:sz="0" w:space="0" w:color="auto"/>
            </w:tcBorders>
            <w:vAlign w:val="center"/>
          </w:tcPr>
          <w:p w14:paraId="252BF501"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Android</w:t>
            </w:r>
          </w:p>
        </w:tc>
        <w:tc>
          <w:tcPr>
            <w:tcW w:w="0" w:type="auto"/>
            <w:tcBorders>
              <w:top w:val="none" w:sz="0" w:space="0" w:color="auto"/>
              <w:left w:val="none" w:sz="0" w:space="0" w:color="auto"/>
              <w:right w:val="none" w:sz="0" w:space="0" w:color="auto"/>
            </w:tcBorders>
            <w:vAlign w:val="center"/>
          </w:tcPr>
          <w:p w14:paraId="2262EC26"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IoS</w:t>
            </w:r>
          </w:p>
        </w:tc>
        <w:tc>
          <w:tcPr>
            <w:tcW w:w="0" w:type="auto"/>
            <w:tcBorders>
              <w:top w:val="none" w:sz="0" w:space="0" w:color="auto"/>
              <w:left w:val="none" w:sz="0" w:space="0" w:color="auto"/>
              <w:right w:val="none" w:sz="0" w:space="0" w:color="auto"/>
            </w:tcBorders>
            <w:vAlign w:val="center"/>
          </w:tcPr>
          <w:p w14:paraId="480A3DE7"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POLQA</w:t>
            </w:r>
          </w:p>
        </w:tc>
        <w:tc>
          <w:tcPr>
            <w:tcW w:w="1014" w:type="dxa"/>
            <w:tcBorders>
              <w:top w:val="none" w:sz="0" w:space="0" w:color="auto"/>
              <w:left w:val="none" w:sz="0" w:space="0" w:color="auto"/>
              <w:right w:val="none" w:sz="0" w:space="0" w:color="auto"/>
            </w:tcBorders>
            <w:vAlign w:val="center"/>
          </w:tcPr>
          <w:p w14:paraId="4BF5A76D"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Device Information</w:t>
            </w:r>
          </w:p>
        </w:tc>
        <w:tc>
          <w:tcPr>
            <w:tcW w:w="622" w:type="dxa"/>
            <w:tcBorders>
              <w:top w:val="none" w:sz="0" w:space="0" w:color="auto"/>
              <w:left w:val="none" w:sz="0" w:space="0" w:color="auto"/>
              <w:right w:val="none" w:sz="0" w:space="0" w:color="auto"/>
            </w:tcBorders>
            <w:vAlign w:val="center"/>
          </w:tcPr>
          <w:p w14:paraId="2A24D8A4"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VoLTE</w:t>
            </w:r>
          </w:p>
        </w:tc>
        <w:tc>
          <w:tcPr>
            <w:tcW w:w="719" w:type="dxa"/>
            <w:tcBorders>
              <w:top w:val="none" w:sz="0" w:space="0" w:color="auto"/>
              <w:left w:val="none" w:sz="0" w:space="0" w:color="auto"/>
              <w:right w:val="none" w:sz="0" w:space="0" w:color="auto"/>
            </w:tcBorders>
            <w:vAlign w:val="center"/>
          </w:tcPr>
          <w:p w14:paraId="6297CF76"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Wifi Metrics</w:t>
            </w:r>
          </w:p>
        </w:tc>
        <w:tc>
          <w:tcPr>
            <w:tcW w:w="672" w:type="dxa"/>
            <w:tcBorders>
              <w:top w:val="none" w:sz="0" w:space="0" w:color="auto"/>
              <w:left w:val="none" w:sz="0" w:space="0" w:color="auto"/>
              <w:right w:val="none" w:sz="0" w:space="0" w:color="auto"/>
            </w:tcBorders>
            <w:vAlign w:val="center"/>
          </w:tcPr>
          <w:p w14:paraId="74FED16F"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Video/</w:t>
            </w:r>
          </w:p>
          <w:p w14:paraId="6EB57AEB"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Apps</w:t>
            </w:r>
          </w:p>
        </w:tc>
        <w:tc>
          <w:tcPr>
            <w:tcW w:w="874" w:type="dxa"/>
            <w:tcBorders>
              <w:top w:val="none" w:sz="0" w:space="0" w:color="auto"/>
              <w:left w:val="none" w:sz="0" w:space="0" w:color="auto"/>
              <w:right w:val="none" w:sz="0" w:space="0" w:color="auto"/>
            </w:tcBorders>
            <w:vAlign w:val="center"/>
          </w:tcPr>
          <w:p w14:paraId="43398348"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Test’s Scheduler</w:t>
            </w:r>
          </w:p>
        </w:tc>
        <w:tc>
          <w:tcPr>
            <w:tcW w:w="1109" w:type="dxa"/>
            <w:tcBorders>
              <w:top w:val="none" w:sz="0" w:space="0" w:color="auto"/>
              <w:left w:val="none" w:sz="0" w:space="0" w:color="auto"/>
              <w:right w:val="none" w:sz="0" w:space="0" w:color="auto"/>
            </w:tcBorders>
            <w:vAlign w:val="center"/>
          </w:tcPr>
          <w:p w14:paraId="106E2904"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Error Recuperation</w:t>
            </w:r>
          </w:p>
        </w:tc>
        <w:tc>
          <w:tcPr>
            <w:tcW w:w="559" w:type="dxa"/>
            <w:tcBorders>
              <w:top w:val="none" w:sz="0" w:space="0" w:color="auto"/>
              <w:left w:val="none" w:sz="0" w:space="0" w:color="auto"/>
              <w:right w:val="none" w:sz="0" w:space="0" w:color="auto"/>
            </w:tcBorders>
            <w:vAlign w:val="center"/>
          </w:tcPr>
          <w:p w14:paraId="6D283958" w14:textId="77777777" w:rsidR="00362BED" w:rsidRPr="00D32FC4" w:rsidRDefault="00362BED" w:rsidP="00E24F1A">
            <w:pPr>
              <w:jc w:val="center"/>
              <w:cnfStyle w:val="100000000000" w:firstRow="1"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Base Tests</w:t>
            </w:r>
          </w:p>
        </w:tc>
      </w:tr>
      <w:tr w:rsidR="00B72606" w:rsidRPr="00D32FC4" w14:paraId="3AB61FF8"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430D69FE" w14:textId="77777777" w:rsidR="00362BED" w:rsidRPr="00D32FC4" w:rsidRDefault="00362BED" w:rsidP="00E24F1A">
            <w:pPr>
              <w:rPr>
                <w:rFonts w:cstheme="minorHAnsi"/>
                <w:sz w:val="16"/>
                <w:szCs w:val="16"/>
              </w:rPr>
            </w:pPr>
            <w:r w:rsidRPr="00D32FC4">
              <w:rPr>
                <w:rFonts w:cstheme="minorHAnsi"/>
                <w:sz w:val="16"/>
                <w:szCs w:val="16"/>
              </w:rPr>
              <w:t>PRTG</w:t>
            </w:r>
          </w:p>
        </w:tc>
        <w:tc>
          <w:tcPr>
            <w:tcW w:w="753" w:type="dxa"/>
            <w:vAlign w:val="center"/>
          </w:tcPr>
          <w:p w14:paraId="74A8093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6D75876C" w14:textId="7628F990" w:rsidR="00362BED" w:rsidRPr="00D32FC4" w:rsidRDefault="00B81E06"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ins w:id="2593" w:author="tomasrodrigues@ua.pt" w:date="2017-08-05T21:34:00Z">
              <w:r>
                <w:rPr>
                  <w:rFonts w:cstheme="minorHAnsi"/>
                  <w:sz w:val="16"/>
                  <w:szCs w:val="16"/>
                </w:rPr>
                <w:t>x</w:t>
              </w:r>
            </w:ins>
          </w:p>
        </w:tc>
        <w:tc>
          <w:tcPr>
            <w:tcW w:w="0" w:type="auto"/>
            <w:vAlign w:val="center"/>
          </w:tcPr>
          <w:p w14:paraId="50D9265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014" w:type="dxa"/>
            <w:vAlign w:val="center"/>
          </w:tcPr>
          <w:p w14:paraId="35A14F1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086423FD"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719" w:type="dxa"/>
            <w:vAlign w:val="center"/>
          </w:tcPr>
          <w:p w14:paraId="04C5535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211AED7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874" w:type="dxa"/>
            <w:vAlign w:val="center"/>
          </w:tcPr>
          <w:p w14:paraId="21141B2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109" w:type="dxa"/>
            <w:vAlign w:val="center"/>
          </w:tcPr>
          <w:p w14:paraId="1B61D6B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1376415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40381B6C"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77F533BF" w14:textId="77777777" w:rsidR="00362BED" w:rsidRPr="00D32FC4" w:rsidRDefault="00362BED" w:rsidP="00E24F1A">
            <w:pPr>
              <w:rPr>
                <w:rFonts w:cstheme="minorHAnsi"/>
                <w:b w:val="0"/>
                <w:sz w:val="16"/>
                <w:szCs w:val="16"/>
              </w:rPr>
            </w:pPr>
            <w:r w:rsidRPr="00D32FC4">
              <w:rPr>
                <w:rFonts w:cstheme="minorHAnsi"/>
                <w:sz w:val="16"/>
                <w:szCs w:val="16"/>
              </w:rPr>
              <w:t>Xperience</w:t>
            </w:r>
          </w:p>
          <w:p w14:paraId="14CF319B" w14:textId="77777777" w:rsidR="00362BED" w:rsidRPr="00D32FC4" w:rsidRDefault="00362BED" w:rsidP="00E24F1A">
            <w:pPr>
              <w:rPr>
                <w:rFonts w:cstheme="minorHAnsi"/>
                <w:sz w:val="16"/>
                <w:szCs w:val="16"/>
              </w:rPr>
            </w:pPr>
            <w:r w:rsidRPr="00D32FC4">
              <w:rPr>
                <w:rFonts w:cstheme="minorHAnsi"/>
                <w:sz w:val="16"/>
                <w:szCs w:val="16"/>
              </w:rPr>
              <w:t>(Streambow)</w:t>
            </w:r>
          </w:p>
        </w:tc>
        <w:tc>
          <w:tcPr>
            <w:tcW w:w="753" w:type="dxa"/>
            <w:vAlign w:val="center"/>
          </w:tcPr>
          <w:p w14:paraId="6BAECDA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2C14E21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3832D64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014" w:type="dxa"/>
            <w:vAlign w:val="center"/>
          </w:tcPr>
          <w:p w14:paraId="11539C5E"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4FA2809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282AF9E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13C26B8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874" w:type="dxa"/>
            <w:vAlign w:val="center"/>
          </w:tcPr>
          <w:p w14:paraId="24A4455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4D048A32"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42368278"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69681E91"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4380D24E" w14:textId="77777777" w:rsidR="00362BED" w:rsidRPr="00D32FC4" w:rsidRDefault="00362BED" w:rsidP="00E24F1A">
            <w:pPr>
              <w:rPr>
                <w:rFonts w:cstheme="minorHAnsi"/>
                <w:b w:val="0"/>
                <w:sz w:val="16"/>
                <w:szCs w:val="16"/>
              </w:rPr>
            </w:pPr>
            <w:r w:rsidRPr="00D32FC4">
              <w:rPr>
                <w:rFonts w:cstheme="minorHAnsi"/>
                <w:sz w:val="16"/>
                <w:szCs w:val="16"/>
              </w:rPr>
              <w:t>Xcal-Ranger</w:t>
            </w:r>
          </w:p>
          <w:p w14:paraId="4010CC88" w14:textId="77777777" w:rsidR="00362BED" w:rsidRPr="00D32FC4" w:rsidRDefault="00362BED" w:rsidP="00E24F1A">
            <w:pPr>
              <w:rPr>
                <w:rFonts w:cstheme="minorHAnsi"/>
                <w:sz w:val="16"/>
                <w:szCs w:val="16"/>
              </w:rPr>
            </w:pPr>
            <w:r w:rsidRPr="00D32FC4">
              <w:rPr>
                <w:rFonts w:cstheme="minorHAnsi"/>
                <w:sz w:val="16"/>
                <w:szCs w:val="16"/>
              </w:rPr>
              <w:t>(accuver)</w:t>
            </w:r>
          </w:p>
        </w:tc>
        <w:tc>
          <w:tcPr>
            <w:tcW w:w="753" w:type="dxa"/>
            <w:vAlign w:val="center"/>
          </w:tcPr>
          <w:p w14:paraId="5F83613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4E352C5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68F393C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6379D2C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22" w:type="dxa"/>
            <w:vAlign w:val="center"/>
          </w:tcPr>
          <w:p w14:paraId="5398C63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719" w:type="dxa"/>
            <w:vAlign w:val="center"/>
          </w:tcPr>
          <w:p w14:paraId="26F8C0E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72" w:type="dxa"/>
            <w:vAlign w:val="center"/>
          </w:tcPr>
          <w:p w14:paraId="300C91F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6D479D5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6F6C2E2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243391A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62A09D53"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5A698B86" w14:textId="77777777" w:rsidR="00362BED" w:rsidRPr="00D32FC4" w:rsidRDefault="00362BED" w:rsidP="00E24F1A">
            <w:pPr>
              <w:rPr>
                <w:rFonts w:cstheme="minorHAnsi"/>
                <w:b w:val="0"/>
                <w:sz w:val="16"/>
                <w:szCs w:val="16"/>
              </w:rPr>
            </w:pPr>
            <w:r w:rsidRPr="00D32FC4">
              <w:rPr>
                <w:rFonts w:cstheme="minorHAnsi"/>
                <w:sz w:val="16"/>
                <w:szCs w:val="16"/>
              </w:rPr>
              <w:t>Nemo Handy</w:t>
            </w:r>
          </w:p>
          <w:p w14:paraId="1E1A6E45" w14:textId="77777777" w:rsidR="00362BED" w:rsidRPr="00D32FC4" w:rsidRDefault="00362BED" w:rsidP="00E24F1A">
            <w:pPr>
              <w:rPr>
                <w:rFonts w:cstheme="minorHAnsi"/>
                <w:sz w:val="16"/>
                <w:szCs w:val="16"/>
              </w:rPr>
            </w:pPr>
            <w:r w:rsidRPr="00D32FC4">
              <w:rPr>
                <w:rFonts w:cstheme="minorHAnsi"/>
                <w:sz w:val="16"/>
                <w:szCs w:val="16"/>
              </w:rPr>
              <w:t>(annite)</w:t>
            </w:r>
          </w:p>
        </w:tc>
        <w:tc>
          <w:tcPr>
            <w:tcW w:w="753" w:type="dxa"/>
            <w:vAlign w:val="center"/>
          </w:tcPr>
          <w:p w14:paraId="770517B1"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196ADE3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33DB694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036384D8"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22" w:type="dxa"/>
            <w:vAlign w:val="center"/>
          </w:tcPr>
          <w:p w14:paraId="1BEC0C1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49989BF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72" w:type="dxa"/>
            <w:vAlign w:val="center"/>
          </w:tcPr>
          <w:p w14:paraId="7EA4CCE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874" w:type="dxa"/>
            <w:vAlign w:val="center"/>
          </w:tcPr>
          <w:p w14:paraId="135619F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109" w:type="dxa"/>
            <w:vAlign w:val="center"/>
          </w:tcPr>
          <w:p w14:paraId="692E83AC"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559" w:type="dxa"/>
            <w:vAlign w:val="center"/>
          </w:tcPr>
          <w:p w14:paraId="387E5C1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3E5810EC"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46C05C5B" w14:textId="77777777" w:rsidR="00362BED" w:rsidRPr="00D32FC4" w:rsidRDefault="00362BED" w:rsidP="00E24F1A">
            <w:pPr>
              <w:rPr>
                <w:rFonts w:cstheme="minorHAnsi"/>
                <w:b w:val="0"/>
                <w:sz w:val="16"/>
                <w:szCs w:val="16"/>
              </w:rPr>
            </w:pPr>
            <w:r w:rsidRPr="00D32FC4">
              <w:rPr>
                <w:rFonts w:cstheme="minorHAnsi"/>
                <w:sz w:val="16"/>
                <w:szCs w:val="16"/>
              </w:rPr>
              <w:t>TEMS (Ascom)</w:t>
            </w:r>
          </w:p>
        </w:tc>
        <w:tc>
          <w:tcPr>
            <w:tcW w:w="753" w:type="dxa"/>
            <w:vAlign w:val="center"/>
          </w:tcPr>
          <w:p w14:paraId="5CA3FBC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19FEF0A4"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646273E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30056B3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5AEDFD7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719" w:type="dxa"/>
            <w:vAlign w:val="center"/>
          </w:tcPr>
          <w:p w14:paraId="7721565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72" w:type="dxa"/>
            <w:vAlign w:val="center"/>
          </w:tcPr>
          <w:p w14:paraId="54FACDA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874" w:type="dxa"/>
            <w:vAlign w:val="center"/>
          </w:tcPr>
          <w:p w14:paraId="34AF7AF9"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4B0D61FF"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559" w:type="dxa"/>
            <w:vAlign w:val="center"/>
          </w:tcPr>
          <w:p w14:paraId="5B754EA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22BEFA62"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538E11EA" w14:textId="77777777" w:rsidR="00362BED" w:rsidRPr="00D32FC4" w:rsidRDefault="00362BED" w:rsidP="00E24F1A">
            <w:pPr>
              <w:rPr>
                <w:rFonts w:cstheme="minorHAnsi"/>
                <w:b w:val="0"/>
                <w:sz w:val="16"/>
                <w:szCs w:val="16"/>
              </w:rPr>
            </w:pPr>
            <w:r w:rsidRPr="00D32FC4">
              <w:rPr>
                <w:rFonts w:cstheme="minorHAnsi"/>
                <w:sz w:val="16"/>
                <w:szCs w:val="16"/>
              </w:rPr>
              <w:t>Amanzitel – Customer IQ</w:t>
            </w:r>
          </w:p>
        </w:tc>
        <w:tc>
          <w:tcPr>
            <w:tcW w:w="753" w:type="dxa"/>
            <w:vAlign w:val="center"/>
          </w:tcPr>
          <w:p w14:paraId="0C52123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43921B3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572A757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12E8BBA2"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0572FD3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2767CAE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53E060D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874" w:type="dxa"/>
            <w:vAlign w:val="center"/>
          </w:tcPr>
          <w:p w14:paraId="61F06FF9"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109" w:type="dxa"/>
            <w:vAlign w:val="center"/>
          </w:tcPr>
          <w:p w14:paraId="6004890F"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559" w:type="dxa"/>
            <w:vAlign w:val="center"/>
          </w:tcPr>
          <w:p w14:paraId="290AE9F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r>
      <w:tr w:rsidR="00B72606" w:rsidRPr="00D32FC4" w14:paraId="1B08B2BF"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13983DEC" w14:textId="77777777" w:rsidR="00362BED" w:rsidRPr="00D32FC4" w:rsidRDefault="00362BED" w:rsidP="00E24F1A">
            <w:pPr>
              <w:rPr>
                <w:rFonts w:cstheme="minorHAnsi"/>
                <w:b w:val="0"/>
                <w:sz w:val="16"/>
                <w:szCs w:val="16"/>
              </w:rPr>
            </w:pPr>
            <w:r w:rsidRPr="00D32FC4">
              <w:rPr>
                <w:rFonts w:cstheme="minorHAnsi"/>
                <w:sz w:val="16"/>
                <w:szCs w:val="16"/>
              </w:rPr>
              <w:t>XGMA SP</w:t>
            </w:r>
          </w:p>
          <w:p w14:paraId="528C42AD" w14:textId="77777777" w:rsidR="00362BED" w:rsidRPr="00D32FC4" w:rsidRDefault="00362BED" w:rsidP="00E24F1A">
            <w:pPr>
              <w:rPr>
                <w:rFonts w:cstheme="minorHAnsi"/>
                <w:b w:val="0"/>
                <w:sz w:val="16"/>
                <w:szCs w:val="16"/>
              </w:rPr>
            </w:pPr>
            <w:r w:rsidRPr="00D32FC4">
              <w:rPr>
                <w:rFonts w:cstheme="minorHAnsi"/>
                <w:sz w:val="16"/>
                <w:szCs w:val="16"/>
              </w:rPr>
              <w:t>(FocusInfocom)</w:t>
            </w:r>
          </w:p>
        </w:tc>
        <w:tc>
          <w:tcPr>
            <w:tcW w:w="753" w:type="dxa"/>
            <w:vAlign w:val="center"/>
          </w:tcPr>
          <w:p w14:paraId="69E6CCA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5646DCE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7795F590"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4EFA9F7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7FC5096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719" w:type="dxa"/>
            <w:vAlign w:val="center"/>
          </w:tcPr>
          <w:p w14:paraId="450768F9"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72" w:type="dxa"/>
            <w:vAlign w:val="center"/>
          </w:tcPr>
          <w:p w14:paraId="4852F24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31261F4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109" w:type="dxa"/>
            <w:vAlign w:val="center"/>
          </w:tcPr>
          <w:p w14:paraId="1E8AE68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559" w:type="dxa"/>
            <w:vAlign w:val="center"/>
          </w:tcPr>
          <w:p w14:paraId="51BB571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4695950A"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37BE155D" w14:textId="77777777" w:rsidR="00362BED" w:rsidRPr="00D32FC4" w:rsidRDefault="00362BED" w:rsidP="00E24F1A">
            <w:pPr>
              <w:rPr>
                <w:rFonts w:cstheme="minorHAnsi"/>
                <w:b w:val="0"/>
                <w:sz w:val="16"/>
                <w:szCs w:val="16"/>
              </w:rPr>
            </w:pPr>
            <w:r w:rsidRPr="00D32FC4">
              <w:rPr>
                <w:rFonts w:cstheme="minorHAnsi"/>
                <w:sz w:val="16"/>
                <w:szCs w:val="16"/>
              </w:rPr>
              <w:t>Keynote (SIGOS)</w:t>
            </w:r>
          </w:p>
        </w:tc>
        <w:tc>
          <w:tcPr>
            <w:tcW w:w="753" w:type="dxa"/>
            <w:vAlign w:val="center"/>
          </w:tcPr>
          <w:p w14:paraId="124671AC"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338381A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57114638"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4CBFC3C9"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22" w:type="dxa"/>
            <w:vAlign w:val="center"/>
          </w:tcPr>
          <w:p w14:paraId="73C6D001"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719" w:type="dxa"/>
            <w:vAlign w:val="center"/>
          </w:tcPr>
          <w:p w14:paraId="2D26BC56"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72" w:type="dxa"/>
            <w:vAlign w:val="center"/>
          </w:tcPr>
          <w:p w14:paraId="4214006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145FCB4E"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109" w:type="dxa"/>
            <w:vAlign w:val="center"/>
          </w:tcPr>
          <w:p w14:paraId="3A07340C"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559" w:type="dxa"/>
            <w:vAlign w:val="center"/>
          </w:tcPr>
          <w:p w14:paraId="4164797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38D507EE"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7383784C" w14:textId="77777777" w:rsidR="00362BED" w:rsidRPr="00D32FC4" w:rsidRDefault="00362BED" w:rsidP="00E24F1A">
            <w:pPr>
              <w:rPr>
                <w:rFonts w:cstheme="minorHAnsi"/>
                <w:b w:val="0"/>
                <w:sz w:val="16"/>
                <w:szCs w:val="16"/>
              </w:rPr>
            </w:pPr>
            <w:r w:rsidRPr="00D32FC4">
              <w:rPr>
                <w:rFonts w:cstheme="minorHAnsi"/>
                <w:sz w:val="16"/>
                <w:szCs w:val="16"/>
              </w:rPr>
              <w:t>The TrueSite Solution (VIAVI)</w:t>
            </w:r>
          </w:p>
        </w:tc>
        <w:tc>
          <w:tcPr>
            <w:tcW w:w="753" w:type="dxa"/>
            <w:vAlign w:val="center"/>
          </w:tcPr>
          <w:p w14:paraId="15AAE962"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58C80C1F"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0D85F1F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014" w:type="dxa"/>
            <w:vAlign w:val="center"/>
          </w:tcPr>
          <w:p w14:paraId="669FFEA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22" w:type="dxa"/>
            <w:vAlign w:val="center"/>
          </w:tcPr>
          <w:p w14:paraId="22F9EEF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719" w:type="dxa"/>
            <w:vAlign w:val="center"/>
          </w:tcPr>
          <w:p w14:paraId="695060F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4BA43C7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874" w:type="dxa"/>
            <w:vAlign w:val="center"/>
          </w:tcPr>
          <w:p w14:paraId="76B09A89"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70257CE4"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6935323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2184B208"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5F9E1106" w14:textId="77777777" w:rsidR="00362BED" w:rsidRPr="00D32FC4" w:rsidRDefault="00362BED" w:rsidP="00E24F1A">
            <w:pPr>
              <w:rPr>
                <w:rFonts w:cstheme="minorHAnsi"/>
                <w:b w:val="0"/>
                <w:sz w:val="16"/>
                <w:szCs w:val="16"/>
              </w:rPr>
            </w:pPr>
            <w:r w:rsidRPr="00D32FC4">
              <w:rPr>
                <w:rFonts w:cstheme="minorHAnsi"/>
                <w:sz w:val="16"/>
                <w:szCs w:val="16"/>
              </w:rPr>
              <w:t>Sigma -ML</w:t>
            </w:r>
          </w:p>
          <w:p w14:paraId="4DFFEBAB" w14:textId="77777777" w:rsidR="00362BED" w:rsidRPr="00D32FC4" w:rsidRDefault="00362BED" w:rsidP="00E24F1A">
            <w:pPr>
              <w:rPr>
                <w:rFonts w:cstheme="minorHAnsi"/>
                <w:b w:val="0"/>
                <w:sz w:val="16"/>
                <w:szCs w:val="16"/>
              </w:rPr>
            </w:pPr>
            <w:r w:rsidRPr="00D32FC4">
              <w:rPr>
                <w:rFonts w:cstheme="minorHAnsi"/>
                <w:sz w:val="16"/>
                <w:szCs w:val="16"/>
              </w:rPr>
              <w:t>(Meritech)</w:t>
            </w:r>
          </w:p>
        </w:tc>
        <w:tc>
          <w:tcPr>
            <w:tcW w:w="753" w:type="dxa"/>
            <w:vAlign w:val="center"/>
          </w:tcPr>
          <w:p w14:paraId="6E00ECD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3489E4C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291A212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6A758E02"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3AD5C43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35D50B28"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72" w:type="dxa"/>
            <w:vAlign w:val="center"/>
          </w:tcPr>
          <w:p w14:paraId="4919D892"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874" w:type="dxa"/>
            <w:vAlign w:val="center"/>
          </w:tcPr>
          <w:p w14:paraId="7F96271C"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3E6767B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2002ABC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3C2C5615"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7AAEB458" w14:textId="77777777" w:rsidR="00362BED" w:rsidRPr="00D32FC4" w:rsidRDefault="00362BED" w:rsidP="00E24F1A">
            <w:pPr>
              <w:rPr>
                <w:rFonts w:cstheme="minorHAnsi"/>
                <w:b w:val="0"/>
                <w:sz w:val="16"/>
                <w:szCs w:val="16"/>
              </w:rPr>
            </w:pPr>
            <w:r w:rsidRPr="00D32FC4">
              <w:rPr>
                <w:rFonts w:cstheme="minorHAnsi"/>
                <w:sz w:val="16"/>
                <w:szCs w:val="16"/>
              </w:rPr>
              <w:t>FalconProbe</w:t>
            </w:r>
          </w:p>
        </w:tc>
        <w:tc>
          <w:tcPr>
            <w:tcW w:w="753" w:type="dxa"/>
            <w:vAlign w:val="center"/>
          </w:tcPr>
          <w:p w14:paraId="1B499333"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70A0CF7C"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6444BE9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014" w:type="dxa"/>
            <w:vAlign w:val="center"/>
          </w:tcPr>
          <w:p w14:paraId="3C5041C1"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6DF76AF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719" w:type="dxa"/>
            <w:vAlign w:val="center"/>
          </w:tcPr>
          <w:p w14:paraId="47CF8E79"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0099A4D5"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21552FEF"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109" w:type="dxa"/>
            <w:vAlign w:val="center"/>
          </w:tcPr>
          <w:p w14:paraId="5C1CB24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53F0139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42438EC1"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0BEF2F63" w14:textId="77777777" w:rsidR="00362BED" w:rsidRPr="00D32FC4" w:rsidRDefault="00362BED" w:rsidP="00E24F1A">
            <w:pPr>
              <w:rPr>
                <w:rFonts w:cstheme="minorHAnsi"/>
                <w:b w:val="0"/>
                <w:sz w:val="16"/>
                <w:szCs w:val="16"/>
              </w:rPr>
            </w:pPr>
            <w:r w:rsidRPr="00D32FC4">
              <w:rPr>
                <w:rFonts w:cstheme="minorHAnsi"/>
                <w:sz w:val="16"/>
                <w:szCs w:val="16"/>
              </w:rPr>
              <w:t>QualityProc android Swissqual</w:t>
            </w:r>
          </w:p>
        </w:tc>
        <w:tc>
          <w:tcPr>
            <w:tcW w:w="753" w:type="dxa"/>
            <w:vAlign w:val="center"/>
          </w:tcPr>
          <w:p w14:paraId="71F98E93"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0DDFA4A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57BC48E6"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6D457C2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1DB9449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719" w:type="dxa"/>
            <w:vAlign w:val="center"/>
          </w:tcPr>
          <w:p w14:paraId="6788BC3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03A8F9F3"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048997B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2D8D7F4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28579032"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104A99FF"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34C84B9E" w14:textId="77777777" w:rsidR="00362BED" w:rsidRPr="00D32FC4" w:rsidRDefault="00362BED" w:rsidP="00E24F1A">
            <w:pPr>
              <w:rPr>
                <w:rFonts w:cstheme="minorHAnsi"/>
                <w:b w:val="0"/>
                <w:sz w:val="16"/>
                <w:szCs w:val="16"/>
              </w:rPr>
            </w:pPr>
            <w:r w:rsidRPr="00D32FC4">
              <w:rPr>
                <w:rFonts w:cstheme="minorHAnsi"/>
                <w:sz w:val="16"/>
                <w:szCs w:val="16"/>
              </w:rPr>
              <w:t>SQlive (Telchemy)</w:t>
            </w:r>
          </w:p>
        </w:tc>
        <w:tc>
          <w:tcPr>
            <w:tcW w:w="753" w:type="dxa"/>
            <w:vAlign w:val="center"/>
          </w:tcPr>
          <w:p w14:paraId="0309CD82"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2A1DB74A"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510D5B2A"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014" w:type="dxa"/>
            <w:vAlign w:val="center"/>
          </w:tcPr>
          <w:p w14:paraId="086F3D7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22" w:type="dxa"/>
            <w:vAlign w:val="center"/>
          </w:tcPr>
          <w:p w14:paraId="2E95C49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719" w:type="dxa"/>
            <w:vAlign w:val="center"/>
          </w:tcPr>
          <w:p w14:paraId="42A39DD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19EAF170"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653D0F3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1109" w:type="dxa"/>
            <w:vAlign w:val="center"/>
          </w:tcPr>
          <w:p w14:paraId="727E3774"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559" w:type="dxa"/>
            <w:vAlign w:val="center"/>
          </w:tcPr>
          <w:p w14:paraId="6F2241FE"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0DC204FE"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190294B2" w14:textId="77777777" w:rsidR="00362BED" w:rsidRPr="00D32FC4" w:rsidRDefault="00362BED" w:rsidP="00E24F1A">
            <w:pPr>
              <w:rPr>
                <w:rFonts w:cstheme="minorHAnsi"/>
                <w:sz w:val="16"/>
                <w:szCs w:val="16"/>
              </w:rPr>
            </w:pPr>
            <w:r w:rsidRPr="00D32FC4">
              <w:rPr>
                <w:rFonts w:cstheme="minorHAnsi"/>
                <w:sz w:val="16"/>
                <w:szCs w:val="16"/>
              </w:rPr>
              <w:t>Gemalto</w:t>
            </w:r>
          </w:p>
        </w:tc>
        <w:tc>
          <w:tcPr>
            <w:tcW w:w="753" w:type="dxa"/>
            <w:vAlign w:val="center"/>
          </w:tcPr>
          <w:p w14:paraId="130F27F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477CE42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1D499991"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014" w:type="dxa"/>
            <w:vAlign w:val="center"/>
          </w:tcPr>
          <w:p w14:paraId="2B950AA5"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622" w:type="dxa"/>
            <w:vAlign w:val="center"/>
          </w:tcPr>
          <w:p w14:paraId="0FC633E9"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41C22E9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518117A3"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6074B37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7814A6C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4B4E1680"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24266F0D" w14:textId="77777777" w:rsidTr="00696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tcBorders>
            <w:vAlign w:val="center"/>
          </w:tcPr>
          <w:p w14:paraId="67464B9A" w14:textId="77777777" w:rsidR="00362BED" w:rsidRPr="00D32FC4" w:rsidRDefault="00A86E02" w:rsidP="00E24F1A">
            <w:pPr>
              <w:rPr>
                <w:rFonts w:cstheme="minorHAnsi"/>
                <w:sz w:val="16"/>
                <w:szCs w:val="16"/>
              </w:rPr>
            </w:pPr>
            <w:r>
              <w:rPr>
                <w:rFonts w:cstheme="minorHAnsi"/>
                <w:sz w:val="16"/>
                <w:szCs w:val="16"/>
              </w:rPr>
              <w:t xml:space="preserve">GL </w:t>
            </w:r>
            <w:r w:rsidR="00362BED" w:rsidRPr="00D32FC4">
              <w:rPr>
                <w:rFonts w:cstheme="minorHAnsi"/>
                <w:sz w:val="16"/>
                <w:szCs w:val="16"/>
              </w:rPr>
              <w:t>communications</w:t>
            </w:r>
          </w:p>
        </w:tc>
        <w:tc>
          <w:tcPr>
            <w:tcW w:w="753" w:type="dxa"/>
            <w:vAlign w:val="center"/>
          </w:tcPr>
          <w:p w14:paraId="0ECF502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4242AFA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0" w:type="auto"/>
            <w:vAlign w:val="center"/>
          </w:tcPr>
          <w:p w14:paraId="13595816"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014" w:type="dxa"/>
            <w:vAlign w:val="center"/>
          </w:tcPr>
          <w:p w14:paraId="6595033B"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20A9D3F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719" w:type="dxa"/>
            <w:vAlign w:val="center"/>
          </w:tcPr>
          <w:p w14:paraId="2E3562EE"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672" w:type="dxa"/>
            <w:vAlign w:val="center"/>
          </w:tcPr>
          <w:p w14:paraId="512100C7"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c>
          <w:tcPr>
            <w:tcW w:w="874" w:type="dxa"/>
            <w:vAlign w:val="center"/>
          </w:tcPr>
          <w:p w14:paraId="7A27B49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1109" w:type="dxa"/>
            <w:vAlign w:val="center"/>
          </w:tcPr>
          <w:p w14:paraId="60483768"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4D828B4A" w14:textId="77777777" w:rsidR="00362BED" w:rsidRPr="00D32FC4" w:rsidRDefault="00362BED" w:rsidP="00E24F1A">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32FC4">
              <w:rPr>
                <w:rFonts w:cstheme="minorHAnsi"/>
                <w:sz w:val="16"/>
                <w:szCs w:val="16"/>
              </w:rPr>
              <w:t>x</w:t>
            </w:r>
          </w:p>
        </w:tc>
      </w:tr>
      <w:tr w:rsidR="00B72606" w:rsidRPr="00D32FC4" w14:paraId="34FF215C" w14:textId="77777777" w:rsidTr="00696A1E">
        <w:tc>
          <w:tcPr>
            <w:cnfStyle w:val="001000000000" w:firstRow="0" w:lastRow="0" w:firstColumn="1" w:lastColumn="0" w:oddVBand="0" w:evenVBand="0" w:oddHBand="0" w:evenHBand="0" w:firstRowFirstColumn="0" w:firstRowLastColumn="0" w:lastRowFirstColumn="0" w:lastRowLastColumn="0"/>
            <w:tcW w:w="1526" w:type="dxa"/>
            <w:tcBorders>
              <w:left w:val="none" w:sz="0" w:space="0" w:color="auto"/>
              <w:bottom w:val="none" w:sz="0" w:space="0" w:color="auto"/>
            </w:tcBorders>
            <w:vAlign w:val="center"/>
          </w:tcPr>
          <w:p w14:paraId="717EFF0A" w14:textId="77777777" w:rsidR="00362BED" w:rsidRPr="00D32FC4" w:rsidRDefault="00362BED" w:rsidP="00E24F1A">
            <w:pPr>
              <w:rPr>
                <w:rFonts w:cstheme="minorHAnsi"/>
                <w:sz w:val="16"/>
                <w:szCs w:val="16"/>
              </w:rPr>
            </w:pPr>
            <w:r w:rsidRPr="00D32FC4">
              <w:rPr>
                <w:rFonts w:cstheme="minorHAnsi"/>
                <w:sz w:val="16"/>
                <w:szCs w:val="16"/>
              </w:rPr>
              <w:t>Spirent Epitiro</w:t>
            </w:r>
          </w:p>
        </w:tc>
        <w:tc>
          <w:tcPr>
            <w:tcW w:w="753" w:type="dxa"/>
            <w:vAlign w:val="center"/>
          </w:tcPr>
          <w:p w14:paraId="300B211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0" w:type="auto"/>
            <w:vAlign w:val="center"/>
          </w:tcPr>
          <w:p w14:paraId="36022064"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0" w:type="auto"/>
            <w:vAlign w:val="center"/>
          </w:tcPr>
          <w:p w14:paraId="0AA1616A"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014" w:type="dxa"/>
            <w:vAlign w:val="center"/>
          </w:tcPr>
          <w:p w14:paraId="6C22E51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22" w:type="dxa"/>
            <w:vAlign w:val="center"/>
          </w:tcPr>
          <w:p w14:paraId="11BC7FED"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719" w:type="dxa"/>
            <w:vAlign w:val="center"/>
          </w:tcPr>
          <w:p w14:paraId="07845A4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672" w:type="dxa"/>
            <w:vAlign w:val="center"/>
          </w:tcPr>
          <w:p w14:paraId="7B880B97"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874" w:type="dxa"/>
            <w:vAlign w:val="center"/>
          </w:tcPr>
          <w:p w14:paraId="2D3189BB" w14:textId="77777777" w:rsidR="00362BED" w:rsidRPr="00D32FC4" w:rsidRDefault="00362BED" w:rsidP="00E24F1A">
            <w:pPr>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p>
        </w:tc>
        <w:tc>
          <w:tcPr>
            <w:tcW w:w="1109" w:type="dxa"/>
            <w:vAlign w:val="center"/>
          </w:tcPr>
          <w:p w14:paraId="607D97BC" w14:textId="77777777" w:rsidR="00362BED" w:rsidRPr="00D32FC4" w:rsidRDefault="00362BED" w:rsidP="00E24F1A">
            <w:pPr>
              <w:keepNext/>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c>
          <w:tcPr>
            <w:tcW w:w="559" w:type="dxa"/>
            <w:vAlign w:val="center"/>
          </w:tcPr>
          <w:p w14:paraId="4D32E81B" w14:textId="77777777" w:rsidR="00362BED" w:rsidRPr="00D32FC4" w:rsidRDefault="00362BED" w:rsidP="00E24F1A">
            <w:pPr>
              <w:keepNext/>
              <w:jc w:val="cente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32FC4">
              <w:rPr>
                <w:rFonts w:cstheme="minorHAnsi"/>
                <w:sz w:val="16"/>
                <w:szCs w:val="16"/>
              </w:rPr>
              <w:t>x</w:t>
            </w:r>
          </w:p>
        </w:tc>
      </w:tr>
    </w:tbl>
    <w:p w14:paraId="3AAFA030" w14:textId="77777777" w:rsidR="00E10150" w:rsidRPr="00737341" w:rsidRDefault="00E10150" w:rsidP="00E10150">
      <w:pPr>
        <w:spacing w:after="0" w:line="240" w:lineRule="auto"/>
        <w:rPr>
          <w:sz w:val="18"/>
          <w:szCs w:val="18"/>
        </w:rPr>
      </w:pPr>
      <w:r w:rsidRPr="00737341">
        <w:rPr>
          <w:sz w:val="18"/>
          <w:szCs w:val="18"/>
          <w:lang w:eastAsia="en-US"/>
        </w:rPr>
        <w:t>*</w:t>
      </w:r>
      <w:r w:rsidRPr="00737341">
        <w:rPr>
          <w:sz w:val="18"/>
          <w:szCs w:val="18"/>
        </w:rPr>
        <w:t xml:space="preserve"> Base Tests = HTTP, FTP, SMS, </w:t>
      </w:r>
      <w:commentRangeStart w:id="2594"/>
      <w:r w:rsidRPr="00737341">
        <w:rPr>
          <w:sz w:val="18"/>
          <w:szCs w:val="18"/>
        </w:rPr>
        <w:t>PING</w:t>
      </w:r>
      <w:commentRangeEnd w:id="2594"/>
      <w:r w:rsidR="009258B8">
        <w:rPr>
          <w:rStyle w:val="Refdecomentrio"/>
        </w:rPr>
        <w:commentReference w:id="2594"/>
      </w:r>
      <w:r w:rsidRPr="00737341">
        <w:rPr>
          <w:sz w:val="18"/>
          <w:szCs w:val="18"/>
        </w:rPr>
        <w:t>.</w:t>
      </w:r>
    </w:p>
    <w:p w14:paraId="7EA11C23" w14:textId="77777777" w:rsidR="00362BED" w:rsidRPr="00D32FC4" w:rsidRDefault="00362BED" w:rsidP="00362BED">
      <w:pPr>
        <w:pStyle w:val="Cabealho6"/>
      </w:pPr>
    </w:p>
    <w:p w14:paraId="297D0034" w14:textId="15F848E5" w:rsidR="009258B8" w:rsidRPr="00881FF4" w:rsidDel="00BF7268" w:rsidRDefault="00BB1C0A">
      <w:pPr>
        <w:pStyle w:val="Legenda"/>
        <w:jc w:val="center"/>
        <w:rPr>
          <w:ins w:id="2595" w:author="Tomás Rodrigues" w:date="2017-07-28T18:22:00Z"/>
          <w:del w:id="2596" w:author="tomasrodrigues@ua.pt" w:date="2017-08-05T22:06:00Z"/>
          <w:lang w:val="en-US"/>
        </w:rPr>
      </w:pPr>
      <w:bookmarkStart w:id="2597" w:name="_Toc489744321"/>
      <w:r w:rsidRPr="00D32FC4">
        <w:rPr>
          <w:lang w:val="en-US"/>
        </w:rPr>
        <w:t xml:space="preserve">Table </w:t>
      </w:r>
      <w:r w:rsidR="00021318">
        <w:rPr>
          <w:i w:val="0"/>
          <w:iCs w:val="0"/>
        </w:rPr>
        <w:fldChar w:fldCharType="begin"/>
      </w:r>
      <w:r w:rsidR="0006444C">
        <w:rPr>
          <w:lang w:val="en-US"/>
        </w:rPr>
        <w:instrText xml:space="preserve"> STYLEREF 1 \s </w:instrText>
      </w:r>
      <w:r w:rsidR="00021318">
        <w:rPr>
          <w:i w:val="0"/>
          <w:iCs w:val="0"/>
        </w:rPr>
        <w:fldChar w:fldCharType="separate"/>
      </w:r>
      <w:r w:rsidR="00725F1B">
        <w:rPr>
          <w:noProof/>
          <w:lang w:val="en-US"/>
        </w:rPr>
        <w:t>2</w:t>
      </w:r>
      <w:r w:rsidR="00021318">
        <w:rPr>
          <w:i w:val="0"/>
          <w:iCs w:val="0"/>
        </w:rPr>
        <w:fldChar w:fldCharType="end"/>
      </w:r>
      <w:r w:rsidR="0006444C">
        <w:rPr>
          <w:lang w:val="en-US"/>
        </w:rPr>
        <w:t>.</w:t>
      </w:r>
      <w:r w:rsidR="00021318">
        <w:rPr>
          <w:i w:val="0"/>
          <w:iCs w:val="0"/>
        </w:rPr>
        <w:fldChar w:fldCharType="begin"/>
      </w:r>
      <w:r w:rsidR="0006444C">
        <w:rPr>
          <w:lang w:val="en-US"/>
        </w:rPr>
        <w:instrText xml:space="preserve"> SEQ Table \* ARABIC \s 1 </w:instrText>
      </w:r>
      <w:r w:rsidR="00021318">
        <w:rPr>
          <w:i w:val="0"/>
          <w:iCs w:val="0"/>
        </w:rPr>
        <w:fldChar w:fldCharType="separate"/>
      </w:r>
      <w:r w:rsidR="00725F1B">
        <w:rPr>
          <w:noProof/>
          <w:lang w:val="en-US"/>
        </w:rPr>
        <w:t>6</w:t>
      </w:r>
      <w:r w:rsidR="00021318">
        <w:rPr>
          <w:i w:val="0"/>
          <w:iCs w:val="0"/>
        </w:rPr>
        <w:fldChar w:fldCharType="end"/>
      </w:r>
      <w:r w:rsidRPr="00D32FC4">
        <w:rPr>
          <w:lang w:val="en-US"/>
        </w:rPr>
        <w:t xml:space="preserve"> - Concurrent solutions: comparative tabl</w:t>
      </w:r>
      <w:ins w:id="2598" w:author="tomasrodrigues@ua.pt" w:date="2017-08-05T22:09:00Z">
        <w:r w:rsidR="00BF7268">
          <w:rPr>
            <w:lang w:val="en-US"/>
          </w:rPr>
          <w:t>e</w:t>
        </w:r>
      </w:ins>
      <w:bookmarkEnd w:id="2597"/>
      <w:del w:id="2599" w:author="tomasrodrigues@ua.pt" w:date="2017-08-05T22:09:00Z">
        <w:r w:rsidRPr="00D32FC4" w:rsidDel="00BF7268">
          <w:rPr>
            <w:lang w:val="en-US"/>
          </w:rPr>
          <w:delText>e</w:delText>
        </w:r>
      </w:del>
    </w:p>
    <w:p w14:paraId="68BC64B4" w14:textId="77777777" w:rsidR="009258B8" w:rsidDel="00BF7268" w:rsidRDefault="009258B8">
      <w:pPr>
        <w:pStyle w:val="Legenda"/>
        <w:ind w:left="0"/>
        <w:jc w:val="center"/>
        <w:rPr>
          <w:ins w:id="2600" w:author="Tomás Rodrigues" w:date="2017-07-28T18:22:00Z"/>
          <w:del w:id="2601" w:author="tomasrodrigues@ua.pt" w:date="2017-08-05T22:06:00Z"/>
        </w:rPr>
        <w:pPrChange w:id="2602" w:author="tomasrodrigues@ua.pt" w:date="2017-08-29T19:14:00Z">
          <w:pPr>
            <w:spacing w:line="276" w:lineRule="auto"/>
          </w:pPr>
        </w:pPrChange>
      </w:pPr>
      <w:ins w:id="2603" w:author="Tomás Rodrigues" w:date="2017-07-28T18:22:00Z">
        <w:del w:id="2604" w:author="tomasrodrigues@ua.pt" w:date="2017-08-05T22:06:00Z">
          <w:r w:rsidDel="00BF7268">
            <w:br w:type="page"/>
          </w:r>
        </w:del>
      </w:ins>
    </w:p>
    <w:p w14:paraId="1E704308" w14:textId="77777777" w:rsidR="00696A1E" w:rsidRPr="009258B8" w:rsidDel="009258B8" w:rsidRDefault="00696A1E">
      <w:pPr>
        <w:pStyle w:val="Legenda"/>
        <w:ind w:left="0"/>
        <w:jc w:val="center"/>
        <w:rPr>
          <w:del w:id="2605" w:author="Tomás Rodrigues" w:date="2017-07-28T18:22:00Z"/>
          <w:lang w:val="en-US"/>
        </w:rPr>
        <w:pPrChange w:id="2606" w:author="tomasrodrigues@ua.pt" w:date="2017-08-29T19:14:00Z">
          <w:pPr>
            <w:pStyle w:val="Legenda"/>
            <w:jc w:val="center"/>
          </w:pPr>
        </w:pPrChange>
      </w:pPr>
    </w:p>
    <w:p w14:paraId="53C84420" w14:textId="77777777" w:rsidR="00CF47C1" w:rsidDel="009258B8" w:rsidRDefault="00696A1E">
      <w:pPr>
        <w:pStyle w:val="Legenda"/>
        <w:ind w:left="0"/>
        <w:jc w:val="center"/>
        <w:rPr>
          <w:del w:id="2607" w:author="Tomás Rodrigues" w:date="2017-07-28T18:22:00Z"/>
        </w:rPr>
        <w:pPrChange w:id="2608" w:author="tomasrodrigues@ua.pt" w:date="2017-08-29T19:14:00Z">
          <w:pPr>
            <w:spacing w:line="276" w:lineRule="auto"/>
          </w:pPr>
        </w:pPrChange>
      </w:pPr>
      <w:del w:id="2609" w:author="Tomás Rodrigues" w:date="2017-07-28T18:22:00Z">
        <w:r w:rsidDel="009258B8">
          <w:br w:type="page"/>
        </w:r>
      </w:del>
    </w:p>
    <w:p w14:paraId="44EA5EA2" w14:textId="77777777" w:rsidR="00CF47C1" w:rsidRDefault="00CF47C1">
      <w:pPr>
        <w:pStyle w:val="Legenda"/>
        <w:ind w:left="0"/>
        <w:jc w:val="center"/>
        <w:pPrChange w:id="2610" w:author="tomasrodrigues@ua.pt" w:date="2017-08-29T19:14:00Z">
          <w:pPr>
            <w:spacing w:line="276" w:lineRule="auto"/>
          </w:pPr>
        </w:pPrChange>
      </w:pPr>
      <w:del w:id="2611" w:author="Tomás Rodrigues" w:date="2017-07-28T18:21:00Z">
        <w:r w:rsidDel="009258B8">
          <w:br w:type="page"/>
        </w:r>
      </w:del>
    </w:p>
    <w:p w14:paraId="4EF262D1" w14:textId="77777777" w:rsidR="00973A73" w:rsidRPr="00D32FC4" w:rsidRDefault="00973A73" w:rsidP="0060034B">
      <w:pPr>
        <w:pStyle w:val="Ttulo1"/>
        <w:rPr>
          <w:lang w:val="en-US"/>
        </w:rPr>
      </w:pPr>
      <w:bookmarkStart w:id="2612" w:name="Cap3"/>
      <w:bookmarkEnd w:id="2612"/>
    </w:p>
    <w:p w14:paraId="41A530C3" w14:textId="77777777" w:rsidR="00973A73" w:rsidRPr="00D32FC4" w:rsidRDefault="00C509AB" w:rsidP="00E81E7E">
      <w:pPr>
        <w:pStyle w:val="Cabealho2"/>
        <w:numPr>
          <w:ilvl w:val="0"/>
          <w:numId w:val="0"/>
        </w:numPr>
      </w:pPr>
      <w:bookmarkStart w:id="2613" w:name="_ArQoS_Pocket_solution"/>
      <w:bookmarkStart w:id="2614" w:name="_Toc491797495"/>
      <w:bookmarkEnd w:id="2613"/>
      <w:r>
        <w:rPr>
          <w:noProof/>
          <w:lang w:val="pt-PT"/>
        </w:rPr>
        <w:pict w14:anchorId="0346C0F1">
          <v:shape id="AutoShape 27" o:spid="_x0000_s1233" type="#_x0000_t32" style="position:absolute;left:0;text-align:left;margin-left:-.2pt;margin-top:35.45pt;width:433.05pt;height:.05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" strokeweight="1.5pt"/>
        </w:pict>
      </w:r>
      <w:r w:rsidR="000D781C" w:rsidRPr="00D32FC4">
        <w:t xml:space="preserve">ArQoS Pocket </w:t>
      </w:r>
      <w:r w:rsidR="00E91845">
        <w:t>platform</w:t>
      </w:r>
      <w:bookmarkEnd w:id="2614"/>
    </w:p>
    <w:p w14:paraId="794C9110" w14:textId="77777777" w:rsidR="00973A73" w:rsidRPr="00D32FC4" w:rsidRDefault="000D781C" w:rsidP="00973A73">
      <w:pPr>
        <w:rPr>
          <w:lang w:eastAsia="en-US"/>
        </w:rPr>
      </w:pPr>
      <w:r w:rsidRPr="00D32FC4">
        <w:rPr>
          <w:lang w:eastAsia="en-US"/>
        </w:rPr>
        <w:tab/>
        <w:t>This chapter presents a solution to complement the ArQoS</w:t>
      </w:r>
      <w:commentRangeStart w:id="2615"/>
      <w:r w:rsidRPr="00D32FC4">
        <w:rPr>
          <w:lang w:eastAsia="en-US"/>
        </w:rPr>
        <w:t xml:space="preserve"> system referred in </w:t>
      </w:r>
      <w:r w:rsidR="001E289E" w:rsidRPr="00D32FC4">
        <w:rPr>
          <w:lang w:eastAsia="en-US"/>
        </w:rPr>
        <w:t xml:space="preserve">section </w:t>
      </w:r>
      <w:hyperlink w:anchor="_Objectives" w:history="1">
        <w:r w:rsidR="001E289E" w:rsidRPr="00D32FC4">
          <w:rPr>
            <w:lang w:eastAsia="en-US"/>
          </w:rPr>
          <w:t>1.2</w:t>
        </w:r>
      </w:hyperlink>
      <w:r w:rsidR="00F7360C">
        <w:rPr>
          <w:lang w:eastAsia="en-US"/>
        </w:rPr>
        <w:t>. It is an A</w:t>
      </w:r>
      <w:r w:rsidRPr="00D32FC4">
        <w:rPr>
          <w:lang w:eastAsia="en-US"/>
        </w:rPr>
        <w:t xml:space="preserve">ndroid app solution that </w:t>
      </w:r>
      <w:commentRangeEnd w:id="2615"/>
      <w:r w:rsidRPr="00D32FC4">
        <w:rPr>
          <w:lang w:eastAsia="en-US"/>
        </w:rPr>
        <w:commentReference w:id="2616"/>
      </w:r>
      <w:r w:rsidRPr="00D32FC4">
        <w:rPr>
          <w:lang w:eastAsia="en-US"/>
        </w:rPr>
        <w:t>works as a mobile probe collecting multiple data and indicators of the network.</w:t>
      </w:r>
      <w:r w:rsidRPr="00D32FC4">
        <w:rPr>
          <w:lang w:eastAsia="en-US"/>
        </w:rPr>
        <w:commentReference w:id="2615"/>
      </w:r>
    </w:p>
    <w:p w14:paraId="0966060E" w14:textId="77777777" w:rsidR="00973A73" w:rsidRDefault="000D781C" w:rsidP="00973A73">
      <w:pPr>
        <w:rPr>
          <w:lang w:eastAsia="en-US"/>
        </w:rPr>
      </w:pPr>
      <w:r w:rsidRPr="00D32FC4">
        <w:rPr>
          <w:lang w:eastAsia="en-US"/>
        </w:rPr>
        <w:t xml:space="preserve">   Supporting multiple technologies on mobile networks (GSM, GPRS, UMTS, HSDPA, HSUPA, HSPA+, etc) and Wi-Fi this solution allows continuous tests to check the connectivity and availability o</w:t>
      </w:r>
      <w:r w:rsidR="005128FB">
        <w:rPr>
          <w:lang w:eastAsia="en-US"/>
        </w:rPr>
        <w:t>f the network, as well as help o</w:t>
      </w:r>
      <w:r w:rsidRPr="00D32FC4">
        <w:rPr>
          <w:lang w:eastAsia="en-US"/>
        </w:rPr>
        <w:t xml:space="preserve">n troubleshooting and monitor the quality of service with intrusive tests. </w:t>
      </w:r>
    </w:p>
    <w:p w14:paraId="2A0308A6" w14:textId="77777777" w:rsidR="00E91845" w:rsidRDefault="00E91845" w:rsidP="00973A73">
      <w:pPr>
        <w:rPr>
          <w:lang w:eastAsia="en-US"/>
        </w:rPr>
      </w:pPr>
    </w:p>
    <w:p w14:paraId="516F9FAC" w14:textId="77777777" w:rsidR="00E91845" w:rsidRDefault="00E91845" w:rsidP="00E91845">
      <w:pPr>
        <w:pStyle w:val="Cabealho3"/>
      </w:pPr>
      <w:bookmarkStart w:id="2617" w:name="_Toc491797496"/>
      <w:bookmarkStart w:id="2618" w:name="Ref3_1"/>
      <w:r>
        <w:t>ArQoS</w:t>
      </w:r>
      <w:bookmarkEnd w:id="2617"/>
    </w:p>
    <w:bookmarkEnd w:id="2618"/>
    <w:p w14:paraId="424D5B62" w14:textId="525EBF7E" w:rsidR="005A5DE0" w:rsidRDefault="003F41BD" w:rsidP="00E91845">
      <w:pPr>
        <w:ind w:left="0"/>
      </w:pPr>
      <w:commentRangeStart w:id="2619"/>
      <w:r>
        <w:t xml:space="preserve">   </w:t>
      </w:r>
      <w:r w:rsidR="00E91845">
        <w:t>ArQoS is a performance monitoring system that evaluates QoS and QoE on multi-technology fixed and on mobile networks. The complete ArQoS portfolio has</w:t>
      </w:r>
      <w:r>
        <w:t xml:space="preserve"> fixed and mobile probes in the network testing </w:t>
      </w:r>
      <w:del w:id="2620" w:author="tomasrodrigues@ua.pt" w:date="2017-08-03T15:19:00Z">
        <w:r w:rsidDel="001D4BB1">
          <w:delText xml:space="preserve">the </w:delText>
        </w:r>
      </w:del>
      <w:r>
        <w:t xml:space="preserve">Voice, </w:t>
      </w:r>
      <w:del w:id="2621" w:author="tomasrodrigues@ua.pt" w:date="2017-08-03T15:19:00Z">
        <w:r w:rsidDel="001D4BB1">
          <w:delText xml:space="preserve">the </w:delText>
        </w:r>
      </w:del>
      <w:r>
        <w:t xml:space="preserve">Wi-Fi, Interactive Voice Response (IVR), messaging, video-streaming and </w:t>
      </w:r>
      <w:del w:id="2622" w:author="tomasrodrigues@ua.pt" w:date="2017-08-03T15:19:00Z">
        <w:r w:rsidDel="005A5DE0">
          <w:delText xml:space="preserve">taking </w:delText>
        </w:r>
      </w:del>
      <w:ins w:id="2623" w:author="tomasrodrigues@ua.pt" w:date="2017-08-03T15:19:00Z">
        <w:r w:rsidR="005A5DE0">
          <w:t xml:space="preserve">producing </w:t>
        </w:r>
      </w:ins>
      <w:del w:id="2624" w:author="tomasrodrigues@ua.pt" w:date="2017-08-03T14:22:00Z">
        <w:r w:rsidDel="0090522C">
          <w:delText>radiologs(</w:delText>
        </w:r>
      </w:del>
      <w:ins w:id="2625" w:author="tomasrodrigues@ua.pt" w:date="2017-08-03T14:22:00Z">
        <w:r w:rsidR="0090522C">
          <w:t xml:space="preserve">radiologs </w:t>
        </w:r>
        <w:r w:rsidR="005A5DE0">
          <w:t xml:space="preserve">with </w:t>
        </w:r>
      </w:ins>
      <w:r>
        <w:t>snapshots of network’s state</w:t>
      </w:r>
      <w:del w:id="2626" w:author="tomasrodrigues@ua.pt" w:date="2017-08-03T15:20:00Z">
        <w:r w:rsidDel="005A5DE0">
          <w:delText>) from the network</w:delText>
        </w:r>
      </w:del>
      <w:r>
        <w:t>. Furthermore, there are the</w:t>
      </w:r>
      <w:ins w:id="2627" w:author="tomasrodrigues@ua.pt" w:date="2017-08-05T22:12:00Z">
        <w:r w:rsidR="002913EE">
          <w:t xml:space="preserve"> </w:t>
        </w:r>
      </w:ins>
      <w:del w:id="2628" w:author="tomasrodrigues@ua.pt" w:date="2017-08-05T22:11:00Z">
        <w:r w:rsidDel="002913EE">
          <w:delText xml:space="preserve"> NI </w:delText>
        </w:r>
      </w:del>
      <w:r>
        <w:t>probes</w:t>
      </w:r>
      <w:ins w:id="2629" w:author="tomasrodrigues@ua.pt" w:date="2017-08-05T22:12:00Z">
        <w:r w:rsidR="002913EE">
          <w:t xml:space="preserve"> called NI probes</w:t>
        </w:r>
      </w:ins>
      <w:r>
        <w:t xml:space="preserve"> passively testing VoIP services and</w:t>
      </w:r>
      <w:r w:rsidR="00E91845">
        <w:t xml:space="preserve"> </w:t>
      </w:r>
      <w:del w:id="2630" w:author="tomasrodrigues@ua.pt" w:date="2017-08-03T15:21:00Z">
        <w:r w:rsidDel="005A5DE0">
          <w:delText xml:space="preserve">probes </w:delText>
        </w:r>
      </w:del>
      <w:r>
        <w:t xml:space="preserve">PON </w:t>
      </w:r>
      <w:ins w:id="2631" w:author="tomasrodrigues@ua.pt" w:date="2017-08-03T15:21:00Z">
        <w:r w:rsidR="005A5DE0">
          <w:t xml:space="preserve">probes </w:t>
        </w:r>
      </w:ins>
      <w:r>
        <w:t>testing</w:t>
      </w:r>
      <w:ins w:id="2632" w:author="tomasrodrigues@ua.pt" w:date="2017-08-05T22:12:00Z">
        <w:r w:rsidR="002913EE">
          <w:t xml:space="preserve"> the</w:t>
        </w:r>
      </w:ins>
      <w:r>
        <w:t xml:space="preserve"> </w:t>
      </w:r>
      <w:del w:id="2633" w:author="tomasrodrigues@ua.pt" w:date="2017-08-05T22:12:00Z">
        <w:r w:rsidDel="002913EE">
          <w:delText xml:space="preserve">fiber </w:delText>
        </w:r>
      </w:del>
      <w:r>
        <w:t>optic</w:t>
      </w:r>
      <w:ins w:id="2634" w:author="tomasrodrigues@ua.pt" w:date="2017-08-05T22:12:00Z">
        <w:r w:rsidR="002913EE">
          <w:t>al fiber</w:t>
        </w:r>
      </w:ins>
      <w:del w:id="2635" w:author="tomasrodrigues@ua.pt" w:date="2017-08-05T22:12:00Z">
        <w:r w:rsidDel="002913EE">
          <w:delText>s</w:delText>
        </w:r>
      </w:del>
      <w:r w:rsidR="0033656F">
        <w:t xml:space="preserve"> </w:t>
      </w:r>
      <w:hyperlink w:anchor="Ref20" w:history="1">
        <w:r w:rsidR="0033656F" w:rsidRPr="007C2AAD">
          <w:rPr>
            <w:rStyle w:val="Hiperligao"/>
          </w:rPr>
          <w:t>[20]</w:t>
        </w:r>
      </w:hyperlink>
      <w:r w:rsidR="0033656F">
        <w:t>.</w:t>
      </w:r>
      <w:commentRangeEnd w:id="2619"/>
      <w:r w:rsidR="005A5DE0">
        <w:rPr>
          <w:rStyle w:val="Refdecomentrio"/>
        </w:rPr>
        <w:commentReference w:id="2619"/>
      </w:r>
    </w:p>
    <w:p w14:paraId="2CB78689" w14:textId="58312EB8" w:rsidR="0033656F" w:rsidRDefault="003F41BD" w:rsidP="00E91845">
      <w:pPr>
        <w:ind w:left="0"/>
      </w:pPr>
      <w:r>
        <w:t xml:space="preserve">   </w:t>
      </w:r>
      <w:del w:id="2636" w:author="tomasrodrigues@ua.pt" w:date="2017-08-29T16:32:00Z">
        <w:r w:rsidDel="009F1FA6">
          <w:delText xml:space="preserve">ArQoS Pocket is a solution that complements this portfolio and </w:delText>
        </w:r>
      </w:del>
      <w:del w:id="2637" w:author="tomasrodrigues@ua.pt" w:date="2017-08-05T22:10:00Z">
        <w:r w:rsidDel="002913EE">
          <w:delText xml:space="preserve">that </w:delText>
        </w:r>
      </w:del>
      <w:del w:id="2638" w:author="tomasrodrigues@ua.pt" w:date="2017-08-29T16:32:00Z">
        <w:r w:rsidDel="009F1FA6">
          <w:delText>helps</w:delText>
        </w:r>
        <w:r w:rsidR="00D90C28" w:rsidDel="009F1FA6">
          <w:delText>,</w:delText>
        </w:r>
        <w:r w:rsidDel="009F1FA6">
          <w:delText xml:space="preserve"> above all</w:delText>
        </w:r>
        <w:r w:rsidR="00D90C28" w:rsidDel="009F1FA6">
          <w:delText>,</w:delText>
        </w:r>
        <w:r w:rsidDel="009F1FA6">
          <w:delText xml:space="preserve"> </w:delText>
        </w:r>
      </w:del>
      <w:del w:id="2639" w:author="tomasrodrigues@ua.pt" w:date="2017-08-03T15:26:00Z">
        <w:r w:rsidDel="005A5DE0">
          <w:delText xml:space="preserve">on </w:delText>
        </w:r>
      </w:del>
      <w:del w:id="2640" w:author="tomasrodrigues@ua.pt" w:date="2017-08-29T16:32:00Z">
        <w:r w:rsidDel="009F1FA6">
          <w:delText>testing VoLTE features, for example, since it runs over Android devices</w:delText>
        </w:r>
        <w:r w:rsidR="00D90C28" w:rsidDel="009F1FA6">
          <w:delText>.</w:delText>
        </w:r>
        <w:r w:rsidDel="009F1FA6">
          <w:delText xml:space="preserve"> </w:delText>
        </w:r>
      </w:del>
      <w:r>
        <w:t xml:space="preserve">The ArQoS NG </w:t>
      </w:r>
      <w:del w:id="2641" w:author="tomasrodrigues@ua.pt" w:date="2017-08-05T22:11:00Z">
        <w:r w:rsidDel="002913EE">
          <w:delText xml:space="preserve">mobile </w:delText>
        </w:r>
      </w:del>
      <w:r>
        <w:t>probes are the most sim</w:t>
      </w:r>
      <w:r w:rsidR="00D90C28">
        <w:t>ilar probes to pocket since they are small</w:t>
      </w:r>
      <w:del w:id="2642" w:author="tomasrodrigues@ua.pt" w:date="2017-08-05T22:13:00Z">
        <w:r w:rsidR="00D90C28" w:rsidDel="002913EE">
          <w:delText xml:space="preserve"> and robust</w:delText>
        </w:r>
      </w:del>
      <w:r w:rsidR="00D90C28">
        <w:t xml:space="preserve">, have a low power consumption built in battery for powerless scenarios, have an integrated </w:t>
      </w:r>
      <w:commentRangeStart w:id="2643"/>
      <w:r w:rsidR="00D90C28">
        <w:t>GPS</w:t>
      </w:r>
      <w:r w:rsidR="00EA1653">
        <w:t xml:space="preserve"> (</w:t>
      </w:r>
      <w:hyperlink r:id="rId32" w:history="1">
        <w:r w:rsidR="00EA1653" w:rsidRPr="00EA1653">
          <w:t>Global Positioning System</w:t>
        </w:r>
      </w:hyperlink>
      <w:commentRangeEnd w:id="2643"/>
      <w:r w:rsidR="005A5DE0">
        <w:rPr>
          <w:rStyle w:val="Refdecomentrio"/>
        </w:rPr>
        <w:commentReference w:id="2643"/>
      </w:r>
      <w:r w:rsidR="00EA1653">
        <w:t>)</w:t>
      </w:r>
      <w:r w:rsidR="00D90C28">
        <w:t xml:space="preserve"> and support multi-technology (wireless and mobile)</w:t>
      </w:r>
      <w:commentRangeStart w:id="2644"/>
      <w:r w:rsidR="009A0028">
        <w:t xml:space="preserve">, four slots </w:t>
      </w:r>
      <w:del w:id="2645" w:author="tomasrodrigues@ua.pt" w:date="2017-08-03T15:27:00Z">
        <w:r w:rsidR="009A0028" w:rsidDel="005A5DE0">
          <w:delText xml:space="preserve">to </w:delText>
        </w:r>
      </w:del>
      <w:ins w:id="2646" w:author="tomasrodrigues@ua.pt" w:date="2017-08-03T15:27:00Z">
        <w:r w:rsidR="005A5DE0">
          <w:t xml:space="preserve">for </w:t>
        </w:r>
      </w:ins>
      <w:r w:rsidR="009A0028">
        <w:t xml:space="preserve">SIM cards, </w:t>
      </w:r>
      <w:del w:id="2647" w:author="tomasrodrigues@ua.pt" w:date="2017-08-03T15:27:00Z">
        <w:r w:rsidR="009A0028" w:rsidDel="005A5DE0">
          <w:delText>four radio</w:delText>
        </w:r>
      </w:del>
      <w:ins w:id="2648" w:author="tomasrodrigues@ua.pt" w:date="2017-08-03T15:27:00Z">
        <w:r w:rsidR="005A5DE0">
          <w:t>up to nine</w:t>
        </w:r>
      </w:ins>
      <w:r w:rsidR="009A0028">
        <w:t xml:space="preserve"> antennas, a</w:t>
      </w:r>
      <w:ins w:id="2649" w:author="tomasrodrigues@ua.pt" w:date="2017-08-03T15:27:00Z">
        <w:r w:rsidR="005A5DE0">
          <w:t>n</w:t>
        </w:r>
      </w:ins>
      <w:r w:rsidR="009A0028">
        <w:t xml:space="preserve"> </w:t>
      </w:r>
      <w:del w:id="2650" w:author="tomasrodrigues@ua.pt" w:date="2017-08-03T15:27:00Z">
        <w:r w:rsidR="009A0028" w:rsidDel="005A5DE0">
          <w:delText>RS232 RJ45 connection to access the</w:delText>
        </w:r>
      </w:del>
      <w:ins w:id="2651" w:author="tomasrodrigues@ua.pt" w:date="2017-08-03T15:27:00Z">
        <w:r w:rsidR="005A5DE0">
          <w:t>UBS</w:t>
        </w:r>
      </w:ins>
      <w:r w:rsidR="009A0028">
        <w:t xml:space="preserve"> console </w:t>
      </w:r>
      <w:ins w:id="2652" w:author="tomasrodrigues@ua.pt" w:date="2017-08-03T15:27:00Z">
        <w:r w:rsidR="005A5DE0">
          <w:t xml:space="preserve">port </w:t>
        </w:r>
      </w:ins>
      <w:r w:rsidR="009A0028">
        <w:t>and a 12V plug for external power source connection</w:t>
      </w:r>
      <w:r w:rsidR="0033656F">
        <w:t>.</w:t>
      </w:r>
      <w:commentRangeEnd w:id="2644"/>
      <w:r w:rsidR="005A5DE0">
        <w:rPr>
          <w:rStyle w:val="Refdecomentrio"/>
        </w:rPr>
        <w:commentReference w:id="2644"/>
      </w:r>
    </w:p>
    <w:p w14:paraId="17B0F7A2" w14:textId="61FA9943" w:rsidR="003F41BD" w:rsidRDefault="0033656F" w:rsidP="00E91845">
      <w:pPr>
        <w:ind w:left="0"/>
        <w:rPr>
          <w:ins w:id="2653" w:author="tomasrodrigues@ua.pt" w:date="2017-08-29T16:33:00Z"/>
        </w:rPr>
      </w:pPr>
      <w:r>
        <w:t xml:space="preserve">   On the other </w:t>
      </w:r>
      <w:r w:rsidR="005128FB">
        <w:t>hand, the</w:t>
      </w:r>
      <w:r>
        <w:t xml:space="preserve"> fixed probes have support for </w:t>
      </w:r>
      <w:r w:rsidRPr="0033656F">
        <w:t>Public Switched Telephone Network</w:t>
      </w:r>
      <w:r>
        <w:t xml:space="preserve"> (PSTN), </w:t>
      </w:r>
      <w:commentRangeStart w:id="2654"/>
      <w:r w:rsidRPr="0033656F">
        <w:t xml:space="preserve">Integrated Services Digital Network </w:t>
      </w:r>
      <w:commentRangeEnd w:id="2654"/>
      <w:r w:rsidR="005A5DE0">
        <w:rPr>
          <w:rStyle w:val="Refdecomentrio"/>
        </w:rPr>
        <w:commentReference w:id="2654"/>
      </w:r>
      <w:r w:rsidRPr="0033656F">
        <w:t>(</w:t>
      </w:r>
      <w:r>
        <w:t>ISDN), Ethernet and wireless networks and test video, data, IP, messaging and voice tests (including VoIP).</w:t>
      </w:r>
    </w:p>
    <w:p w14:paraId="65D68FF5" w14:textId="04E2AF9F" w:rsidR="009F1FA6" w:rsidRDefault="009F1FA6" w:rsidP="00E91845">
      <w:pPr>
        <w:ind w:left="0"/>
      </w:pPr>
      <w:ins w:id="2655" w:author="tomasrodrigues@ua.pt" w:date="2017-08-29T16:33:00Z">
        <w:r>
          <w:t xml:space="preserve">   ArQoS Pocket is a solution that complements this portfolio running over Android devices</w:t>
        </w:r>
      </w:ins>
      <w:ins w:id="2656" w:author="tomasrodrigues@ua.pt" w:date="2017-08-29T17:07:00Z">
        <w:r w:rsidR="00E55FAA">
          <w:t xml:space="preserve"> </w:t>
        </w:r>
      </w:ins>
      <w:ins w:id="2657" w:author="tomasrodrigues@ua.pt" w:date="2017-08-29T17:08:00Z">
        <w:r w:rsidR="00B44CDE">
          <w:t>which</w:t>
        </w:r>
      </w:ins>
      <w:ins w:id="2658" w:author="tomasrodrigues@ua.pt" w:date="2017-08-29T17:07:00Z">
        <w:r w:rsidR="00E55FAA">
          <w:t xml:space="preserve"> act as probes</w:t>
        </w:r>
        <w:r w:rsidR="00B44CDE">
          <w:t xml:space="preserve">. </w:t>
        </w:r>
      </w:ins>
      <w:ins w:id="2659" w:author="tomasrodrigues@ua.pt" w:date="2017-08-29T17:08:00Z">
        <w:r w:rsidR="00B44CDE">
          <w:t>The</w:t>
        </w:r>
      </w:ins>
      <w:ins w:id="2660" w:author="tomasrodrigues@ua.pt" w:date="2017-08-29T17:07:00Z">
        <w:r w:rsidR="00B44CDE">
          <w:t xml:space="preserve"> end-user a</w:t>
        </w:r>
      </w:ins>
      <w:ins w:id="2661" w:author="tomasrodrigues@ua.pt" w:date="2017-08-29T17:08:00Z">
        <w:r w:rsidR="00B44CDE">
          <w:t>s</w:t>
        </w:r>
      </w:ins>
      <w:ins w:id="2662" w:author="tomasrodrigues@ua.pt" w:date="2017-08-29T17:09:00Z">
        <w:r w:rsidR="00B44CDE">
          <w:t>,</w:t>
        </w:r>
      </w:ins>
      <w:ins w:id="2663" w:author="tomasrodrigues@ua.pt" w:date="2017-08-29T17:08:00Z">
        <w:r w:rsidR="00B44CDE">
          <w:t xml:space="preserve"> in this solution</w:t>
        </w:r>
      </w:ins>
      <w:ins w:id="2664" w:author="tomasrodrigues@ua.pt" w:date="2017-08-29T17:09:00Z">
        <w:r w:rsidR="00B44CDE">
          <w:t>,</w:t>
        </w:r>
      </w:ins>
      <w:ins w:id="2665" w:author="tomasrodrigues@ua.pt" w:date="2017-08-29T17:08:00Z">
        <w:r w:rsidR="00B44CDE">
          <w:t xml:space="preserve"> an</w:t>
        </w:r>
      </w:ins>
      <w:ins w:id="2666" w:author="tomasrodrigues@ua.pt" w:date="2017-08-29T17:07:00Z">
        <w:r w:rsidR="00B44CDE">
          <w:t xml:space="preserve"> UI</w:t>
        </w:r>
      </w:ins>
      <w:ins w:id="2667" w:author="tomasrodrigues@ua.pt" w:date="2017-08-29T17:08:00Z">
        <w:r w:rsidR="00B44CDE">
          <w:t xml:space="preserve"> to see the </w:t>
        </w:r>
      </w:ins>
      <w:ins w:id="2668" w:author="tomasrodrigues@ua.pt" w:date="2017-08-29T17:09:00Z">
        <w:r w:rsidR="00B44CDE">
          <w:t>obtained</w:t>
        </w:r>
      </w:ins>
      <w:ins w:id="2669" w:author="tomasrodrigues@ua.pt" w:date="2017-08-29T17:08:00Z">
        <w:r w:rsidR="00B44CDE">
          <w:t xml:space="preserve"> results</w:t>
        </w:r>
      </w:ins>
      <w:ins w:id="2670" w:author="tomasrodrigues@ua.pt" w:date="2017-08-29T17:09:00Z">
        <w:r w:rsidR="00B44CDE">
          <w:t>, which is not possible with the other ArQoS probes</w:t>
        </w:r>
      </w:ins>
      <w:ins w:id="2671" w:author="tomasrodrigues@ua.pt" w:date="2017-08-29T16:33:00Z">
        <w:r>
          <w:t>.</w:t>
        </w:r>
      </w:ins>
    </w:p>
    <w:p w14:paraId="7B18CEBA" w14:textId="77777777" w:rsidR="006A3063" w:rsidRDefault="0033656F" w:rsidP="00E91845">
      <w:pPr>
        <w:ind w:left="0"/>
        <w:rPr>
          <w:ins w:id="2672" w:author="tomasrodrigues@ua.pt" w:date="2017-08-03T15:22:00Z"/>
        </w:rPr>
      </w:pPr>
      <w:r>
        <w:lastRenderedPageBreak/>
        <w:t xml:space="preserve">   All these probes </w:t>
      </w:r>
      <w:del w:id="2673" w:author="tomasrodrigues@ua.pt" w:date="2017-08-03T15:29:00Z">
        <w:r w:rsidDel="005A5DE0">
          <w:delText>can be</w:delText>
        </w:r>
      </w:del>
      <w:ins w:id="2674" w:author="tomasrodrigues@ua.pt" w:date="2017-08-03T15:29:00Z">
        <w:r w:rsidR="005A5DE0">
          <w:t>are</w:t>
        </w:r>
      </w:ins>
      <w:r>
        <w:t xml:space="preserve"> controlled by </w:t>
      </w:r>
      <w:r w:rsidR="006A3063">
        <w:t>ArQoS management system, a multi-user system that configures and manages the probes remotely. With</w:t>
      </w:r>
      <w:del w:id="2675" w:author="tomasrodrigues@ua.pt" w:date="2017-08-03T15:29:00Z">
        <w:r w:rsidR="006A3063" w:rsidDel="008B15C6">
          <w:delText xml:space="preserve"> a</w:delText>
        </w:r>
      </w:del>
      <w:r w:rsidR="006A3063">
        <w:t xml:space="preserve"> flexible test configuration and using an intuitive drag and drop interface it allows to powerful </w:t>
      </w:r>
      <w:ins w:id="2676" w:author="tomasrodrigues@ua.pt" w:date="2017-08-03T15:29:00Z">
        <w:r w:rsidR="008B15C6">
          <w:t xml:space="preserve">test </w:t>
        </w:r>
      </w:ins>
      <w:r w:rsidR="006A3063">
        <w:t>schedule</w:t>
      </w:r>
      <w:ins w:id="2677" w:author="tomasrodrigues@ua.pt" w:date="2017-08-03T15:29:00Z">
        <w:r w:rsidR="008B15C6">
          <w:t>s</w:t>
        </w:r>
      </w:ins>
      <w:r w:rsidR="006A3063">
        <w:t xml:space="preserve"> </w:t>
      </w:r>
      <w:del w:id="2678" w:author="tomasrodrigues@ua.pt" w:date="2017-08-03T15:29:00Z">
        <w:r w:rsidR="006A3063" w:rsidDel="008B15C6">
          <w:delText xml:space="preserve">tests </w:delText>
        </w:r>
      </w:del>
      <w:r w:rsidR="006A3063">
        <w:t>and troubleshoot</w:t>
      </w:r>
      <w:ins w:id="2679" w:author="tomasrodrigues@ua.pt" w:date="2017-08-03T15:29:00Z">
        <w:r w:rsidR="008B15C6">
          <w:t>ings</w:t>
        </w:r>
      </w:ins>
      <w:del w:id="2680" w:author="tomasrodrigues@ua.pt" w:date="2017-08-03T15:29:00Z">
        <w:r w:rsidR="006A3063" w:rsidDel="008B15C6">
          <w:delText>s</w:delText>
        </w:r>
      </w:del>
      <w:r w:rsidR="006A3063">
        <w:t xml:space="preserve"> operations. This system receives information from all the probes described earlier and provides detailed results and reports based on that information analysis.</w:t>
      </w:r>
    </w:p>
    <w:p w14:paraId="01BF9D5A" w14:textId="77777777" w:rsidR="005A5DE0" w:rsidRDefault="005A5DE0">
      <w:pPr>
        <w:keepNext/>
        <w:ind w:left="0"/>
        <w:rPr>
          <w:ins w:id="2681" w:author="tomasrodrigues@ua.pt" w:date="2017-08-03T15:23:00Z"/>
        </w:rPr>
        <w:pPrChange w:id="2682" w:author="tomasrodrigues@ua.pt" w:date="2017-08-03T15:23:00Z">
          <w:pPr>
            <w:ind w:left="0"/>
          </w:pPr>
        </w:pPrChange>
      </w:pPr>
      <w:commentRangeStart w:id="2683"/>
      <w:ins w:id="2684" w:author="tomasrodrigues@ua.pt" w:date="2017-08-03T15:22:00Z">
        <w:r w:rsidRPr="005A5DE0">
          <w:rPr>
            <w:noProof/>
            <w:lang w:val="pt-PT"/>
          </w:rPr>
          <w:drawing>
            <wp:inline distT="0" distB="0" distL="0" distR="0" wp14:anchorId="72D0B495" wp14:editId="377C09F3">
              <wp:extent cx="5640290" cy="2392325"/>
              <wp:effectExtent l="0" t="0" r="0" b="0"/>
              <wp:docPr id="2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33"/>
                      <a:stretch>
                        <a:fillRect/>
                      </a:stretch>
                    </pic:blipFill>
                    <pic:spPr>
                      <a:xfrm>
                        <a:off x="0" y="0"/>
                        <a:ext cx="5653980" cy="2398132"/>
                      </a:xfrm>
                      <a:prstGeom prst="rect">
                        <a:avLst/>
                      </a:prstGeom>
                    </pic:spPr>
                  </pic:pic>
                </a:graphicData>
              </a:graphic>
            </wp:inline>
          </w:drawing>
        </w:r>
      </w:ins>
      <w:commentRangeEnd w:id="2683"/>
      <w:ins w:id="2685" w:author="tomasrodrigues@ua.pt" w:date="2017-08-05T22:23:00Z">
        <w:r w:rsidR="00423F50">
          <w:rPr>
            <w:rStyle w:val="Refdecomentrio"/>
          </w:rPr>
          <w:commentReference w:id="2683"/>
        </w:r>
      </w:ins>
    </w:p>
    <w:p w14:paraId="2F0428D7" w14:textId="6E51F746" w:rsidR="005A5DE0" w:rsidRDefault="005A5DE0">
      <w:pPr>
        <w:pStyle w:val="Legenda"/>
        <w:jc w:val="center"/>
        <w:rPr>
          <w:ins w:id="2686" w:author="tomasrodrigues@ua.pt" w:date="2017-08-05T22:15:00Z"/>
        </w:rPr>
        <w:pPrChange w:id="2687" w:author="tomasrodrigues@ua.pt" w:date="2017-08-03T15:23:00Z">
          <w:pPr>
            <w:ind w:left="0"/>
          </w:pPr>
        </w:pPrChange>
      </w:pPr>
      <w:bookmarkStart w:id="2688" w:name="_Toc489744286"/>
      <w:ins w:id="2689" w:author="tomasrodrigues@ua.pt" w:date="2017-08-03T15:23:00Z">
        <w:r>
          <w:t xml:space="preserve">Figure </w:t>
        </w:r>
      </w:ins>
      <w:ins w:id="2690" w:author="tomasrodrigues@ua.pt" w:date="2017-08-03T17:53:00Z">
        <w:r w:rsidR="00DF060B">
          <w:fldChar w:fldCharType="begin"/>
        </w:r>
        <w:r w:rsidR="00DF060B">
          <w:instrText xml:space="preserve"> STYLEREF 1 \s </w:instrText>
        </w:r>
      </w:ins>
      <w:r w:rsidR="00DF060B">
        <w:fldChar w:fldCharType="separate"/>
      </w:r>
      <w:r w:rsidR="00725F1B">
        <w:rPr>
          <w:noProof/>
        </w:rPr>
        <w:t>3</w:t>
      </w:r>
      <w:ins w:id="2691" w:author="tomasrodrigues@ua.pt" w:date="2017-08-03T17:53:00Z">
        <w:r w:rsidR="00DF060B">
          <w:fldChar w:fldCharType="end"/>
        </w:r>
        <w:r w:rsidR="00DF060B">
          <w:t>.</w:t>
        </w:r>
        <w:r w:rsidR="00DF060B">
          <w:fldChar w:fldCharType="begin"/>
        </w:r>
        <w:r w:rsidR="00DF060B">
          <w:instrText xml:space="preserve"> SEQ Figure \* ARABIC \s 1 </w:instrText>
        </w:r>
      </w:ins>
      <w:r w:rsidR="00DF060B">
        <w:fldChar w:fldCharType="separate"/>
      </w:r>
      <w:ins w:id="2692" w:author="tomasrodrigues@ua.pt" w:date="2017-08-30T16:03:00Z">
        <w:r w:rsidR="00725F1B">
          <w:rPr>
            <w:noProof/>
          </w:rPr>
          <w:t>1</w:t>
        </w:r>
      </w:ins>
      <w:ins w:id="2693" w:author="tomasrodrigues@ua.pt" w:date="2017-08-03T17:53:00Z">
        <w:r w:rsidR="00DF060B">
          <w:fldChar w:fldCharType="end"/>
        </w:r>
      </w:ins>
      <w:ins w:id="2694" w:author="tomasrodrigues@ua.pt" w:date="2017-08-03T15:23:00Z">
        <w:r>
          <w:t xml:space="preserve"> - ArQoS </w:t>
        </w:r>
        <w:commentRangeStart w:id="2695"/>
        <w:r>
          <w:t>Portfolio</w:t>
        </w:r>
      </w:ins>
      <w:commentRangeEnd w:id="2695"/>
      <w:ins w:id="2696" w:author="tomasrodrigues@ua.pt" w:date="2017-08-05T22:23:00Z">
        <w:r w:rsidR="00423F50">
          <w:rPr>
            <w:rStyle w:val="Refdecomentrio"/>
            <w:rFonts w:eastAsia="Times New Roman" w:cs="Times New Roman"/>
            <w:i w:val="0"/>
            <w:iCs w:val="0"/>
            <w:color w:val="auto"/>
            <w:lang w:val="en-US" w:eastAsia="pt-PT"/>
          </w:rPr>
          <w:commentReference w:id="2695"/>
        </w:r>
      </w:ins>
      <w:bookmarkEnd w:id="2688"/>
    </w:p>
    <w:p w14:paraId="250CF864" w14:textId="77777777" w:rsidR="002913EE" w:rsidRPr="002913EE" w:rsidRDefault="002913EE">
      <w:pPr>
        <w:rPr>
          <w:lang w:val="pt-PT" w:eastAsia="en-US"/>
          <w:rPrChange w:id="2697" w:author="tomasrodrigues@ua.pt" w:date="2017-08-05T22:15:00Z">
            <w:rPr/>
          </w:rPrChange>
        </w:rPr>
        <w:pPrChange w:id="2698" w:author="tomasrodrigues@ua.pt" w:date="2017-08-05T22:15:00Z">
          <w:pPr>
            <w:ind w:left="0"/>
          </w:pPr>
        </w:pPrChange>
      </w:pPr>
    </w:p>
    <w:p w14:paraId="4D9F7ADA" w14:textId="19540588" w:rsidR="0033656F" w:rsidDel="002913EE" w:rsidRDefault="006A3063" w:rsidP="00522B9A">
      <w:pPr>
        <w:rPr>
          <w:del w:id="2699" w:author="tomasrodrigues@ua.pt" w:date="2017-08-05T22:15:00Z"/>
        </w:rPr>
      </w:pPr>
      <w:del w:id="2700" w:author="tomasrodrigues@ua.pt" w:date="2017-08-05T22:15:00Z">
        <w:r w:rsidDel="002913EE">
          <w:delText xml:space="preserve">   A key feature for ArQo</w:delText>
        </w:r>
        <w:r w:rsidR="00522B9A" w:rsidDel="002913EE">
          <w:delText xml:space="preserve">S Pocket solution is </w:delText>
        </w:r>
      </w:del>
      <w:del w:id="2701" w:author="tomasrodrigues@ua.pt" w:date="2017-08-03T15:29:00Z">
        <w:r w:rsidR="00522B9A" w:rsidDel="008B15C6">
          <w:delText xml:space="preserve">obviously </w:delText>
        </w:r>
      </w:del>
      <w:del w:id="2702" w:author="tomasrodrigues@ua.pt" w:date="2017-08-05T22:15:00Z">
        <w:r w:rsidR="00522B9A" w:rsidDel="002913EE">
          <w:delText xml:space="preserve">the integration with the ArQoS management system. This communication should be </w:delText>
        </w:r>
        <w:r w:rsidR="009D2EB6" w:rsidDel="002913EE">
          <w:delText xml:space="preserve">asynchronous and bi-directional in order to reduce and distribute the processing load by the probes and by the management system. It should, as well, be </w:delText>
        </w:r>
        <w:r w:rsidR="00522B9A" w:rsidDel="002913EE">
          <w:delText xml:space="preserve">based </w:delText>
        </w:r>
        <w:r w:rsidR="00EA1653" w:rsidDel="002913EE">
          <w:delText>on</w:delText>
        </w:r>
        <w:r w:rsidR="00522B9A" w:rsidDel="002913EE">
          <w:delText xml:space="preserve"> </w:delText>
        </w:r>
        <w:commentRangeStart w:id="2703"/>
        <w:r w:rsidR="0090522C" w:rsidDel="002913EE">
          <w:fldChar w:fldCharType="begin"/>
        </w:r>
        <w:r w:rsidR="0090522C" w:rsidDel="002913EE">
          <w:delInstrText xml:space="preserve"> HYPERLINK "http://encyclopedia.thefreedictionary.com/Representational+State+Transfer" </w:delInstrText>
        </w:r>
        <w:r w:rsidR="0090522C" w:rsidDel="002913EE">
          <w:fldChar w:fldCharType="separate"/>
        </w:r>
        <w:r w:rsidR="00522B9A" w:rsidRPr="00522B9A" w:rsidDel="002913EE">
          <w:delText>Representational State Transfer</w:delText>
        </w:r>
        <w:r w:rsidR="0090522C" w:rsidDel="002913EE">
          <w:fldChar w:fldCharType="end"/>
        </w:r>
        <w:r w:rsidR="00522B9A" w:rsidDel="002913EE">
          <w:delText xml:space="preserve"> </w:delText>
        </w:r>
        <w:commentRangeEnd w:id="2703"/>
        <w:r w:rsidR="008B15C6" w:rsidDel="002913EE">
          <w:rPr>
            <w:rStyle w:val="Refdecomentrio"/>
          </w:rPr>
          <w:commentReference w:id="2703"/>
        </w:r>
        <w:r w:rsidR="00522B9A" w:rsidDel="002913EE">
          <w:delText xml:space="preserve">(REST), </w:delText>
        </w:r>
        <w:r w:rsidR="00A86E02" w:rsidDel="002913EE">
          <w:delText>HTTP</w:delText>
        </w:r>
        <w:r w:rsidR="00522B9A" w:rsidDel="002913EE">
          <w:delText xml:space="preserve"> with </w:delText>
        </w:r>
        <w:r w:rsidR="00522B9A" w:rsidRPr="00522B9A" w:rsidDel="002913EE">
          <w:delText>Java Script Object Notation</w:delText>
        </w:r>
        <w:r w:rsidR="00522B9A" w:rsidDel="002913EE">
          <w:delText xml:space="preserve"> (JSON) and </w:delText>
        </w:r>
        <w:r w:rsidR="00522B9A" w:rsidRPr="00522B9A" w:rsidDel="002913EE">
          <w:delText>Secure Copy Protocol (</w:delText>
        </w:r>
        <w:r w:rsidR="00522B9A" w:rsidDel="002913EE">
          <w:delText>SCP)/</w:delText>
        </w:r>
        <w:r w:rsidR="00522B9A" w:rsidRPr="00522B9A" w:rsidDel="002913EE">
          <w:delText>Secure File Transfer Protocol</w:delText>
        </w:r>
        <w:r w:rsidR="00522B9A" w:rsidDel="002913EE">
          <w:delText xml:space="preserve"> (SFTP)</w:delText>
        </w:r>
        <w:r w:rsidR="009D2EB6" w:rsidDel="002913EE">
          <w:delText xml:space="preserve"> and follow the </w:delText>
        </w:r>
      </w:del>
      <w:del w:id="2704" w:author="tomasrodrigues@ua.pt" w:date="2017-08-03T15:30:00Z">
        <w:r w:rsidR="009D2EB6" w:rsidDel="008B15C6">
          <w:delText xml:space="preserve">documentation </w:delText>
        </w:r>
        <w:commentRangeStart w:id="2705"/>
        <w:r w:rsidR="009D2EB6" w:rsidDel="008B15C6">
          <w:delText>for</w:delText>
        </w:r>
      </w:del>
      <w:del w:id="2706" w:author="tomasrodrigues@ua.pt" w:date="2017-08-05T22:15:00Z">
        <w:r w:rsidR="009D2EB6" w:rsidDel="002913EE">
          <w:delText xml:space="preserve"> the NG probes</w:delText>
        </w:r>
      </w:del>
      <w:del w:id="2707" w:author="tomasrodrigues@ua.pt" w:date="2017-08-03T15:30:00Z">
        <w:r w:rsidR="009D2EB6" w:rsidDel="008B15C6">
          <w:delText>, maintaining the other probes communication protocol functional</w:delText>
        </w:r>
      </w:del>
      <w:del w:id="2708" w:author="tomasrodrigues@ua.pt" w:date="2017-08-05T22:15:00Z">
        <w:r w:rsidR="00522B9A" w:rsidDel="002913EE">
          <w:delText>.</w:delText>
        </w:r>
        <w:r w:rsidR="009D2EB6" w:rsidDel="002913EE">
          <w:delText xml:space="preserve"> Furthermore, the use of web protocols allows a more direct and efficient processing on the management system side, without a significant overhead on the probes side.</w:delText>
        </w:r>
        <w:commentRangeEnd w:id="2705"/>
        <w:r w:rsidR="008B15C6" w:rsidDel="002913EE">
          <w:rPr>
            <w:rStyle w:val="Refdecomentrio"/>
          </w:rPr>
          <w:commentReference w:id="2705"/>
        </w:r>
        <w:bookmarkStart w:id="2709" w:name="_Toc489744169"/>
        <w:bookmarkStart w:id="2710" w:name="_Toc489744235"/>
        <w:bookmarkStart w:id="2711" w:name="_Toc491797497"/>
        <w:bookmarkEnd w:id="2709"/>
        <w:bookmarkEnd w:id="2710"/>
        <w:bookmarkEnd w:id="2711"/>
      </w:del>
    </w:p>
    <w:p w14:paraId="7A38D742" w14:textId="316EFBEC" w:rsidR="00973A73" w:rsidRPr="00070CAF" w:rsidDel="002913EE" w:rsidRDefault="009D2EB6" w:rsidP="00070CAF">
      <w:pPr>
        <w:rPr>
          <w:del w:id="2712" w:author="tomasrodrigues@ua.pt" w:date="2017-08-05T22:15:00Z"/>
        </w:rPr>
      </w:pPr>
      <w:del w:id="2713" w:author="tomasrodrigues@ua.pt" w:date="2017-08-05T22:15:00Z">
        <w:r w:rsidDel="002913EE">
          <w:delText xml:space="preserve">   Other key feature in ArQoS Pocket solution is the scheduling of personalized tests. The device </w:delText>
        </w:r>
        <w:r w:rsidR="005128FB" w:rsidDel="002913EE">
          <w:delText>can have</w:delText>
        </w:r>
        <w:r w:rsidDel="002913EE">
          <w:delText xml:space="preserve"> pre-configured </w:delText>
        </w:r>
        <w:r w:rsidRPr="00070CAF" w:rsidDel="002913EE">
          <w:delText>tests available, but is mandatory that the app receive</w:delText>
        </w:r>
        <w:r w:rsidR="00EA1653" w:rsidDel="002913EE">
          <w:delText>s</w:delText>
        </w:r>
        <w:r w:rsidRPr="00070CAF" w:rsidDel="002913EE">
          <w:delText xml:space="preserve"> configurations and scheduled tests from the management syste</w:delText>
        </w:r>
        <w:r w:rsidR="00070CAF" w:rsidRPr="00070CAF" w:rsidDel="002913EE">
          <w:delText>m.</w:delText>
        </w:r>
        <w:r w:rsidRPr="00070CAF" w:rsidDel="002913EE">
          <w:delText xml:space="preserve"> </w:delText>
        </w:r>
        <w:r w:rsidR="00070CAF" w:rsidDel="002913EE">
          <w:delText>In addition to tests</w:delText>
        </w:r>
        <w:r w:rsidR="00070CAF" w:rsidRPr="00070CAF" w:rsidDel="002913EE">
          <w:delText xml:space="preserve">, </w:delText>
        </w:r>
        <w:r w:rsidR="000D781C" w:rsidRPr="00070CAF" w:rsidDel="002913EE">
          <w:delText>anomalies</w:delText>
        </w:r>
        <w:r w:rsidR="00213150" w:rsidRPr="00070CAF" w:rsidDel="002913EE">
          <w:delText xml:space="preserve"> and networks logs</w:delText>
        </w:r>
        <w:r w:rsidR="000D781C" w:rsidRPr="00070CAF" w:rsidDel="002913EE">
          <w:delText xml:space="preserve"> </w:delText>
        </w:r>
        <w:r w:rsidR="00070CAF" w:rsidRPr="00070CAF" w:rsidDel="002913EE">
          <w:delText>must be</w:delText>
        </w:r>
        <w:r w:rsidR="000D781C" w:rsidRPr="00070CAF" w:rsidDel="002913EE">
          <w:delText xml:space="preserve"> saved and seen in a history tab </w:delText>
        </w:r>
        <w:r w:rsidR="00070CAF" w:rsidDel="002913EE">
          <w:delText xml:space="preserve">with all the </w:delText>
        </w:r>
        <w:r w:rsidR="000D781C" w:rsidRPr="00070CAF" w:rsidDel="002913EE">
          <w:delText>information associated.</w:delText>
        </w:r>
        <w:bookmarkStart w:id="2714" w:name="_Toc489744170"/>
        <w:bookmarkStart w:id="2715" w:name="_Toc489744236"/>
        <w:bookmarkStart w:id="2716" w:name="_Toc491797498"/>
        <w:bookmarkEnd w:id="2714"/>
        <w:bookmarkEnd w:id="2715"/>
        <w:bookmarkEnd w:id="2716"/>
      </w:del>
    </w:p>
    <w:p w14:paraId="71A6E58D" w14:textId="43834D3A" w:rsidR="00973A73" w:rsidRPr="00D32FC4" w:rsidDel="002913EE" w:rsidRDefault="00973A73">
      <w:pPr>
        <w:ind w:left="0"/>
        <w:rPr>
          <w:del w:id="2717" w:author="tomasrodrigues@ua.pt" w:date="2017-08-05T22:15:00Z"/>
          <w:b/>
        </w:rPr>
        <w:pPrChange w:id="2718" w:author="tomasrodrigues@ua.pt" w:date="2017-08-05T22:15:00Z">
          <w:pPr/>
        </w:pPrChange>
      </w:pPr>
      <w:bookmarkStart w:id="2719" w:name="_Toc489744171"/>
      <w:bookmarkStart w:id="2720" w:name="_Toc489744237"/>
      <w:bookmarkStart w:id="2721" w:name="_Toc491797499"/>
      <w:bookmarkEnd w:id="2719"/>
      <w:bookmarkEnd w:id="2720"/>
      <w:bookmarkEnd w:id="2721"/>
    </w:p>
    <w:p w14:paraId="2AC145B0" w14:textId="77777777" w:rsidR="00E91845" w:rsidRPr="00D32FC4" w:rsidRDefault="00E91845" w:rsidP="00E91845">
      <w:pPr>
        <w:pStyle w:val="Cabealho3"/>
      </w:pPr>
      <w:bookmarkStart w:id="2722" w:name="_Toc491797500"/>
      <w:bookmarkStart w:id="2723" w:name="Ref3_2"/>
      <w:r w:rsidRPr="00D32FC4">
        <w:t>Objectives and Requirements</w:t>
      </w:r>
      <w:bookmarkEnd w:id="2722"/>
    </w:p>
    <w:bookmarkEnd w:id="2723"/>
    <w:p w14:paraId="539B4754" w14:textId="29234877" w:rsidR="0099367C" w:rsidRDefault="00CB733B" w:rsidP="006F6042">
      <w:r w:rsidRPr="00D32FC4">
        <w:t xml:space="preserve">   </w:t>
      </w:r>
      <w:commentRangeStart w:id="2724"/>
      <w:r w:rsidR="001E289E" w:rsidRPr="00D32FC4">
        <w:t xml:space="preserve">The </w:t>
      </w:r>
      <w:r w:rsidR="00E91845">
        <w:t>ArQoS Pocket</w:t>
      </w:r>
      <w:r w:rsidR="001E289E" w:rsidRPr="00D32FC4">
        <w:t xml:space="preserve"> is a</w:t>
      </w:r>
      <w:r w:rsidR="00B80491" w:rsidRPr="00D32FC4">
        <w:t>n</w:t>
      </w:r>
      <w:r w:rsidR="001E289E" w:rsidRPr="00D32FC4">
        <w:t xml:space="preserve"> ArQoS integrated solution that runs on Android terminals</w:t>
      </w:r>
      <w:r w:rsidR="00070CAF">
        <w:t>,</w:t>
      </w:r>
      <w:r w:rsidR="001E289E" w:rsidRPr="00D32FC4">
        <w:t xml:space="preserve"> monitoring active</w:t>
      </w:r>
      <w:r w:rsidR="00070CAF">
        <w:t>ly</w:t>
      </w:r>
      <w:r w:rsidR="001E289E" w:rsidRPr="00D32FC4">
        <w:t xml:space="preserve"> and passively Wi-Fi and mobile networks.</w:t>
      </w:r>
      <w:r w:rsidR="00B80491" w:rsidRPr="00D32FC4">
        <w:t xml:space="preserve"> </w:t>
      </w:r>
      <w:r w:rsidR="009C2A77">
        <w:t xml:space="preserve">The objectives of this solution are </w:t>
      </w:r>
      <w:r w:rsidR="00F7360C" w:rsidRPr="00D32FC4">
        <w:t>testing</w:t>
      </w:r>
      <w:r w:rsidR="00B80491" w:rsidRPr="00D32FC4">
        <w:t xml:space="preserve"> </w:t>
      </w:r>
      <w:r w:rsidR="00F7360C">
        <w:t xml:space="preserve">the </w:t>
      </w:r>
      <w:r w:rsidR="00B80491" w:rsidRPr="00D32FC4">
        <w:t xml:space="preserve">connectivity and </w:t>
      </w:r>
      <w:r w:rsidR="00F7360C">
        <w:t xml:space="preserve">the </w:t>
      </w:r>
      <w:r w:rsidR="00B80491" w:rsidRPr="00D32FC4">
        <w:t xml:space="preserve">availability of </w:t>
      </w:r>
      <w:ins w:id="2725" w:author="tomasrodrigues@ua.pt" w:date="2017-08-05T22:24:00Z">
        <w:r w:rsidR="00423F50">
          <w:t xml:space="preserve">the </w:t>
        </w:r>
      </w:ins>
      <w:r w:rsidR="009C2A77">
        <w:t xml:space="preserve">operator’s </w:t>
      </w:r>
      <w:r w:rsidR="00B80491" w:rsidRPr="00D32FC4">
        <w:t>networks</w:t>
      </w:r>
      <w:r w:rsidR="009C2A77">
        <w:t xml:space="preserve"> by perform</w:t>
      </w:r>
      <w:r w:rsidR="00F7360C">
        <w:t>ing</w:t>
      </w:r>
      <w:r w:rsidR="009C2A77">
        <w:t xml:space="preserve"> </w:t>
      </w:r>
      <w:r w:rsidR="00B80491" w:rsidRPr="00D32FC4">
        <w:t xml:space="preserve">tests </w:t>
      </w:r>
      <w:ins w:id="2726" w:author="tomasrodrigues@ua.pt" w:date="2017-08-05T22:24:00Z">
        <w:r w:rsidR="00423F50">
          <w:t xml:space="preserve">in order to </w:t>
        </w:r>
      </w:ins>
      <w:del w:id="2727" w:author="tomasrodrigues@ua.pt" w:date="2017-08-05T22:24:00Z">
        <w:r w:rsidR="00B80491" w:rsidRPr="00D32FC4" w:rsidDel="00423F50">
          <w:delText xml:space="preserve">to </w:delText>
        </w:r>
      </w:del>
      <w:r w:rsidR="00B80491" w:rsidRPr="00D32FC4">
        <w:t xml:space="preserve">troubleshoot </w:t>
      </w:r>
      <w:ins w:id="2728" w:author="tomasrodrigues@ua.pt" w:date="2017-08-05T22:25:00Z">
        <w:r w:rsidR="00423F50">
          <w:t xml:space="preserve">possible problems </w:t>
        </w:r>
      </w:ins>
      <w:r w:rsidR="00B80491" w:rsidRPr="00D32FC4">
        <w:t xml:space="preserve">and monitor the network. </w:t>
      </w:r>
      <w:del w:id="2729" w:author="tomasrodrigues@ua.pt" w:date="2017-08-05T22:26:00Z">
        <w:r w:rsidR="00B80491" w:rsidRPr="00D32FC4" w:rsidDel="00423F50">
          <w:delText xml:space="preserve">Other </w:delText>
        </w:r>
      </w:del>
      <w:ins w:id="2730" w:author="tomasrodrigues@ua.pt" w:date="2017-08-05T22:26:00Z">
        <w:r w:rsidR="00423F50">
          <w:t>Another</w:t>
        </w:r>
        <w:r w:rsidR="00423F50" w:rsidRPr="00D32FC4">
          <w:t xml:space="preserve"> </w:t>
        </w:r>
      </w:ins>
      <w:r w:rsidR="00B80491" w:rsidRPr="00D32FC4">
        <w:t xml:space="preserve">main objectives </w:t>
      </w:r>
      <w:r w:rsidR="009C2A77">
        <w:t xml:space="preserve">of this </w:t>
      </w:r>
      <w:commentRangeStart w:id="2731"/>
      <w:r w:rsidR="009C2A77">
        <w:t>software</w:t>
      </w:r>
      <w:r w:rsidR="005128FB">
        <w:t xml:space="preserve"> are:</w:t>
      </w:r>
      <w:r w:rsidR="00B80491" w:rsidRPr="00D32FC4">
        <w:t xml:space="preserve"> </w:t>
      </w:r>
      <w:commentRangeEnd w:id="2731"/>
      <w:r w:rsidR="008B15C6">
        <w:rPr>
          <w:rStyle w:val="Refdecomentrio"/>
        </w:rPr>
        <w:commentReference w:id="2731"/>
      </w:r>
      <w:r w:rsidR="00B80491" w:rsidRPr="00D32FC4">
        <w:t>collect</w:t>
      </w:r>
      <w:r w:rsidR="00070CAF" w:rsidRPr="00070CAF">
        <w:t xml:space="preserve"> </w:t>
      </w:r>
      <w:del w:id="2732" w:author="tomasrodrigues@ua.pt" w:date="2017-08-05T22:26:00Z">
        <w:r w:rsidR="00070CAF" w:rsidDel="00423F50">
          <w:delText>Key Performance Indicators (</w:delText>
        </w:r>
      </w:del>
      <w:r w:rsidR="009C2A77">
        <w:t>KPIs</w:t>
      </w:r>
      <w:del w:id="2733" w:author="tomasrodrigues@ua.pt" w:date="2017-08-05T22:26:00Z">
        <w:r w:rsidR="00070CAF" w:rsidDel="00423F50">
          <w:delText>)</w:delText>
        </w:r>
      </w:del>
      <w:r w:rsidR="009C2A77">
        <w:t xml:space="preserve"> and </w:t>
      </w:r>
      <w:del w:id="2734" w:author="tomasrodrigues@ua.pt" w:date="2017-08-05T22:26:00Z">
        <w:r w:rsidR="00070CAF" w:rsidDel="00423F50">
          <w:delText>Key Quality Indicators (</w:delText>
        </w:r>
      </w:del>
      <w:r w:rsidR="009C2A77">
        <w:t>KQIs</w:t>
      </w:r>
      <w:del w:id="2735" w:author="tomasrodrigues@ua.pt" w:date="2017-08-05T22:26:00Z">
        <w:r w:rsidR="00070CAF" w:rsidDel="00423F50">
          <w:delText>)</w:delText>
        </w:r>
      </w:del>
      <w:r w:rsidR="0099367C" w:rsidRPr="00D32FC4">
        <w:t xml:space="preserve"> on</w:t>
      </w:r>
      <w:r w:rsidR="00B80491" w:rsidRPr="00D32FC4">
        <w:t xml:space="preserve"> a large scale</w:t>
      </w:r>
      <w:r w:rsidR="009C2A77">
        <w:t xml:space="preserve"> to grant network and service performance and reliability.</w:t>
      </w:r>
      <w:r w:rsidR="0099367C" w:rsidRPr="00D32FC4">
        <w:t xml:space="preserve"> </w:t>
      </w:r>
      <w:r w:rsidR="009C2A77">
        <w:t>Those indicators are then sent</w:t>
      </w:r>
      <w:r w:rsidR="0099367C" w:rsidRPr="00D32FC4">
        <w:t xml:space="preserve"> to </w:t>
      </w:r>
      <w:r w:rsidR="009C2A77">
        <w:t xml:space="preserve">a </w:t>
      </w:r>
      <w:r w:rsidR="0099367C" w:rsidRPr="00D32FC4">
        <w:t xml:space="preserve">backend where statistical graphics, colored and filtered maps can be </w:t>
      </w:r>
      <w:del w:id="2736" w:author="tomasrodrigues@ua.pt" w:date="2017-08-03T15:32:00Z">
        <w:r w:rsidR="0099367C" w:rsidRPr="00D32FC4" w:rsidDel="008B15C6">
          <w:delText xml:space="preserve">created </w:delText>
        </w:r>
      </w:del>
      <w:ins w:id="2737" w:author="tomasrodrigues@ua.pt" w:date="2017-08-03T15:32:00Z">
        <w:r w:rsidR="008B15C6">
          <w:t>generated</w:t>
        </w:r>
      </w:ins>
      <w:del w:id="2738" w:author="tomasrodrigues@ua.pt" w:date="2017-08-03T15:32:00Z">
        <w:r w:rsidR="0099367C" w:rsidRPr="00D32FC4" w:rsidDel="008B15C6">
          <w:delText>or observed</w:delText>
        </w:r>
      </w:del>
      <w:r w:rsidR="0099367C" w:rsidRPr="00D32FC4">
        <w:t xml:space="preserve"> in order to give an overall state of the operator’s network.</w:t>
      </w:r>
      <w:commentRangeEnd w:id="2724"/>
      <w:r w:rsidR="00423F50">
        <w:rPr>
          <w:rStyle w:val="Refdecomentrio"/>
        </w:rPr>
        <w:commentReference w:id="2724"/>
      </w:r>
    </w:p>
    <w:p w14:paraId="070C4BEB" w14:textId="77777777" w:rsidR="009C2A77" w:rsidRPr="00D32FC4" w:rsidRDefault="009C2A77" w:rsidP="00C76889">
      <w:r>
        <w:t xml:space="preserve">   Simulating the user experience with scheduled tests plans, it is possible to provide continuous service performance monitoring</w:t>
      </w:r>
      <w:r w:rsidR="00070CAF">
        <w:t>,</w:t>
      </w:r>
      <w:r>
        <w:t xml:space="preserve"> and guarantee a healthy network by detecting </w:t>
      </w:r>
      <w:r w:rsidRPr="009C2A77">
        <w:t>behaviors that can jeopardize the performance and violate customer SLAs</w:t>
      </w:r>
      <w:r w:rsidR="00070CAF">
        <w:t>,</w:t>
      </w:r>
      <w:r w:rsidRPr="009C2A77">
        <w:t xml:space="preserve"> maintaining customer expectation and loyalty</w:t>
      </w:r>
      <w:r>
        <w:t>.</w:t>
      </w:r>
    </w:p>
    <w:p w14:paraId="7DC92725" w14:textId="77777777" w:rsidR="00070CAF" w:rsidRDefault="0099367C" w:rsidP="00C76889">
      <w:r w:rsidRPr="00D32FC4">
        <w:lastRenderedPageBreak/>
        <w:t xml:space="preserve">   This is important not only to help operators </w:t>
      </w:r>
      <w:r w:rsidR="005128FB">
        <w:t xml:space="preserve">on </w:t>
      </w:r>
      <w:r w:rsidRPr="00D32FC4">
        <w:t>kn</w:t>
      </w:r>
      <w:r w:rsidR="00F7360C">
        <w:t>ow</w:t>
      </w:r>
      <w:r w:rsidR="005128FB">
        <w:t>ing</w:t>
      </w:r>
      <w:r w:rsidR="00F7360C">
        <w:t xml:space="preserve"> where the failure points are</w:t>
      </w:r>
      <w:r w:rsidR="005128FB">
        <w:t>,</w:t>
      </w:r>
      <w:r w:rsidRPr="00D32FC4">
        <w:t xml:space="preserve"> but also to help on planning the network to cope with new business </w:t>
      </w:r>
      <w:r w:rsidR="005128FB">
        <w:t>needs</w:t>
      </w:r>
      <w:r w:rsidR="00AA5217" w:rsidRPr="00D32FC4">
        <w:t>. Furt</w:t>
      </w:r>
      <w:r w:rsidR="00A174B0" w:rsidRPr="00D32FC4">
        <w:t>hermore, this app will also help</w:t>
      </w:r>
      <w:r w:rsidRPr="00D32FC4">
        <w:t xml:space="preserve"> to improve </w:t>
      </w:r>
      <w:r w:rsidR="00A174B0" w:rsidRPr="00D32FC4">
        <w:t>operator’s</w:t>
      </w:r>
      <w:r w:rsidRPr="00D32FC4">
        <w:t xml:space="preserve"> services that</w:t>
      </w:r>
      <w:r w:rsidR="00A174B0" w:rsidRPr="00D32FC4">
        <w:t xml:space="preserve"> already exist and consequently</w:t>
      </w:r>
      <w:r w:rsidRPr="00D32FC4">
        <w:t xml:space="preserve"> raise the quality of experience percept by user.</w:t>
      </w:r>
      <w:r w:rsidR="00783DF2">
        <w:t xml:space="preserve"> </w:t>
      </w:r>
    </w:p>
    <w:p w14:paraId="28EFC029" w14:textId="715732B1" w:rsidR="0099367C" w:rsidRDefault="00070CAF" w:rsidP="00C76889">
      <w:pPr>
        <w:rPr>
          <w:ins w:id="2739" w:author="tomasrodrigues@ua.pt" w:date="2017-08-05T22:24:00Z"/>
        </w:rPr>
      </w:pPr>
      <w:r>
        <w:t xml:space="preserve">   </w:t>
      </w:r>
      <w:ins w:id="2740" w:author="tomasrodrigues@ua.pt" w:date="2017-08-03T15:32:00Z">
        <w:r w:rsidR="008B15C6">
          <w:t>F</w:t>
        </w:r>
      </w:ins>
      <w:del w:id="2741" w:author="tomasrodrigues@ua.pt" w:date="2017-08-03T15:32:00Z">
        <w:r w:rsidR="00783DF2" w:rsidDel="008B15C6">
          <w:delText>The f</w:delText>
        </w:r>
      </w:del>
      <w:r w:rsidR="00783DF2">
        <w:t>igure 3.</w:t>
      </w:r>
      <w:ins w:id="2742" w:author="tomasrodrigues@ua.pt" w:date="2017-08-03T15:23:00Z">
        <w:r w:rsidR="005A5DE0">
          <w:t>2</w:t>
        </w:r>
      </w:ins>
      <w:del w:id="2743" w:author="tomasrodrigues@ua.pt" w:date="2017-08-03T15:23:00Z">
        <w:r w:rsidR="00783DF2" w:rsidDel="005A5DE0">
          <w:delText>1</w:delText>
        </w:r>
      </w:del>
      <w:r w:rsidR="00783DF2">
        <w:t xml:space="preserve"> shows the requirements and below, the main objectives </w:t>
      </w:r>
      <w:r>
        <w:t>for</w:t>
      </w:r>
      <w:r w:rsidR="00783DF2">
        <w:t xml:space="preserve"> the development of this solution.</w:t>
      </w:r>
      <w:r>
        <w:t xml:space="preserve"> Complementing other probe’s data with QoS and QoE indicators from Android devices</w:t>
      </w:r>
      <w:r w:rsidR="00FF325F">
        <w:t xml:space="preserve"> and simulating the user-experience with scheduled tests, this solution allows the production of indicators</w:t>
      </w:r>
      <w:ins w:id="2744" w:author="tomasrodrigues@ua.pt" w:date="2017-08-05T22:28:00Z">
        <w:r w:rsidR="00423F50">
          <w:t>, which will be detailed in the next chapter,</w:t>
        </w:r>
      </w:ins>
      <w:r w:rsidR="00FF325F">
        <w:t xml:space="preserve"> for service performance, reliability and availability. These indicators contribute either for QoS improvement activities or for a better network planning in a future.</w:t>
      </w:r>
    </w:p>
    <w:p w14:paraId="3FA0DB91" w14:textId="77777777" w:rsidR="00423F50" w:rsidRDefault="00423F50">
      <w:pPr>
        <w:pStyle w:val="Cabealho6"/>
        <w:pPrChange w:id="2745" w:author="tomasrodrigues@ua.pt" w:date="2017-08-05T22:24:00Z">
          <w:pPr/>
        </w:pPrChange>
      </w:pPr>
    </w:p>
    <w:p w14:paraId="10ABB958" w14:textId="77777777" w:rsidR="009C2A77" w:rsidRDefault="00AA1C73" w:rsidP="009C2A77">
      <w:pPr>
        <w:keepNext/>
        <w:jc w:val="center"/>
      </w:pPr>
      <w:r>
        <w:rPr>
          <w:noProof/>
          <w:lang w:val="pt-PT"/>
        </w:rPr>
        <w:drawing>
          <wp:inline distT="0" distB="0" distL="0" distR="0" wp14:anchorId="37A4F18B" wp14:editId="2C969269">
            <wp:extent cx="4303568" cy="3784835"/>
            <wp:effectExtent l="19050" t="0" r="1732" b="0"/>
            <wp:docPr id="47" name="Picture 25" descr="C:\Users\p057937\Dropbox\UNIVERSIDADE\5Ano\Dissertacao\ArQoS Documentation\Architecture\Qo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057937\Dropbox\UNIVERSIDADE\5Ano\Dissertacao\ArQoS Documentation\Architecture\QoS_Architecture.png"/>
                    <pic:cNvPicPr>
                      <a:picLocks noChangeAspect="1" noChangeArrowheads="1"/>
                    </pic:cNvPicPr>
                  </pic:nvPicPr>
                  <pic:blipFill>
                    <a:blip r:embed="rId34" cstate="print"/>
                    <a:srcRect/>
                    <a:stretch>
                      <a:fillRect/>
                    </a:stretch>
                  </pic:blipFill>
                  <pic:spPr bwMode="auto">
                    <a:xfrm>
                      <a:off x="0" y="0"/>
                      <a:ext cx="4328506" cy="3806767"/>
                    </a:xfrm>
                    <a:prstGeom prst="rect">
                      <a:avLst/>
                    </a:prstGeom>
                    <a:noFill/>
                    <a:ln w="9525">
                      <a:noFill/>
                      <a:miter lim="800000"/>
                      <a:headEnd/>
                      <a:tailEnd/>
                    </a:ln>
                  </pic:spPr>
                </pic:pic>
              </a:graphicData>
            </a:graphic>
          </wp:inline>
        </w:drawing>
      </w:r>
    </w:p>
    <w:p w14:paraId="26F20D48" w14:textId="50D749D6" w:rsidR="009C2A77" w:rsidRDefault="009C2A77" w:rsidP="009C2A77">
      <w:pPr>
        <w:pStyle w:val="Legenda"/>
        <w:jc w:val="center"/>
        <w:rPr>
          <w:lang w:val="en-US"/>
        </w:rPr>
      </w:pPr>
      <w:bookmarkStart w:id="2746" w:name="_Toc489744287"/>
      <w:r w:rsidRPr="009C2A77">
        <w:rPr>
          <w:lang w:val="en-US"/>
        </w:rPr>
        <w:t xml:space="preserve">Figure </w:t>
      </w:r>
      <w:ins w:id="2747"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2748"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749" w:author="tomasrodrigues@ua.pt" w:date="2017-08-30T16:03:00Z">
        <w:r w:rsidR="00725F1B">
          <w:rPr>
            <w:noProof/>
            <w:lang w:val="en-US"/>
          </w:rPr>
          <w:t>2</w:t>
        </w:r>
      </w:ins>
      <w:ins w:id="2750" w:author="tomasrodrigues@ua.pt" w:date="2017-08-03T17:53:00Z">
        <w:r w:rsidR="00DF060B">
          <w:rPr>
            <w:lang w:val="en-US"/>
          </w:rPr>
          <w:fldChar w:fldCharType="end"/>
        </w:r>
      </w:ins>
      <w:del w:id="2751"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w:delText>
        </w:r>
        <w:r w:rsidR="00021318" w:rsidDel="005A5DE0">
          <w:rPr>
            <w:lang w:val="en-US"/>
          </w:rPr>
          <w:fldChar w:fldCharType="end"/>
        </w:r>
      </w:del>
      <w:r w:rsidRPr="009C2A77">
        <w:rPr>
          <w:lang w:val="en-US"/>
        </w:rPr>
        <w:t xml:space="preserve"> - ArQoS Pocket objectives</w:t>
      </w:r>
      <w:bookmarkEnd w:id="2746"/>
    </w:p>
    <w:p w14:paraId="2EF4525B" w14:textId="77777777" w:rsidR="00737341" w:rsidRPr="00737341" w:rsidRDefault="00737341" w:rsidP="00737341">
      <w:pPr>
        <w:pStyle w:val="Cabealho6"/>
        <w:rPr>
          <w:lang w:eastAsia="en-US"/>
        </w:rPr>
      </w:pPr>
      <w:commentRangeStart w:id="2752"/>
    </w:p>
    <w:p w14:paraId="6E0846AC" w14:textId="37F5977C" w:rsidR="00A174B0" w:rsidRDefault="009C2A77" w:rsidP="00C76889">
      <w:r>
        <w:t xml:space="preserve">   </w:t>
      </w:r>
      <w:r w:rsidR="000D0218" w:rsidRPr="00D32FC4">
        <w:t>ArQoS Pocket is a solution t</w:t>
      </w:r>
      <w:r w:rsidR="00D32FC4" w:rsidRPr="00D32FC4">
        <w:t xml:space="preserve">hat is being </w:t>
      </w:r>
      <w:r w:rsidR="00FF325F" w:rsidRPr="00D32FC4">
        <w:t xml:space="preserve">developed </w:t>
      </w:r>
      <w:del w:id="2753" w:author="tomasrodrigues@ua.pt" w:date="2017-08-03T15:32:00Z">
        <w:r w:rsidR="00FF325F" w:rsidRPr="00D32FC4" w:rsidDel="008B15C6">
          <w:delText xml:space="preserve">for different developers/programmers </w:delText>
        </w:r>
      </w:del>
      <w:r w:rsidR="00D32FC4" w:rsidRPr="00D32FC4">
        <w:t>since 2011</w:t>
      </w:r>
      <w:r w:rsidR="00FF325F">
        <w:t>. A</w:t>
      </w:r>
      <w:r w:rsidR="000D0218" w:rsidRPr="00D32FC4">
        <w:t>s such</w:t>
      </w:r>
      <w:r w:rsidR="00D32FC4" w:rsidRPr="00D32FC4">
        <w:t>,</w:t>
      </w:r>
      <w:r w:rsidR="000D0218" w:rsidRPr="00D32FC4">
        <w:t xml:space="preserve"> the </w:t>
      </w:r>
      <w:del w:id="2754" w:author="tomasrodrigues@ua.pt" w:date="2017-08-03T15:33:00Z">
        <w:r w:rsidR="000D0218" w:rsidRPr="00D32FC4" w:rsidDel="008B15C6">
          <w:delText xml:space="preserve">actual </w:delText>
        </w:r>
      </w:del>
      <w:ins w:id="2755" w:author="tomasrodrigues@ua.pt" w:date="2017-08-03T15:33:00Z">
        <w:r w:rsidR="008B15C6">
          <w:t>current</w:t>
        </w:r>
        <w:r w:rsidR="008B15C6" w:rsidRPr="00D32FC4">
          <w:t xml:space="preserve"> </w:t>
        </w:r>
      </w:ins>
      <w:r w:rsidR="000D0218" w:rsidRPr="00D32FC4">
        <w:t xml:space="preserve">version already </w:t>
      </w:r>
      <w:r w:rsidR="00182D38">
        <w:t>has</w:t>
      </w:r>
      <w:r w:rsidR="000D0218" w:rsidRPr="00D32FC4">
        <w:t xml:space="preserve"> some features implemented. Those features are: a dashboard with </w:t>
      </w:r>
      <w:r w:rsidR="00FF325F">
        <w:t xml:space="preserve">a </w:t>
      </w:r>
      <w:r w:rsidR="000D0218" w:rsidRPr="00D32FC4">
        <w:t xml:space="preserve">summary </w:t>
      </w:r>
      <w:r w:rsidR="00FF325F">
        <w:t xml:space="preserve">for the </w:t>
      </w:r>
      <w:r w:rsidR="000D0218" w:rsidRPr="00D32FC4">
        <w:t>mobile network and Wi-Fi</w:t>
      </w:r>
      <w:ins w:id="2756" w:author="tomasrodrigues@ua.pt" w:date="2017-08-03T15:33:00Z">
        <w:r w:rsidR="008B15C6">
          <w:t xml:space="preserve"> reception in</w:t>
        </w:r>
      </w:ins>
      <w:r w:rsidR="000D0218" w:rsidRPr="00D32FC4">
        <w:t xml:space="preserve"> real-time</w:t>
      </w:r>
      <w:del w:id="2757" w:author="tomasrodrigues@ua.pt" w:date="2017-08-03T15:33:00Z">
        <w:r w:rsidR="000D0218" w:rsidRPr="00D32FC4" w:rsidDel="008B15C6">
          <w:delText xml:space="preserve"> information</w:delText>
        </w:r>
      </w:del>
      <w:r w:rsidR="000D0218" w:rsidRPr="00D32FC4">
        <w:t xml:space="preserve">, an anomaly page that allows users to </w:t>
      </w:r>
      <w:del w:id="2758" w:author="tomasrodrigues@ua.pt" w:date="2017-08-03T15:33:00Z">
        <w:r w:rsidR="000D0218" w:rsidRPr="00D32FC4" w:rsidDel="008B15C6">
          <w:delText xml:space="preserve">input </w:delText>
        </w:r>
      </w:del>
      <w:ins w:id="2759" w:author="tomasrodrigues@ua.pt" w:date="2017-08-03T15:33:00Z">
        <w:r w:rsidR="008B15C6">
          <w:t>submit</w:t>
        </w:r>
        <w:r w:rsidR="008B15C6" w:rsidRPr="00D32FC4">
          <w:t xml:space="preserve"> </w:t>
        </w:r>
      </w:ins>
      <w:r w:rsidR="000D0218" w:rsidRPr="00D32FC4">
        <w:t xml:space="preserve">failures detected on the network, </w:t>
      </w:r>
      <w:del w:id="2760" w:author="tomasrodrigues@ua.pt" w:date="2017-08-03T15:33:00Z">
        <w:r w:rsidR="000D0218" w:rsidRPr="00D32FC4" w:rsidDel="008B15C6">
          <w:delText xml:space="preserve">being these </w:delText>
        </w:r>
      </w:del>
      <w:r w:rsidR="000D0218" w:rsidRPr="00D32FC4">
        <w:t>associat</w:t>
      </w:r>
      <w:ins w:id="2761" w:author="tomasrodrigues@ua.pt" w:date="2017-08-03T15:33:00Z">
        <w:r w:rsidR="008B15C6">
          <w:t xml:space="preserve">ing </w:t>
        </w:r>
      </w:ins>
      <w:ins w:id="2762" w:author="tomasrodrigues@ua.pt" w:date="2017-08-29T17:12:00Z">
        <w:r w:rsidR="00B44CDE">
          <w:t>it</w:t>
        </w:r>
      </w:ins>
      <w:del w:id="2763" w:author="tomasrodrigues@ua.pt" w:date="2017-08-03T15:33:00Z">
        <w:r w:rsidR="000D0218" w:rsidRPr="00D32FC4" w:rsidDel="008B15C6">
          <w:delText>ed</w:delText>
        </w:r>
      </w:del>
      <w:r w:rsidR="000D0218" w:rsidRPr="00D32FC4">
        <w:t xml:space="preserve"> with geographic information and </w:t>
      </w:r>
      <w:r w:rsidR="00FF325F">
        <w:t>lastly</w:t>
      </w:r>
      <w:ins w:id="2764" w:author="tomasrodrigues@ua.pt" w:date="2017-08-29T17:12:00Z">
        <w:r w:rsidR="00B44CDE">
          <w:t>,</w:t>
        </w:r>
      </w:ins>
      <w:r w:rsidR="00FF325F">
        <w:t xml:space="preserve"> a tests page where users </w:t>
      </w:r>
      <w:r w:rsidR="000D0218" w:rsidRPr="00D32FC4">
        <w:t>can test the network. Test</w:t>
      </w:r>
      <w:r w:rsidR="00182D38">
        <w:t>s</w:t>
      </w:r>
      <w:r w:rsidR="000D0218" w:rsidRPr="00D32FC4">
        <w:t xml:space="preserve"> already implemented </w:t>
      </w:r>
      <w:del w:id="2765" w:author="tomasrodrigues@ua.pt" w:date="2017-08-03T15:33:00Z">
        <w:r w:rsidR="000D0218" w:rsidRPr="00D32FC4" w:rsidDel="008B15C6">
          <w:delText xml:space="preserve">are </w:delText>
        </w:r>
      </w:del>
      <w:ins w:id="2766" w:author="tomasrodrigues@ua.pt" w:date="2017-08-03T15:33:00Z">
        <w:r w:rsidR="008B15C6">
          <w:t>comprise</w:t>
        </w:r>
        <w:r w:rsidR="008B15C6" w:rsidRPr="00D32FC4">
          <w:t xml:space="preserve"> </w:t>
        </w:r>
      </w:ins>
      <w:r w:rsidR="000D0218" w:rsidRPr="00D32FC4">
        <w:t>PING</w:t>
      </w:r>
      <w:del w:id="2767" w:author="tomasrodrigues@ua.pt" w:date="2017-08-29T18:02:00Z">
        <w:r w:rsidR="000D0218" w:rsidRPr="00D32FC4" w:rsidDel="0061791F">
          <w:delText>’</w:delText>
        </w:r>
      </w:del>
      <w:r w:rsidR="000D0218" w:rsidRPr="00D32FC4">
        <w:t xml:space="preserve">s to a specific </w:t>
      </w:r>
      <w:r w:rsidR="000D0218" w:rsidRPr="00D32FC4">
        <w:lastRenderedPageBreak/>
        <w:t>website and HTTP tes</w:t>
      </w:r>
      <w:r w:rsidR="00182D38">
        <w:t>ts (download/upload) that allow</w:t>
      </w:r>
      <w:r w:rsidR="000D0218" w:rsidRPr="00D32FC4">
        <w:t xml:space="preserve"> the app </w:t>
      </w:r>
      <w:r w:rsidR="00FF325F">
        <w:t>to do, for example, browsing or</w:t>
      </w:r>
      <w:r w:rsidR="000D0218" w:rsidRPr="00D32FC4">
        <w:t xml:space="preserve"> network speed tests.</w:t>
      </w:r>
      <w:commentRangeEnd w:id="2752"/>
      <w:r w:rsidR="008B15C6">
        <w:rPr>
          <w:rStyle w:val="Refdecomentrio"/>
        </w:rPr>
        <w:commentReference w:id="2752"/>
      </w:r>
    </w:p>
    <w:p w14:paraId="4E8C179D" w14:textId="77777777" w:rsidR="006D2BD4" w:rsidRPr="00D32FC4" w:rsidRDefault="006D2BD4" w:rsidP="006D2BD4">
      <w:r>
        <w:t xml:space="preserve">   </w:t>
      </w:r>
      <w:r w:rsidRPr="00D32FC4">
        <w:t xml:space="preserve">   With a deeper analysis of the code</w:t>
      </w:r>
      <w:ins w:id="2768" w:author="tomasrodrigues@ua.pt" w:date="2017-08-03T15:34:00Z">
        <w:r w:rsidR="008B15C6">
          <w:t>, it</w:t>
        </w:r>
      </w:ins>
      <w:r w:rsidRPr="00D32FC4">
        <w:t xml:space="preserve"> was considered that the project structure should be refactored, not only because the code has been developed for several years by different persons, but also to have </w:t>
      </w:r>
      <w:r>
        <w:t xml:space="preserve">a </w:t>
      </w:r>
      <w:r w:rsidRPr="00D32FC4">
        <w:t>structured Android project</w:t>
      </w:r>
      <w:r>
        <w:t xml:space="preserve"> architecture, which </w:t>
      </w:r>
      <w:r w:rsidRPr="00D32FC4">
        <w:t>will allow to save time in the long-term for future developers. This is</w:t>
      </w:r>
      <w:r>
        <w:t>,</w:t>
      </w:r>
      <w:r w:rsidRPr="00D32FC4">
        <w:t xml:space="preserve"> therefore</w:t>
      </w:r>
      <w:r>
        <w:t>,</w:t>
      </w:r>
      <w:r w:rsidRPr="00D32FC4">
        <w:t xml:space="preserve"> </w:t>
      </w:r>
      <w:r>
        <w:t>an</w:t>
      </w:r>
      <w:r w:rsidRPr="00D32FC4">
        <w:t xml:space="preserve"> improve</w:t>
      </w:r>
      <w:r>
        <w:t>ment</w:t>
      </w:r>
      <w:r w:rsidRPr="00D32FC4">
        <w:t xml:space="preserve"> of some non-functional requirements since this refactor </w:t>
      </w:r>
      <w:del w:id="2769" w:author="tomasrodrigues@ua.pt" w:date="2017-08-03T15:35:00Z">
        <w:r w:rsidRPr="00D32FC4" w:rsidDel="008B15C6">
          <w:delText xml:space="preserve">will </w:delText>
        </w:r>
      </w:del>
      <w:r w:rsidRPr="00D32FC4">
        <w:t>make</w:t>
      </w:r>
      <w:ins w:id="2770" w:author="tomasrodrigues@ua.pt" w:date="2017-08-03T15:35:00Z">
        <w:r w:rsidR="008B15C6">
          <w:t>s</w:t>
        </w:r>
      </w:ins>
      <w:r w:rsidRPr="00D32FC4">
        <w:t xml:space="preserve"> the application more scalable with the </w:t>
      </w:r>
      <w:r>
        <w:t>upgrade</w:t>
      </w:r>
      <w:r w:rsidRPr="00D32FC4">
        <w:t xml:space="preserve"> from local file storage to a database storage, more flexible and</w:t>
      </w:r>
      <w:r>
        <w:t xml:space="preserve"> capable of</w:t>
      </w:r>
      <w:r w:rsidRPr="00D32FC4">
        <w:t xml:space="preserve"> failure handling</w:t>
      </w:r>
      <w:r>
        <w:t>,</w:t>
      </w:r>
      <w:r w:rsidRPr="00D32FC4">
        <w:t xml:space="preserve"> with the use of new frameworks that handle asynchronous tasks with separated threads running in parallel.</w:t>
      </w:r>
    </w:p>
    <w:p w14:paraId="6F72C7DC" w14:textId="77777777" w:rsidR="006D2BD4" w:rsidRPr="00D32FC4" w:rsidRDefault="006D2BD4" w:rsidP="006D2BD4">
      <w:r>
        <w:t xml:space="preserve">   </w:t>
      </w:r>
      <w:del w:id="2771" w:author="tomasrodrigues@ua.pt" w:date="2017-08-03T15:35:00Z">
        <w:r w:rsidDel="008B15C6">
          <w:delText xml:space="preserve">It is pretended </w:delText>
        </w:r>
      </w:del>
      <w:ins w:id="2772" w:author="tomasrodrigues@ua.pt" w:date="2017-08-03T15:35:00Z">
        <w:r w:rsidR="008B15C6">
          <w:t xml:space="preserve">This project intends </w:t>
        </w:r>
      </w:ins>
      <w:r>
        <w:t xml:space="preserve">to divide the existing </w:t>
      </w:r>
      <w:r w:rsidRPr="00D32FC4">
        <w:t xml:space="preserve">extensive classes in multiple shorter </w:t>
      </w:r>
      <w:r w:rsidR="006F7F94">
        <w:t>ones,</w:t>
      </w:r>
      <w:r w:rsidRPr="00D32FC4">
        <w:t xml:space="preserve"> that only </w:t>
      </w:r>
      <w:r w:rsidR="006F7F94">
        <w:t xml:space="preserve">have/run code of what they are meant to run </w:t>
      </w:r>
      <w:r w:rsidRPr="00D32FC4">
        <w:t>and let other tasks to the respective entity</w:t>
      </w:r>
      <w:r w:rsidR="006F7F94">
        <w:t>, as well</w:t>
      </w:r>
      <w:r w:rsidRPr="00D32FC4">
        <w:t>. Beside this, user-friendly interfaces and fast responsiveness of the app</w:t>
      </w:r>
      <w:r w:rsidR="006F7F94">
        <w:t>,</w:t>
      </w:r>
      <w:r w:rsidRPr="00D32FC4">
        <w:t xml:space="preserve"> were also focus points </w:t>
      </w:r>
      <w:del w:id="2773" w:author="tomasrodrigues@ua.pt" w:date="2017-08-03T15:36:00Z">
        <w:r w:rsidRPr="00D32FC4" w:rsidDel="008B15C6">
          <w:delText xml:space="preserve">taking </w:delText>
        </w:r>
      </w:del>
      <w:ins w:id="2774" w:author="tomasrodrigues@ua.pt" w:date="2017-08-03T15:36:00Z">
        <w:r w:rsidR="008B15C6">
          <w:t>taken</w:t>
        </w:r>
        <w:r w:rsidR="008B15C6" w:rsidRPr="00D32FC4">
          <w:t xml:space="preserve"> </w:t>
        </w:r>
      </w:ins>
      <w:r w:rsidRPr="00D32FC4">
        <w:t>into account on the development, trying to give always feedback to user on every action performed, as well as parallelize or execute in background what could be executed with transparency for the user, not leaving him stuck waiting for the end of certain task.</w:t>
      </w:r>
    </w:p>
    <w:p w14:paraId="216A3D5B" w14:textId="0B516C5E" w:rsidR="00F8346A" w:rsidRPr="00D32FC4" w:rsidRDefault="000D0218" w:rsidP="00C76889">
      <w:commentRangeStart w:id="2775"/>
      <w:r w:rsidRPr="00D32FC4">
        <w:t xml:space="preserve">   </w:t>
      </w:r>
      <w:r w:rsidR="00A83039" w:rsidRPr="00D32FC4">
        <w:t xml:space="preserve">Despite the passing of the years, this project has been stopped for a long time and there are still many functional requirements to be developed. </w:t>
      </w:r>
      <w:r w:rsidR="00D32FC4" w:rsidRPr="00D32FC4">
        <w:t>The</w:t>
      </w:r>
      <w:r w:rsidR="00A83039" w:rsidRPr="00D32FC4">
        <w:t xml:space="preserve"> solutions still need to communicate with </w:t>
      </w:r>
      <w:r w:rsidR="00D32FC4" w:rsidRPr="00D32FC4">
        <w:t>a backe</w:t>
      </w:r>
      <w:ins w:id="2776" w:author="tomasrodrigues@ua.pt" w:date="2017-08-03T15:36:00Z">
        <w:r w:rsidR="008B15C6">
          <w:t>n</w:t>
        </w:r>
      </w:ins>
      <w:r w:rsidR="00D32FC4" w:rsidRPr="00D32FC4">
        <w:t>d and send</w:t>
      </w:r>
      <w:r w:rsidR="003B0104">
        <w:t xml:space="preserve"> all the</w:t>
      </w:r>
      <w:r w:rsidR="00D32FC4" w:rsidRPr="00D32FC4">
        <w:t xml:space="preserve"> anomalies, </w:t>
      </w:r>
      <w:r w:rsidR="00A83039" w:rsidRPr="00D32FC4">
        <w:t>tests results</w:t>
      </w:r>
      <w:r w:rsidR="00D32FC4" w:rsidRPr="00D32FC4">
        <w:t xml:space="preserve"> and radiologs</w:t>
      </w:r>
      <w:r w:rsidR="00A83039" w:rsidRPr="00D32FC4">
        <w:t xml:space="preserve"> to</w:t>
      </w:r>
      <w:r w:rsidR="00D32FC4" w:rsidRPr="00D32FC4">
        <w:t xml:space="preserve"> the</w:t>
      </w:r>
      <w:r w:rsidR="003B0104">
        <w:t xml:space="preserve"> management system, r</w:t>
      </w:r>
      <w:r w:rsidR="00A83039" w:rsidRPr="00D32FC4">
        <w:t>eceive configurations and schedul</w:t>
      </w:r>
      <w:ins w:id="2777" w:author="tomasrodrigues@ua.pt" w:date="2017-08-05T22:29:00Z">
        <w:r w:rsidR="00423F50">
          <w:t xml:space="preserve">e </w:t>
        </w:r>
      </w:ins>
      <w:del w:id="2778" w:author="tomasrodrigues@ua.pt" w:date="2017-08-05T22:29:00Z">
        <w:r w:rsidR="00A83039" w:rsidRPr="00D32FC4" w:rsidDel="00423F50">
          <w:delText xml:space="preserve">ed </w:delText>
        </w:r>
      </w:del>
      <w:r w:rsidR="00FF325F" w:rsidRPr="00D32FC4">
        <w:t>tests</w:t>
      </w:r>
      <w:r w:rsidR="003B0104">
        <w:t>,</w:t>
      </w:r>
      <w:r w:rsidR="00FF325F" w:rsidRPr="00D32FC4">
        <w:t xml:space="preserve"> which</w:t>
      </w:r>
      <w:r w:rsidR="00D32FC4" w:rsidRPr="00D32FC4">
        <w:t xml:space="preserve"> should</w:t>
      </w:r>
      <w:r w:rsidR="00A83039" w:rsidRPr="00D32FC4">
        <w:t xml:space="preserve"> run at a specific date</w:t>
      </w:r>
      <w:r w:rsidR="003B0104">
        <w:t xml:space="preserve">, save all the results locally and implement features like radiolog and snapshots and support </w:t>
      </w:r>
      <w:hyperlink r:id="rId35" w:history="1">
        <w:r w:rsidR="003B0104" w:rsidRPr="003B0104">
          <w:t>Short Message Service</w:t>
        </w:r>
      </w:hyperlink>
      <w:r w:rsidR="003B0104">
        <w:t xml:space="preserve"> (SMS) and voice tests.</w:t>
      </w:r>
      <w:r w:rsidR="007C6CB3" w:rsidRPr="00D32FC4">
        <w:t xml:space="preserve"> </w:t>
      </w:r>
      <w:commentRangeEnd w:id="2775"/>
      <w:r w:rsidR="00DF15C9">
        <w:rPr>
          <w:rStyle w:val="Refdecomentrio"/>
        </w:rPr>
        <w:commentReference w:id="2775"/>
      </w:r>
    </w:p>
    <w:p w14:paraId="03C09E69" w14:textId="77777777" w:rsidR="00297B72" w:rsidDel="005A5DE0" w:rsidRDefault="00457F44" w:rsidP="006F6042">
      <w:pPr>
        <w:rPr>
          <w:del w:id="2779" w:author="tomasrodrigues@ua.pt" w:date="2017-08-03T15:23:00Z"/>
        </w:rPr>
      </w:pPr>
      <w:commentRangeStart w:id="2780"/>
      <w:r w:rsidRPr="00D32FC4">
        <w:t xml:space="preserve">   </w:t>
      </w:r>
      <w:r w:rsidR="00297B72">
        <w:t>The</w:t>
      </w:r>
      <w:ins w:id="2781" w:author="tomasrodrigues@ua.pt" w:date="2017-08-03T15:36:00Z">
        <w:r w:rsidR="008B15C6">
          <w:t xml:space="preserve"> identified</w:t>
        </w:r>
      </w:ins>
      <w:r w:rsidR="00297B72">
        <w:t xml:space="preserve"> requirements </w:t>
      </w:r>
      <w:del w:id="2782" w:author="tomasrodrigues@ua.pt" w:date="2017-08-03T15:36:00Z">
        <w:r w:rsidR="00297B72" w:rsidDel="008B15C6">
          <w:delText>that need to be developed</w:delText>
        </w:r>
      </w:del>
      <w:ins w:id="2783" w:author="tomasrodrigues@ua.pt" w:date="2017-08-03T15:36:00Z">
        <w:r w:rsidR="008B15C6">
          <w:t>for this project</w:t>
        </w:r>
      </w:ins>
      <w:r w:rsidR="00297B72">
        <w:t xml:space="preserve"> are: </w:t>
      </w:r>
      <w:del w:id="2784" w:author="tomasrodrigues@ua.pt" w:date="2017-08-03T15:36:00Z">
        <w:r w:rsidR="00297B72" w:rsidDel="008B15C6">
          <w:delText>T</w:delText>
        </w:r>
      </w:del>
      <w:ins w:id="2785" w:author="tomasrodrigues@ua.pt" w:date="2017-08-03T15:36:00Z">
        <w:r w:rsidR="008B15C6">
          <w:t>t</w:t>
        </w:r>
      </w:ins>
      <w:r w:rsidR="00297B72">
        <w:t>he support for the task</w:t>
      </w:r>
      <w:ins w:id="2786" w:author="tomasrodrigues@ua.pt" w:date="2017-08-03T15:36:00Z">
        <w:r w:rsidR="008B15C6">
          <w:t>s</w:t>
        </w:r>
      </w:ins>
      <w:r w:rsidR="00297B72">
        <w:t xml:space="preserve"> </w:t>
      </w:r>
      <w:del w:id="2787" w:author="tomasrodrigues@ua.pt" w:date="2017-08-03T15:36:00Z">
        <w:r w:rsidR="00297B72" w:rsidDel="008B15C6">
          <w:delText xml:space="preserve">of </w:delText>
        </w:r>
      </w:del>
      <w:ins w:id="2788" w:author="tomasrodrigues@ua.pt" w:date="2017-08-03T15:36:00Z">
        <w:r w:rsidR="008B15C6">
          <w:t xml:space="preserve">to </w:t>
        </w:r>
      </w:ins>
      <w:r w:rsidR="00297B72">
        <w:t>send and receive an SMS, support for voice tests (record, reproduce, make, answer and hang up a call), the storage of all the results in a database, the connection to the management system and delivery of the results</w:t>
      </w:r>
      <w:r w:rsidR="005128FB">
        <w:t>, the possibility of test scheduling</w:t>
      </w:r>
      <w:r w:rsidR="00297B72">
        <w:t>, the probe’s discovery and lastly</w:t>
      </w:r>
      <w:r w:rsidR="003B1601">
        <w:t>,</w:t>
      </w:r>
      <w:r w:rsidR="00297B72">
        <w:t xml:space="preserve"> the production of radiologs, snapshots and scanlogs</w:t>
      </w:r>
      <w:r w:rsidR="003B1601">
        <w:t xml:space="preserve">, which will be detailed in the subsection </w:t>
      </w:r>
      <w:hyperlink w:anchor="Ref4_2_5" w:history="1">
        <w:r w:rsidR="003B1601" w:rsidRPr="003B1601">
          <w:rPr>
            <w:rStyle w:val="Hiperligao"/>
          </w:rPr>
          <w:t>4.2.5</w:t>
        </w:r>
      </w:hyperlink>
      <w:r w:rsidR="00297B72">
        <w:t>. These requirements</w:t>
      </w:r>
      <w:r w:rsidR="003B1601">
        <w:t xml:space="preserve"> can be seen</w:t>
      </w:r>
      <w:r w:rsidR="00F102CB">
        <w:t xml:space="preserve"> as well</w:t>
      </w:r>
      <w:r w:rsidR="003B1601">
        <w:t>,</w:t>
      </w:r>
      <w:r w:rsidR="00F102CB">
        <w:t xml:space="preserve"> in the figure 3.</w:t>
      </w:r>
      <w:ins w:id="2789" w:author="tomasrodrigues@ua.pt" w:date="2017-08-03T15:23:00Z">
        <w:r w:rsidR="005A5DE0">
          <w:t>3</w:t>
        </w:r>
      </w:ins>
      <w:del w:id="2790" w:author="tomasrodrigues@ua.pt" w:date="2017-08-03T15:23:00Z">
        <w:r w:rsidR="00F102CB" w:rsidDel="005A5DE0">
          <w:delText>2</w:delText>
        </w:r>
      </w:del>
      <w:r w:rsidR="003B1601">
        <w:t>,</w:t>
      </w:r>
      <w:r w:rsidR="00F102CB">
        <w:t xml:space="preserve"> and</w:t>
      </w:r>
      <w:r w:rsidR="00297B72">
        <w:t xml:space="preserve"> will </w:t>
      </w:r>
      <w:r w:rsidR="00EA1653">
        <w:t xml:space="preserve">be </w:t>
      </w:r>
      <w:r w:rsidR="00297B72">
        <w:t xml:space="preserve">explained </w:t>
      </w:r>
      <w:r w:rsidR="00F102CB">
        <w:t>further</w:t>
      </w:r>
      <w:r w:rsidR="00297B72">
        <w:t xml:space="preserve"> with detail.</w:t>
      </w:r>
      <w:commentRangeEnd w:id="2780"/>
      <w:r w:rsidR="00DF15C9">
        <w:rPr>
          <w:rStyle w:val="Refdecomentrio"/>
        </w:rPr>
        <w:commentReference w:id="2780"/>
      </w:r>
    </w:p>
    <w:p w14:paraId="0F89C72A" w14:textId="77777777" w:rsidR="005A5DE0" w:rsidRDefault="005A5DE0" w:rsidP="00C76889">
      <w:pPr>
        <w:rPr>
          <w:ins w:id="2791" w:author="tomasrodrigues@ua.pt" w:date="2017-08-03T15:24:00Z"/>
        </w:rPr>
      </w:pPr>
    </w:p>
    <w:p w14:paraId="33AA3F65" w14:textId="77777777" w:rsidR="00F102CB" w:rsidDel="005A5DE0" w:rsidRDefault="00F102CB">
      <w:pPr>
        <w:pStyle w:val="Cabealho6"/>
        <w:rPr>
          <w:del w:id="2792" w:author="tomasrodrigues@ua.pt" w:date="2017-08-03T15:23:00Z"/>
        </w:rPr>
        <w:pPrChange w:id="2793" w:author="tomasrodrigues@ua.pt" w:date="2017-08-03T15:24:00Z">
          <w:pPr/>
        </w:pPrChange>
      </w:pPr>
    </w:p>
    <w:p w14:paraId="254ED4D1" w14:textId="77777777" w:rsidR="00F102CB" w:rsidRDefault="00F102CB">
      <w:pPr>
        <w:pStyle w:val="Cabealho6"/>
        <w:pPrChange w:id="2794" w:author="tomasrodrigues@ua.pt" w:date="2017-08-03T15:24:00Z">
          <w:pPr/>
        </w:pPrChange>
      </w:pPr>
    </w:p>
    <w:p w14:paraId="5C472892" w14:textId="77777777" w:rsidR="00F102CB" w:rsidDel="005A5DE0" w:rsidRDefault="00F102CB" w:rsidP="00C76889">
      <w:pPr>
        <w:rPr>
          <w:del w:id="2795" w:author="tomasrodrigues@ua.pt" w:date="2017-08-03T15:24:00Z"/>
        </w:rPr>
      </w:pPr>
    </w:p>
    <w:p w14:paraId="30EC504B" w14:textId="77777777" w:rsidR="00F102CB" w:rsidRDefault="00F102CB" w:rsidP="00F102CB">
      <w:pPr>
        <w:keepNext/>
        <w:jc w:val="center"/>
      </w:pPr>
      <w:r>
        <w:rPr>
          <w:noProof/>
          <w:lang w:val="pt-PT"/>
        </w:rPr>
        <w:drawing>
          <wp:inline distT="0" distB="0" distL="0" distR="0" wp14:anchorId="3B39482F" wp14:editId="277B8589">
            <wp:extent cx="4584879" cy="2174988"/>
            <wp:effectExtent l="19050" t="0" r="6171"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584879" cy="2174988"/>
                    </a:xfrm>
                    <a:prstGeom prst="rect">
                      <a:avLst/>
                    </a:prstGeom>
                  </pic:spPr>
                </pic:pic>
              </a:graphicData>
            </a:graphic>
          </wp:inline>
        </w:drawing>
      </w:r>
    </w:p>
    <w:p w14:paraId="74D10C42" w14:textId="1ABB2898" w:rsidR="00F102CB" w:rsidRPr="00F102CB" w:rsidRDefault="00F102CB" w:rsidP="00F102CB">
      <w:pPr>
        <w:pStyle w:val="Legenda"/>
        <w:jc w:val="center"/>
        <w:rPr>
          <w:lang w:val="en-US"/>
        </w:rPr>
      </w:pPr>
      <w:bookmarkStart w:id="2796" w:name="_Toc489744288"/>
      <w:r w:rsidRPr="00F102CB">
        <w:rPr>
          <w:lang w:val="en-US"/>
        </w:rPr>
        <w:t xml:space="preserve">Figure </w:t>
      </w:r>
      <w:ins w:id="2797"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2798"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799" w:author="tomasrodrigues@ua.pt" w:date="2017-08-30T16:03:00Z">
        <w:r w:rsidR="00725F1B">
          <w:rPr>
            <w:noProof/>
            <w:lang w:val="en-US"/>
          </w:rPr>
          <w:t>3</w:t>
        </w:r>
      </w:ins>
      <w:ins w:id="2800" w:author="tomasrodrigues@ua.pt" w:date="2017-08-03T17:53:00Z">
        <w:r w:rsidR="00DF060B">
          <w:rPr>
            <w:lang w:val="en-US"/>
          </w:rPr>
          <w:fldChar w:fldCharType="end"/>
        </w:r>
      </w:ins>
      <w:del w:id="2801"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del>
      <w:r w:rsidRPr="00F102CB">
        <w:rPr>
          <w:lang w:val="en-US"/>
        </w:rPr>
        <w:t xml:space="preserve"> - ArQoS Pocket Requirements</w:t>
      </w:r>
      <w:bookmarkEnd w:id="2796"/>
    </w:p>
    <w:p w14:paraId="12D036F7" w14:textId="77777777" w:rsidR="00457F44" w:rsidRPr="00D32FC4" w:rsidRDefault="00297B72" w:rsidP="00C76889">
      <w:r>
        <w:t xml:space="preserve">   </w:t>
      </w:r>
      <w:r w:rsidR="005A10C8">
        <w:t>One of the main functional requirement is to</w:t>
      </w:r>
      <w:r w:rsidR="00EB57FB" w:rsidRPr="00D32FC4">
        <w:t xml:space="preserve"> improve and implement more tests, such as SMS tests, voice tests (establish a call, answer a call, hang up, </w:t>
      </w:r>
      <w:r w:rsidR="00A167D7" w:rsidRPr="00D32FC4">
        <w:t>reproduce and record audio</w:t>
      </w:r>
      <w:r w:rsidR="00EB57FB" w:rsidRPr="00D32FC4">
        <w:t>).</w:t>
      </w:r>
      <w:r w:rsidR="00995A47">
        <w:t xml:space="preserve"> Those t</w:t>
      </w:r>
      <w:r w:rsidR="00182D38">
        <w:t>ests</w:t>
      </w:r>
      <w:r w:rsidR="00995A47">
        <w:t xml:space="preserve"> </w:t>
      </w:r>
      <w:r w:rsidR="00182D38">
        <w:t>must have</w:t>
      </w:r>
      <w:r w:rsidR="00995A47">
        <w:t xml:space="preserve"> </w:t>
      </w:r>
      <w:r w:rsidR="00182D38">
        <w:t xml:space="preserve">a snapshot of the </w:t>
      </w:r>
      <w:r w:rsidR="00995A47">
        <w:t>mobile and</w:t>
      </w:r>
      <w:r>
        <w:t xml:space="preserve">, if possible, </w:t>
      </w:r>
      <w:r w:rsidR="00995A47">
        <w:t>Wi-Fi information attached, as well as the GPS location.</w:t>
      </w:r>
    </w:p>
    <w:p w14:paraId="58D9664A" w14:textId="77777777" w:rsidR="00C76889" w:rsidRDefault="00F8346A" w:rsidP="00C76889">
      <w:r w:rsidRPr="00D32FC4">
        <w:t xml:space="preserve">   </w:t>
      </w:r>
      <w:r w:rsidR="007C6CB3" w:rsidRPr="00D32FC4">
        <w:t xml:space="preserve">Other functional requirement </w:t>
      </w:r>
      <w:r w:rsidR="00D32FC4" w:rsidRPr="00D32FC4">
        <w:t>is</w:t>
      </w:r>
      <w:r w:rsidR="007C6CB3" w:rsidRPr="00D32FC4">
        <w:t xml:space="preserve"> the </w:t>
      </w:r>
      <w:r w:rsidRPr="00D32FC4">
        <w:t xml:space="preserve">production of radiologs </w:t>
      </w:r>
      <w:r w:rsidR="00D32FC4" w:rsidRPr="00D32FC4">
        <w:t xml:space="preserve">in JSON format </w:t>
      </w:r>
      <w:r w:rsidRPr="00D32FC4">
        <w:t>with device and mobile network information</w:t>
      </w:r>
      <w:r w:rsidR="00D32FC4" w:rsidRPr="00D32FC4">
        <w:t xml:space="preserve"> or Wi-Fi information, in</w:t>
      </w:r>
      <w:r w:rsidR="00182D38">
        <w:t xml:space="preserve"> the</w:t>
      </w:r>
      <w:r w:rsidR="00D32FC4" w:rsidRPr="00D32FC4">
        <w:t xml:space="preserve"> case of scanlogs</w:t>
      </w:r>
      <w:r w:rsidRPr="00D32FC4">
        <w:t xml:space="preserve">. A variation of </w:t>
      </w:r>
      <w:r w:rsidR="00D32FC4" w:rsidRPr="00D32FC4">
        <w:t>this</w:t>
      </w:r>
      <w:r w:rsidR="005A10C8">
        <w:t>,</w:t>
      </w:r>
      <w:r w:rsidRPr="00D32FC4">
        <w:t xml:space="preserve"> is a snapshot, which</w:t>
      </w:r>
      <w:ins w:id="2802" w:author="tomasrodrigues@ua.pt" w:date="2017-08-03T15:37:00Z">
        <w:r w:rsidR="008B15C6">
          <w:t xml:space="preserve"> consists of</w:t>
        </w:r>
      </w:ins>
      <w:r w:rsidRPr="00D32FC4">
        <w:t xml:space="preserve"> a radiolog with a user comment</w:t>
      </w:r>
      <w:r w:rsidR="00D32FC4" w:rsidRPr="00D32FC4">
        <w:t>ary</w:t>
      </w:r>
      <w:r w:rsidRPr="00D32FC4">
        <w:t xml:space="preserve"> </w:t>
      </w:r>
      <w:r w:rsidR="00D32FC4" w:rsidRPr="00D32FC4">
        <w:t>at</w:t>
      </w:r>
      <w:r w:rsidRPr="00D32FC4">
        <w:t xml:space="preserve"> the end</w:t>
      </w:r>
      <w:r w:rsidR="005A10C8">
        <w:t>,</w:t>
      </w:r>
      <w:r w:rsidRPr="00D32FC4">
        <w:t xml:space="preserve"> </w:t>
      </w:r>
      <w:r w:rsidR="005A10C8">
        <w:t>describing</w:t>
      </w:r>
      <w:r w:rsidRPr="00D32FC4">
        <w:t xml:space="preserve"> why that snapshot was taken. In addition, there are special radiologs taken </w:t>
      </w:r>
      <w:r w:rsidR="00182D38">
        <w:t>when certain events happen</w:t>
      </w:r>
      <w:ins w:id="2803" w:author="tomasrodrigues@ua.pt" w:date="2017-08-03T15:37:00Z">
        <w:r w:rsidR="008B15C6">
          <w:t>.</w:t>
        </w:r>
      </w:ins>
      <w:del w:id="2804" w:author="tomasrodrigues@ua.pt" w:date="2017-08-03T15:37:00Z">
        <w:r w:rsidR="00182D38" w:rsidDel="008B15C6">
          <w:delText>,</w:delText>
        </w:r>
      </w:del>
      <w:r w:rsidR="00182D38">
        <w:t xml:space="preserve"> </w:t>
      </w:r>
      <w:ins w:id="2805" w:author="tomasrodrigues@ua.pt" w:date="2017-08-03T15:37:00Z">
        <w:r w:rsidR="008B15C6">
          <w:t>T</w:t>
        </w:r>
      </w:ins>
      <w:del w:id="2806" w:author="tomasrodrigues@ua.pt" w:date="2017-08-03T15:37:00Z">
        <w:r w:rsidR="00182D38" w:rsidDel="008B15C6">
          <w:delText>t</w:delText>
        </w:r>
      </w:del>
      <w:r w:rsidR="00182D38">
        <w:t>hese</w:t>
      </w:r>
      <w:r w:rsidRPr="00D32FC4">
        <w:t xml:space="preserve"> events can be a call establishment, a call drop, </w:t>
      </w:r>
      <w:r w:rsidR="00D32FC4" w:rsidRPr="00D32FC4">
        <w:t>a</w:t>
      </w:r>
      <w:r w:rsidRPr="00D32FC4">
        <w:t xml:space="preserve"> handover, a roaming state change, a cell reselection, a call setup or a call release.</w:t>
      </w:r>
      <w:r w:rsidR="00A85EC9">
        <w:t xml:space="preserve"> Those radiologs must be activated by </w:t>
      </w:r>
      <w:r w:rsidR="00182D38">
        <w:t xml:space="preserve">the </w:t>
      </w:r>
      <w:r w:rsidR="00A85EC9">
        <w:t>user</w:t>
      </w:r>
      <w:r w:rsidR="005A10C8">
        <w:t>,</w:t>
      </w:r>
      <w:r w:rsidR="00A85EC9">
        <w:t xml:space="preserve"> or remotely by the management system with a configurable interval</w:t>
      </w:r>
      <w:r w:rsidR="005A10C8">
        <w:t>,</w:t>
      </w:r>
      <w:r w:rsidR="00A85EC9">
        <w:t xml:space="preserve"> and stored locally according to a configurable space limit</w:t>
      </w:r>
      <w:r w:rsidR="00995A47">
        <w:t>.</w:t>
      </w:r>
    </w:p>
    <w:p w14:paraId="27360671" w14:textId="77777777" w:rsidR="004467EB" w:rsidRDefault="005A10C8" w:rsidP="004467EB">
      <w:r w:rsidRPr="00572678">
        <w:t xml:space="preserve">   The mandatory parameters o</w:t>
      </w:r>
      <w:r w:rsidR="00F102CB">
        <w:t xml:space="preserve">f a radiolog are the probe </w:t>
      </w:r>
      <w:r w:rsidR="00F102CB" w:rsidRPr="00F102CB">
        <w:t>Integrated Circuit Card Identifier (</w:t>
      </w:r>
      <w:commentRangeStart w:id="2807"/>
      <w:r w:rsidR="00F102CB">
        <w:t>ICCID</w:t>
      </w:r>
      <w:commentRangeEnd w:id="2807"/>
      <w:r w:rsidR="008B15C6">
        <w:rPr>
          <w:rStyle w:val="Refdecomentrio"/>
        </w:rPr>
        <w:commentReference w:id="2807"/>
      </w:r>
      <w:r w:rsidR="00F102CB">
        <w:t>)</w:t>
      </w:r>
      <w:r w:rsidRPr="00572678">
        <w:t>, the timestamp in epoch time (time in milliseconds since 1/1/1970)</w:t>
      </w:r>
      <w:r w:rsidR="00572678" w:rsidRPr="00572678">
        <w:t>, probe’s</w:t>
      </w:r>
      <w:r w:rsidR="00F102CB">
        <w:t xml:space="preserve"> </w:t>
      </w:r>
      <w:hyperlink r:id="rId37" w:history="1">
        <w:r w:rsidR="00F102CB" w:rsidRPr="00F102CB">
          <w:t>International Mobile Equipment Identity</w:t>
        </w:r>
      </w:hyperlink>
      <w:r w:rsidR="00F102CB">
        <w:t xml:space="preserve"> (IMEI)</w:t>
      </w:r>
      <w:r w:rsidR="00572678" w:rsidRPr="00572678">
        <w:t xml:space="preserve">, the </w:t>
      </w:r>
      <w:r w:rsidR="00EA1653">
        <w:t>GPS</w:t>
      </w:r>
      <w:r w:rsidR="00572678" w:rsidRPr="00572678">
        <w:t xml:space="preserve"> coordinates, mobile network mode, id of the cell, operator’s name, if device’s roaming is active, the rxlevel, area code and some specific parameters that vary with the technology, for example, </w:t>
      </w:r>
      <w:r w:rsidR="00572678">
        <w:t xml:space="preserve">the </w:t>
      </w:r>
      <w:r w:rsidR="00572678" w:rsidRPr="00572678">
        <w:t>Received Signal Code Power</w:t>
      </w:r>
      <w:r w:rsidR="00572678">
        <w:t xml:space="preserve"> (</w:t>
      </w:r>
      <w:commentRangeStart w:id="2808"/>
      <w:r w:rsidR="00572678" w:rsidRPr="00572678">
        <w:t>RSRP</w:t>
      </w:r>
      <w:r w:rsidR="00572678">
        <w:t>)</w:t>
      </w:r>
      <w:r w:rsidR="00572678" w:rsidRPr="00572678">
        <w:t xml:space="preserve"> on 3G</w:t>
      </w:r>
      <w:r w:rsidR="00572678">
        <w:t xml:space="preserve"> and the</w:t>
      </w:r>
      <w:r w:rsidR="00572678" w:rsidRPr="00572678">
        <w:t xml:space="preserve"> Reference Signal Received Power (RSRP) or Reference Signal Received Quality </w:t>
      </w:r>
      <w:r w:rsidR="00572678">
        <w:t>(</w:t>
      </w:r>
      <w:r w:rsidR="00572678" w:rsidRPr="00572678">
        <w:t>RSRQ</w:t>
      </w:r>
      <w:r w:rsidR="00572678">
        <w:t>)</w:t>
      </w:r>
      <w:r w:rsidR="00572678" w:rsidRPr="00572678">
        <w:t xml:space="preserve"> </w:t>
      </w:r>
      <w:commentRangeEnd w:id="2808"/>
      <w:r w:rsidR="008B15C6">
        <w:rPr>
          <w:rStyle w:val="Refdecomentrio"/>
        </w:rPr>
        <w:commentReference w:id="2808"/>
      </w:r>
      <w:r w:rsidR="00572678" w:rsidRPr="00572678">
        <w:t>on 4G</w:t>
      </w:r>
      <w:r w:rsidR="00572678">
        <w:t>. Additionally, it can contain the neighbor’s cells information, a</w:t>
      </w:r>
      <w:r w:rsidR="00EA1653">
        <w:t>n</w:t>
      </w:r>
      <w:r w:rsidR="00572678">
        <w:t xml:space="preserve"> event or a user feedback comment in the case of a snapshot.</w:t>
      </w:r>
    </w:p>
    <w:p w14:paraId="5EA1E38F" w14:textId="5D989AAF" w:rsidR="00995A47" w:rsidRDefault="004467EB" w:rsidP="004467EB">
      <w:pPr>
        <w:rPr>
          <w:ins w:id="2809" w:author="tomasrodrigues@ua.pt" w:date="2017-08-05T22:23:00Z"/>
        </w:rPr>
      </w:pPr>
      <w:commentRangeStart w:id="2810"/>
      <w:r>
        <w:lastRenderedPageBreak/>
        <w:t xml:space="preserve">   </w:t>
      </w:r>
      <w:r w:rsidR="00572678">
        <w:t xml:space="preserve">Other requirement, </w:t>
      </w:r>
      <w:r w:rsidR="006D2BD4" w:rsidRPr="00D32FC4">
        <w:t xml:space="preserve">considering the amount of information that now </w:t>
      </w:r>
      <w:r w:rsidR="006D2BD4">
        <w:t xml:space="preserve">needs to be stored </w:t>
      </w:r>
      <w:r w:rsidR="00572678">
        <w:t xml:space="preserve">is to pass </w:t>
      </w:r>
      <w:r w:rsidR="006D2BD4">
        <w:t xml:space="preserve">from </w:t>
      </w:r>
      <w:r w:rsidR="00572678">
        <w:t>the</w:t>
      </w:r>
      <w:r w:rsidR="00457F44" w:rsidRPr="00D32FC4">
        <w:t xml:space="preserve"> local storage of those data files to a local database</w:t>
      </w:r>
      <w:r w:rsidR="006D2BD4">
        <w:t>.</w:t>
      </w:r>
      <w:r w:rsidR="00457F44" w:rsidRPr="00D32FC4">
        <w:t xml:space="preserve"> In </w:t>
      </w:r>
      <w:r w:rsidR="00EB57FB" w:rsidRPr="00D32FC4">
        <w:t>addition</w:t>
      </w:r>
      <w:r w:rsidR="00457F44" w:rsidRPr="00D32FC4">
        <w:t xml:space="preserve">, </w:t>
      </w:r>
      <w:ins w:id="2811" w:author="tomasrodrigues@ua.pt" w:date="2017-08-03T15:39:00Z">
        <w:r w:rsidR="008B15C6">
          <w:t xml:space="preserve">Wi-Fi information </w:t>
        </w:r>
      </w:ins>
      <w:del w:id="2812" w:author="tomasrodrigues@ua.pt" w:date="2017-08-03T15:39:00Z">
        <w:r w:rsidR="00457F44" w:rsidRPr="00D32FC4" w:rsidDel="008B15C6">
          <w:delText xml:space="preserve">it </w:delText>
        </w:r>
      </w:del>
      <w:r w:rsidR="00457F44" w:rsidRPr="00D32FC4">
        <w:t xml:space="preserve">is </w:t>
      </w:r>
      <w:del w:id="2813" w:author="tomasrodrigues@ua.pt" w:date="2017-08-03T15:39:00Z">
        <w:r w:rsidR="00457F44" w:rsidRPr="00D32FC4" w:rsidDel="00D20782">
          <w:delText xml:space="preserve">being </w:delText>
        </w:r>
      </w:del>
      <w:ins w:id="2814" w:author="tomasrodrigues@ua.pt" w:date="2017-08-03T15:39:00Z">
        <w:r w:rsidR="00D20782">
          <w:t>also</w:t>
        </w:r>
        <w:r w:rsidR="00D20782" w:rsidRPr="00D32FC4">
          <w:t xml:space="preserve"> </w:t>
        </w:r>
      </w:ins>
      <w:r w:rsidR="00457F44" w:rsidRPr="00D32FC4">
        <w:t xml:space="preserve">stored </w:t>
      </w:r>
      <w:ins w:id="2815" w:author="tomasrodrigues@ua.pt" w:date="2017-08-03T15:39:00Z">
        <w:r w:rsidR="00D20782">
          <w:t xml:space="preserve">in a similar fashion to the </w:t>
        </w:r>
      </w:ins>
      <w:del w:id="2816" w:author="tomasrodrigues@ua.pt" w:date="2017-08-03T15:39:00Z">
        <w:r w:rsidR="00457F44" w:rsidRPr="00D32FC4" w:rsidDel="00D20782">
          <w:delText xml:space="preserve">Wi-Fi information equally to </w:delText>
        </w:r>
      </w:del>
      <w:r w:rsidR="00457F44" w:rsidRPr="00D32FC4">
        <w:t xml:space="preserve">radiologs in a table called scanlogs. In the next </w:t>
      </w:r>
      <w:r w:rsidR="00C7798A">
        <w:t>chapter,</w:t>
      </w:r>
      <w:r w:rsidR="00297B72">
        <w:t xml:space="preserve"> </w:t>
      </w:r>
      <w:ins w:id="2817" w:author="tomasrodrigues@ua.pt" w:date="2017-08-03T15:40:00Z">
        <w:r w:rsidR="00D20782">
          <w:t xml:space="preserve">it </w:t>
        </w:r>
      </w:ins>
      <w:r w:rsidR="00457F44" w:rsidRPr="00D32FC4">
        <w:t xml:space="preserve">will </w:t>
      </w:r>
      <w:r w:rsidR="00781807">
        <w:t xml:space="preserve">be </w:t>
      </w:r>
      <w:r w:rsidR="00457F44" w:rsidRPr="00D32FC4">
        <w:t>explain</w:t>
      </w:r>
      <w:r w:rsidR="00781807">
        <w:t>ed</w:t>
      </w:r>
      <w:r w:rsidR="00457F44" w:rsidRPr="00D32FC4">
        <w:t xml:space="preserve"> how </w:t>
      </w:r>
      <w:r w:rsidR="00EB57FB" w:rsidRPr="00D32FC4">
        <w:t>these requirements</w:t>
      </w:r>
      <w:r w:rsidR="00457F44" w:rsidRPr="00D32FC4">
        <w:t xml:space="preserve"> were implemented, how t</w:t>
      </w:r>
      <w:r w:rsidR="00A167D7" w:rsidRPr="00D32FC4">
        <w:t xml:space="preserve">he database is structured, what parameters are being saved </w:t>
      </w:r>
      <w:r w:rsidR="00457F44" w:rsidRPr="00D32FC4">
        <w:t xml:space="preserve">and what they mean </w:t>
      </w:r>
      <w:del w:id="2818" w:author="tomasrodrigues@ua.pt" w:date="2017-08-03T15:40:00Z">
        <w:r w:rsidR="00457F44" w:rsidRPr="00D32FC4" w:rsidDel="00D20782">
          <w:delText xml:space="preserve">with </w:delText>
        </w:r>
      </w:del>
      <w:ins w:id="2819" w:author="tomasrodrigues@ua.pt" w:date="2017-08-03T15:40:00Z">
        <w:r w:rsidR="00D20782">
          <w:t>in</w:t>
        </w:r>
        <w:r w:rsidR="00D20782" w:rsidRPr="00D32FC4">
          <w:t xml:space="preserve"> </w:t>
        </w:r>
      </w:ins>
      <w:r w:rsidR="00457F44" w:rsidRPr="00D32FC4">
        <w:t>more detail.</w:t>
      </w:r>
      <w:r w:rsidR="00995A47">
        <w:t xml:space="preserve"> It should be possible for </w:t>
      </w:r>
      <w:ins w:id="2820" w:author="tomasrodrigues@ua.pt" w:date="2017-08-03T15:40:00Z">
        <w:r w:rsidR="00D20782">
          <w:t xml:space="preserve">the </w:t>
        </w:r>
      </w:ins>
      <w:r w:rsidR="00995A47">
        <w:t xml:space="preserve">user to choose if </w:t>
      </w:r>
      <w:r w:rsidR="003B1601">
        <w:t>it</w:t>
      </w:r>
      <w:r w:rsidR="00995A47">
        <w:t xml:space="preserve"> </w:t>
      </w:r>
      <w:r w:rsidR="00781807">
        <w:t>wants</w:t>
      </w:r>
      <w:r w:rsidR="00995A47">
        <w:t xml:space="preserve"> to store the results in the phone’s internal memory or </w:t>
      </w:r>
      <w:r w:rsidR="003B1601">
        <w:t>in the external memory card. The user</w:t>
      </w:r>
      <w:r w:rsidR="00995A47">
        <w:t xml:space="preserve"> should</w:t>
      </w:r>
      <w:r w:rsidR="003B1601">
        <w:t xml:space="preserve"> also</w:t>
      </w:r>
      <w:r w:rsidR="00995A47">
        <w:t xml:space="preserve"> be able to consult those results in a map or</w:t>
      </w:r>
      <w:r w:rsidR="003B1601">
        <w:t xml:space="preserve"> a</w:t>
      </w:r>
      <w:r w:rsidR="00995A47">
        <w:t xml:space="preserve"> list.</w:t>
      </w:r>
      <w:commentRangeEnd w:id="2810"/>
      <w:r w:rsidR="00D20782">
        <w:rPr>
          <w:rStyle w:val="Refdecomentrio"/>
        </w:rPr>
        <w:commentReference w:id="2810"/>
      </w:r>
    </w:p>
    <w:p w14:paraId="4273129A" w14:textId="512A6BAD" w:rsidR="00423F50" w:rsidRPr="00D32FC4" w:rsidRDefault="00423F50" w:rsidP="00881FF4">
      <w:ins w:id="2821" w:author="tomasrodrigues@ua.pt" w:date="2017-08-05T22:23:00Z">
        <w:r>
          <w:t xml:space="preserve">   A key feature in the ArQoS Pocket solution is the scheduling of personalized tests. The device can have pre-configured </w:t>
        </w:r>
        <w:r w:rsidRPr="00070CAF">
          <w:t xml:space="preserve">tests available, but is mandatory </w:t>
        </w:r>
        <w:r>
          <w:t>for</w:t>
        </w:r>
        <w:r w:rsidRPr="00070CAF">
          <w:t xml:space="preserve"> the app </w:t>
        </w:r>
        <w:r>
          <w:t xml:space="preserve">to </w:t>
        </w:r>
        <w:r w:rsidRPr="00070CAF">
          <w:t xml:space="preserve">receive configurations and scheduled tests from the management system. </w:t>
        </w:r>
        <w:r>
          <w:t>In addition</w:t>
        </w:r>
        <w:r w:rsidRPr="00070CAF">
          <w:t>, anomalies and networks logs must be</w:t>
        </w:r>
        <w:r>
          <w:t xml:space="preserve"> saved locally and may be seen i</w:t>
        </w:r>
        <w:r w:rsidRPr="00070CAF">
          <w:t>n a</w:t>
        </w:r>
        <w:r>
          <w:t>n history page</w:t>
        </w:r>
        <w:r w:rsidRPr="00070CAF">
          <w:t xml:space="preserve"> </w:t>
        </w:r>
        <w:r>
          <w:t xml:space="preserve">with all the </w:t>
        </w:r>
        <w:r w:rsidRPr="00070CAF">
          <w:t>information associated.</w:t>
        </w:r>
      </w:ins>
    </w:p>
    <w:p w14:paraId="754AC149" w14:textId="67A85EBD" w:rsidR="002913EE" w:rsidRDefault="00D94813" w:rsidP="00881FF4">
      <w:pPr>
        <w:rPr>
          <w:ins w:id="2822" w:author="tomasrodrigues@ua.pt" w:date="2017-08-05T22:19:00Z"/>
        </w:rPr>
      </w:pPr>
      <w:r>
        <w:t xml:space="preserve">  </w:t>
      </w:r>
      <w:r w:rsidR="006D2BD4">
        <w:t xml:space="preserve"> </w:t>
      </w:r>
      <w:del w:id="2823" w:author="tomasrodrigues@ua.pt" w:date="2017-08-05T22:18:00Z">
        <w:r w:rsidR="006D2BD4" w:rsidDel="002913EE">
          <w:delText>Delivering</w:delText>
        </w:r>
        <w:r w:rsidR="00297B72" w:rsidDel="002913EE">
          <w:delText xml:space="preserve"> </w:delText>
        </w:r>
        <w:r w:rsidR="006D2BD4" w:rsidDel="002913EE">
          <w:delText>the</w:delText>
        </w:r>
        <w:r w:rsidR="00297B72" w:rsidDel="002913EE">
          <w:delText xml:space="preserve"> results</w:delText>
        </w:r>
        <w:r w:rsidR="00D32FC4" w:rsidRPr="00D32FC4" w:rsidDel="002913EE">
          <w:delText xml:space="preserve"> to the management system is </w:delText>
        </w:r>
        <w:r w:rsidR="00995A47" w:rsidDel="002913EE">
          <w:delText>another</w:delText>
        </w:r>
        <w:r w:rsidR="00D32FC4" w:rsidRPr="00D32FC4" w:rsidDel="002913EE">
          <w:delText xml:space="preserve"> </w:delText>
        </w:r>
      </w:del>
      <w:del w:id="2824" w:author="tomasrodrigues@ua.pt" w:date="2017-08-03T15:40:00Z">
        <w:r w:rsidR="00D32FC4" w:rsidRPr="00D32FC4" w:rsidDel="00D20782">
          <w:delText xml:space="preserve">big </w:delText>
        </w:r>
      </w:del>
      <w:del w:id="2825" w:author="tomasrodrigues@ua.pt" w:date="2017-08-05T22:18:00Z">
        <w:r w:rsidR="00D32FC4" w:rsidRPr="00D32FC4" w:rsidDel="002913EE">
          <w:delText>requirement</w:delText>
        </w:r>
        <w:r w:rsidR="006D2BD4" w:rsidDel="002913EE">
          <w:delText>,</w:delText>
        </w:r>
        <w:r w:rsidR="00D32FC4" w:rsidRPr="00D32FC4" w:rsidDel="002913EE">
          <w:delText xml:space="preserve"> that needs to be done from scratch. </w:delText>
        </w:r>
      </w:del>
      <w:ins w:id="2826" w:author="tomasrodrigues@ua.pt" w:date="2017-08-05T22:18:00Z">
        <w:r w:rsidR="00423F50">
          <w:t>Other</w:t>
        </w:r>
        <w:r w:rsidR="002913EE">
          <w:t xml:space="preserve"> key feature for the ArQoS Pocket solution is naturally the integration with the ArQoS management system. This communication should be asynchronous and bi-directional in order to reduce and distribute the processing load by the probes and by the management system. It should, as well, be based on </w:t>
        </w:r>
        <w:commentRangeStart w:id="2827"/>
        <w:r w:rsidR="002913EE">
          <w:fldChar w:fldCharType="begin"/>
        </w:r>
        <w:r w:rsidR="002913EE">
          <w:instrText xml:space="preserve"> HYPERLINK "http://encyclopedia.thefreedictionary.com/Representational+State+Transfer" </w:instrText>
        </w:r>
        <w:r w:rsidR="002913EE">
          <w:fldChar w:fldCharType="separate"/>
        </w:r>
        <w:r w:rsidR="002913EE" w:rsidRPr="00522B9A">
          <w:t>Representational State Transfer</w:t>
        </w:r>
        <w:r w:rsidR="002913EE">
          <w:fldChar w:fldCharType="end"/>
        </w:r>
        <w:r w:rsidR="002913EE">
          <w:t xml:space="preserve"> </w:t>
        </w:r>
        <w:commentRangeEnd w:id="2827"/>
        <w:r w:rsidR="002913EE">
          <w:rPr>
            <w:rStyle w:val="Refdecomentrio"/>
          </w:rPr>
          <w:commentReference w:id="2827"/>
        </w:r>
        <w:r w:rsidR="002913EE">
          <w:t xml:space="preserve">(REST), HTTP with </w:t>
        </w:r>
        <w:r w:rsidR="002913EE" w:rsidRPr="00522B9A">
          <w:t>Java Script Object Notation</w:t>
        </w:r>
        <w:r w:rsidR="002913EE">
          <w:t xml:space="preserve"> (JSON) and </w:t>
        </w:r>
        <w:r w:rsidR="002913EE" w:rsidRPr="00522B9A">
          <w:t>Secure Copy Protocol (</w:t>
        </w:r>
        <w:r w:rsidR="002913EE">
          <w:t>SCP)/</w:t>
        </w:r>
        <w:r w:rsidR="002913EE" w:rsidRPr="00522B9A">
          <w:t>Secure File Transfer Protocol</w:t>
        </w:r>
        <w:r w:rsidR="002913EE">
          <w:t xml:space="preserve"> (SFTP) and follow the same protocol </w:t>
        </w:r>
        <w:commentRangeStart w:id="2828"/>
        <w:r w:rsidR="002913EE">
          <w:t>definition as the NG probes, ensuring compatibility and optimized integration effort. Furthermore, the use of web protocols allows a more direct and efficient processing on the management system side, without a significant overhead on the probes side.</w:t>
        </w:r>
        <w:commentRangeEnd w:id="2828"/>
        <w:r w:rsidR="002913EE">
          <w:rPr>
            <w:rStyle w:val="Refdecomentrio"/>
          </w:rPr>
          <w:commentReference w:id="2828"/>
        </w:r>
      </w:ins>
      <w:commentRangeStart w:id="2829"/>
      <w:ins w:id="2830" w:author="tomasrodrigues@ua.pt" w:date="2017-08-05T22:19:00Z">
        <w:r w:rsidR="002913EE">
          <w:t xml:space="preserve"> </w:t>
        </w:r>
      </w:ins>
      <w:del w:id="2831" w:author="tomasrodrigues@ua.pt" w:date="2017-08-05T22:19:00Z">
        <w:r w:rsidR="00D32FC4" w:rsidRPr="00D32FC4" w:rsidDel="002913EE">
          <w:delText>T</w:delText>
        </w:r>
      </w:del>
      <w:del w:id="2832" w:author="tomasrodrigues@ua.pt" w:date="2017-08-29T17:13:00Z">
        <w:r w:rsidR="00D32FC4" w:rsidRPr="00D32FC4" w:rsidDel="00B44CDE">
          <w:delText>his</w:delText>
        </w:r>
      </w:del>
      <w:ins w:id="2833" w:author="tomasrodrigues@ua.pt" w:date="2017-08-29T17:13:00Z">
        <w:r w:rsidR="00B44CDE">
          <w:t>The</w:t>
        </w:r>
      </w:ins>
      <w:r w:rsidR="00D32FC4" w:rsidRPr="00D32FC4">
        <w:t xml:space="preserve"> connection</w:t>
      </w:r>
      <w:ins w:id="2834" w:author="tomasrodrigues@ua.pt" w:date="2017-08-29T17:13:00Z">
        <w:r w:rsidR="00B44CDE">
          <w:t xml:space="preserve"> also </w:t>
        </w:r>
      </w:ins>
      <w:ins w:id="2835" w:author="tomasrodrigues@ua.pt" w:date="2017-08-29T17:14:00Z">
        <w:r w:rsidR="00B44CDE">
          <w:t>handle</w:t>
        </w:r>
      </w:ins>
      <w:del w:id="2836" w:author="tomasrodrigues@ua.pt" w:date="2017-08-29T17:14:00Z">
        <w:r w:rsidR="00D32FC4" w:rsidRPr="00D32FC4" w:rsidDel="00B44CDE">
          <w:delText xml:space="preserve"> has</w:delText>
        </w:r>
      </w:del>
      <w:r w:rsidR="00D32FC4" w:rsidRPr="00D32FC4">
        <w:t xml:space="preserve"> several issues associated </w:t>
      </w:r>
      <w:r w:rsidR="00F7360C">
        <w:t>with</w:t>
      </w:r>
      <w:r w:rsidR="00D32FC4" w:rsidRPr="00D32FC4">
        <w:t xml:space="preserve"> the probe discovery, the results delivery, the </w:t>
      </w:r>
      <w:r w:rsidR="00995A47">
        <w:t xml:space="preserve">test’s </w:t>
      </w:r>
      <w:r w:rsidR="00D32FC4" w:rsidRPr="00D32FC4">
        <w:t>programming and schedule through the management system and the support for dynamic configurations.</w:t>
      </w:r>
      <w:commentRangeEnd w:id="2829"/>
      <w:r w:rsidR="00B44CDE">
        <w:rPr>
          <w:rStyle w:val="Refdecomentrio"/>
        </w:rPr>
        <w:commentReference w:id="2829"/>
      </w:r>
    </w:p>
    <w:p w14:paraId="03A3BBDF" w14:textId="45A30625" w:rsidR="004F463D" w:rsidDel="00423F50" w:rsidRDefault="00CB6026" w:rsidP="004757D8">
      <w:pPr>
        <w:rPr>
          <w:del w:id="2837" w:author="tomasrodrigues@ua.pt" w:date="2017-08-05T22:23:00Z"/>
        </w:rPr>
      </w:pPr>
      <w:del w:id="2838" w:author="tomasrodrigues@ua.pt" w:date="2017-08-05T22:18:00Z">
        <w:r w:rsidDel="002913EE">
          <w:delText xml:space="preserve"> The communication should be made based on HT</w:delText>
        </w:r>
        <w:r w:rsidR="003B1601" w:rsidDel="002913EE">
          <w:delText>TP requests with JSON content.</w:delText>
        </w:r>
      </w:del>
    </w:p>
    <w:p w14:paraId="3B6B0219" w14:textId="5C80EB5B" w:rsidR="00D32FC4" w:rsidRDefault="009C7929" w:rsidP="004F463D">
      <w:r>
        <w:t xml:space="preserve">   </w:t>
      </w:r>
      <w:commentRangeStart w:id="2839"/>
      <w:r>
        <w:t xml:space="preserve">The connection with the management network depends on the availability of the </w:t>
      </w:r>
      <w:del w:id="2840" w:author="tomasrodrigues@ua.pt" w:date="2017-08-03T15:41:00Z">
        <w:r w:rsidDel="00D20782">
          <w:delText>last</w:delText>
        </w:r>
      </w:del>
      <w:ins w:id="2841" w:author="tomasrodrigues@ua.pt" w:date="2017-08-03T15:41:00Z">
        <w:r w:rsidR="00D20782">
          <w:t>latter.</w:t>
        </w:r>
      </w:ins>
      <w:del w:id="2842" w:author="tomasrodrigues@ua.pt" w:date="2017-08-03T15:41:00Z">
        <w:r w:rsidDel="00D20782">
          <w:delText>,</w:delText>
        </w:r>
      </w:del>
      <w:r>
        <w:t xml:space="preserve"> </w:t>
      </w:r>
      <w:commentRangeStart w:id="2843"/>
      <w:ins w:id="2844" w:author="tomasrodrigues@ua.pt" w:date="2017-08-29T17:14:00Z">
        <w:r w:rsidR="00B44CDE">
          <w:t xml:space="preserve">Usually </w:t>
        </w:r>
      </w:ins>
      <w:ins w:id="2845" w:author="tomasrodrigues@ua.pt" w:date="2017-08-29T17:16:00Z">
        <w:r w:rsidR="00B44CDE">
          <w:t>the management</w:t>
        </w:r>
      </w:ins>
      <w:ins w:id="2846" w:author="tomasrodrigues@ua.pt" w:date="2017-08-29T17:14:00Z">
        <w:r w:rsidR="00B44CDE">
          <w:t xml:space="preserve"> network is a</w:t>
        </w:r>
      </w:ins>
      <w:ins w:id="2847" w:author="tomasrodrigues@ua.pt" w:date="2017-08-29T17:15:00Z">
        <w:r w:rsidR="00B44CDE">
          <w:t>n</w:t>
        </w:r>
      </w:ins>
      <w:ins w:id="2848" w:author="tomasrodrigues@ua.pt" w:date="2017-08-29T17:14:00Z">
        <w:r w:rsidR="00B44CDE">
          <w:t xml:space="preserve"> internal operator</w:t>
        </w:r>
      </w:ins>
      <w:ins w:id="2849" w:author="tomasrodrigues@ua.pt" w:date="2017-08-29T17:15:00Z">
        <w:r w:rsidR="00B44CDE">
          <w:t>’s network accessed frequently via a specific APN. In this</w:t>
        </w:r>
      </w:ins>
      <w:ins w:id="2850" w:author="tomasrodrigues@ua.pt" w:date="2017-08-29T17:16:00Z">
        <w:r w:rsidR="00B44CDE">
          <w:t xml:space="preserve"> case, </w:t>
        </w:r>
      </w:ins>
      <w:del w:id="2851" w:author="tomasrodrigues@ua.pt" w:date="2017-08-03T15:41:00Z">
        <w:r w:rsidDel="00D20782">
          <w:delText>t</w:delText>
        </w:r>
      </w:del>
      <w:del w:id="2852" w:author="tomasrodrigues@ua.pt" w:date="2017-08-29T17:16:00Z">
        <w:r w:rsidDel="00B44CDE">
          <w:delText>herefore</w:delText>
        </w:r>
      </w:del>
      <w:r>
        <w:t xml:space="preserve"> </w:t>
      </w:r>
      <w:commentRangeEnd w:id="2843"/>
      <w:r w:rsidR="00B44CDE">
        <w:rPr>
          <w:rStyle w:val="Refdecomentrio"/>
        </w:rPr>
        <w:commentReference w:id="2843"/>
      </w:r>
      <w:r>
        <w:t xml:space="preserve">there are two ways to initiate this connection: </w:t>
      </w:r>
      <w:ins w:id="2853" w:author="tomasrodrigues@ua.pt" w:date="2017-08-03T15:42:00Z">
        <w:r w:rsidR="00D20782">
          <w:t xml:space="preserve">by </w:t>
        </w:r>
      </w:ins>
      <w:del w:id="2854" w:author="tomasrodrigues@ua.pt" w:date="2017-08-03T15:42:00Z">
        <w:r w:rsidDel="00D20782">
          <w:delText>U</w:delText>
        </w:r>
      </w:del>
      <w:ins w:id="2855" w:author="tomasrodrigues@ua.pt" w:date="2017-08-03T15:42:00Z">
        <w:r w:rsidR="00D20782">
          <w:t>u</w:t>
        </w:r>
      </w:ins>
      <w:r>
        <w:t xml:space="preserve">ser request or automatically. In the first case, it is </w:t>
      </w:r>
      <w:ins w:id="2856" w:author="tomasrodrigues@ua.pt" w:date="2017-08-03T15:42:00Z">
        <w:r w:rsidR="00D20782">
          <w:t xml:space="preserve">the </w:t>
        </w:r>
      </w:ins>
      <w:r>
        <w:t>user’s responsibility to turn on Wi-Fi and change the default APN on</w:t>
      </w:r>
      <w:r w:rsidR="006D2BD4">
        <w:t xml:space="preserve"> the</w:t>
      </w:r>
      <w:r>
        <w:t xml:space="preserve"> Android configurations,</w:t>
      </w:r>
      <w:ins w:id="2857" w:author="tomasrodrigues@ua.pt" w:date="2017-08-03T15:43:00Z">
        <w:r w:rsidR="00D20782">
          <w:t xml:space="preserve"> </w:t>
        </w:r>
      </w:ins>
      <w:del w:id="2858" w:author="tomasrodrigues@ua.pt" w:date="2017-08-03T15:42:00Z">
        <w:r w:rsidDel="00D20782">
          <w:delText xml:space="preserve"> </w:delText>
        </w:r>
      </w:del>
      <w:ins w:id="2859" w:author="tomasrodrigues@ua.pt" w:date="2017-08-03T15:42:00Z">
        <w:r w:rsidR="00D20782">
          <w:t>enabling</w:t>
        </w:r>
      </w:ins>
      <w:ins w:id="2860" w:author="tomasrodrigues@ua.pt" w:date="2017-08-03T15:43:00Z">
        <w:r w:rsidR="00D20782">
          <w:t xml:space="preserve"> communication with the management system</w:t>
        </w:r>
      </w:ins>
      <w:del w:id="2861" w:author="tomasrodrigues@ua.pt" w:date="2017-08-03T15:42:00Z">
        <w:r w:rsidDel="00D20782">
          <w:delText>being able after to delivering results</w:delText>
        </w:r>
      </w:del>
      <w:r>
        <w:t xml:space="preserve">. </w:t>
      </w:r>
      <w:commentRangeEnd w:id="2839"/>
      <w:r w:rsidR="00D20782">
        <w:rPr>
          <w:rStyle w:val="Refdecomentrio"/>
        </w:rPr>
        <w:commentReference w:id="2839"/>
      </w:r>
      <w:r>
        <w:t>The “automatic” mode has a</w:t>
      </w:r>
      <w:r w:rsidR="00182D38">
        <w:t>n</w:t>
      </w:r>
      <w:r>
        <w:t xml:space="preserve"> APN address configurable by the user</w:t>
      </w:r>
      <w:r w:rsidR="006D2BD4">
        <w:t>,</w:t>
      </w:r>
      <w:r>
        <w:t xml:space="preserve"> and all the connection esta</w:t>
      </w:r>
      <w:r w:rsidR="006D2BD4">
        <w:t xml:space="preserve">blishment happens automatically, </w:t>
      </w:r>
      <w:r w:rsidR="004F463D">
        <w:t>with transparency</w:t>
      </w:r>
      <w:r>
        <w:t xml:space="preserve"> for the user</w:t>
      </w:r>
      <w:r w:rsidR="004F463D">
        <w:t xml:space="preserve">. In this last case, the app cleverly </w:t>
      </w:r>
      <w:r w:rsidR="006D2BD4">
        <w:t>connects to the management system,</w:t>
      </w:r>
      <w:r w:rsidR="004F463D">
        <w:t xml:space="preserve"> delivering the results </w:t>
      </w:r>
      <w:r w:rsidR="006D2BD4">
        <w:t>when</w:t>
      </w:r>
      <w:r w:rsidR="004F463D">
        <w:t xml:space="preserve"> there are no tests to execute</w:t>
      </w:r>
      <w:r w:rsidR="006D2BD4">
        <w:t xml:space="preserve"> (at free times)</w:t>
      </w:r>
      <w:r w:rsidR="004F463D">
        <w:t>. In case of failure, the application must wait a “</w:t>
      </w:r>
      <w:r w:rsidR="004F463D">
        <w:rPr>
          <w:i/>
        </w:rPr>
        <w:t xml:space="preserve">backoff” </w:t>
      </w:r>
      <w:r w:rsidR="004F463D" w:rsidRPr="004F463D">
        <w:t>time</w:t>
      </w:r>
      <w:r w:rsidR="004F463D">
        <w:t xml:space="preserve"> and try the delivery again later.</w:t>
      </w:r>
    </w:p>
    <w:p w14:paraId="133C59BE" w14:textId="0F7A0BE2" w:rsidR="00A12A7D" w:rsidRDefault="003B1601" w:rsidP="004F463D">
      <w:pPr>
        <w:rPr>
          <w:ins w:id="2862" w:author="tomasrodrigues@ua.pt" w:date="2017-08-05T22:17:00Z"/>
        </w:rPr>
      </w:pPr>
      <w:commentRangeStart w:id="2863"/>
      <w:r>
        <w:lastRenderedPageBreak/>
        <w:t xml:space="preserve">   The last</w:t>
      </w:r>
      <w:r w:rsidR="00A12A7D">
        <w:t xml:space="preserve"> requirement </w:t>
      </w:r>
      <w:r>
        <w:t>is to have</w:t>
      </w:r>
      <w:r w:rsidR="00A12A7D">
        <w:t xml:space="preserve"> an option </w:t>
      </w:r>
      <w:r>
        <w:t>in order to</w:t>
      </w:r>
      <w:r w:rsidR="00A12A7D">
        <w:t xml:space="preserve"> automatically start the application when the device boots</w:t>
      </w:r>
      <w:r w:rsidR="00E749FC">
        <w:t>. If possible</w:t>
      </w:r>
      <w:r w:rsidR="00A12A7D">
        <w:t xml:space="preserve"> boot the device automatically</w:t>
      </w:r>
      <w:r w:rsidR="00E749FC">
        <w:t>,</w:t>
      </w:r>
      <w:r w:rsidR="00A12A7D">
        <w:t xml:space="preserve"> if it is charging, </w:t>
      </w:r>
      <w:del w:id="2864" w:author="tomasrodrigues@ua.pt" w:date="2017-08-03T15:44:00Z">
        <w:r w:rsidR="00A12A7D" w:rsidDel="00D20782">
          <w:delText xml:space="preserve">because there could be a </w:delText>
        </w:r>
      </w:del>
      <w:ins w:id="2865" w:author="tomasrodrigues@ua.pt" w:date="2017-08-03T15:44:00Z">
        <w:r w:rsidR="00D20782">
          <w:t xml:space="preserve">in ordert to support </w:t>
        </w:r>
      </w:ins>
      <w:r w:rsidR="00A12A7D">
        <w:t>scenario</w:t>
      </w:r>
      <w:ins w:id="2866" w:author="tomasrodrigues@ua.pt" w:date="2017-08-03T15:44:00Z">
        <w:r w:rsidR="00D20782">
          <w:t>s</w:t>
        </w:r>
      </w:ins>
      <w:r w:rsidR="00A12A7D">
        <w:t xml:space="preserve"> where the device is analyzing the network with</w:t>
      </w:r>
      <w:r w:rsidR="00E749FC">
        <w:t>out any</w:t>
      </w:r>
      <w:r w:rsidR="00A12A7D">
        <w:t xml:space="preserve"> user interaction. </w:t>
      </w:r>
      <w:commentRangeEnd w:id="2863"/>
      <w:r w:rsidR="00D20782">
        <w:rPr>
          <w:rStyle w:val="Refdecomentrio"/>
        </w:rPr>
        <w:commentReference w:id="2863"/>
      </w:r>
    </w:p>
    <w:p w14:paraId="5826A704" w14:textId="413FEBC3" w:rsidR="002913EE" w:rsidRDefault="002913EE" w:rsidP="004F463D">
      <w:pPr>
        <w:rPr>
          <w:ins w:id="2867" w:author="tomasrodrigues@ua.pt" w:date="2017-08-05T22:17:00Z"/>
        </w:rPr>
      </w:pPr>
    </w:p>
    <w:p w14:paraId="3C707E80" w14:textId="583FECD2" w:rsidR="002913EE" w:rsidRPr="00070CAF" w:rsidRDefault="002913EE" w:rsidP="002913EE">
      <w:pPr>
        <w:rPr>
          <w:ins w:id="2868" w:author="tomasrodrigues@ua.pt" w:date="2017-08-05T22:17:00Z"/>
        </w:rPr>
      </w:pPr>
      <w:ins w:id="2869" w:author="tomasrodrigues@ua.pt" w:date="2017-08-05T22:17:00Z">
        <w:r>
          <w:t xml:space="preserve">   </w:t>
        </w:r>
      </w:ins>
    </w:p>
    <w:p w14:paraId="4C447427" w14:textId="77777777" w:rsidR="002913EE" w:rsidRPr="004F463D" w:rsidRDefault="002913EE" w:rsidP="004F463D"/>
    <w:p w14:paraId="0D4B8DA4" w14:textId="77777777" w:rsidR="00E15858" w:rsidRPr="00D32FC4" w:rsidRDefault="00E15858" w:rsidP="00C76889">
      <w:pPr>
        <w:rPr>
          <w:sz w:val="16"/>
          <w:szCs w:val="16"/>
        </w:rPr>
      </w:pPr>
    </w:p>
    <w:p w14:paraId="26858839" w14:textId="77777777" w:rsidR="00C76889" w:rsidRPr="00D32FC4" w:rsidRDefault="00C76889" w:rsidP="00E81E7E">
      <w:pPr>
        <w:pStyle w:val="Cabealho3"/>
      </w:pPr>
      <w:bookmarkStart w:id="2870" w:name="_Toc491797501"/>
      <w:r w:rsidRPr="00D32FC4">
        <w:t>Stakeholders</w:t>
      </w:r>
      <w:bookmarkEnd w:id="2870"/>
    </w:p>
    <w:p w14:paraId="6BC7BCA9" w14:textId="77777777" w:rsidR="005373FC" w:rsidRPr="005373FC" w:rsidRDefault="00C76889" w:rsidP="005373FC">
      <w:pPr>
        <w:ind w:left="0"/>
      </w:pPr>
      <w:commentRangeStart w:id="2871"/>
      <w:r w:rsidRPr="00D32FC4">
        <w:t xml:space="preserve">   </w:t>
      </w:r>
      <w:r w:rsidR="00A167D7" w:rsidRPr="00D32FC4">
        <w:t>A project success depend</w:t>
      </w:r>
      <w:r w:rsidR="00182D38">
        <w:t>s</w:t>
      </w:r>
      <w:r w:rsidR="00A167D7" w:rsidRPr="00D32FC4">
        <w:t xml:space="preserve"> a lot of the </w:t>
      </w:r>
      <w:r w:rsidR="006F7F94">
        <w:t>agents</w:t>
      </w:r>
      <w:r w:rsidR="00A167D7" w:rsidRPr="00D32FC4">
        <w:t xml:space="preserve"> involved </w:t>
      </w:r>
      <w:r w:rsidR="00EA1653">
        <w:t>in</w:t>
      </w:r>
      <w:r w:rsidR="00A167D7" w:rsidRPr="00D32FC4">
        <w:t xml:space="preserve"> it</w:t>
      </w:r>
      <w:r w:rsidR="006F7F94">
        <w:t>,</w:t>
      </w:r>
      <w:r w:rsidR="00A167D7" w:rsidRPr="00D32FC4">
        <w:t xml:space="preserve"> and it’s crucial to identify the </w:t>
      </w:r>
      <w:r w:rsidR="008B591A" w:rsidRPr="00D32FC4">
        <w:t>stakeholder’s</w:t>
      </w:r>
      <w:r w:rsidR="00A167D7" w:rsidRPr="00D32FC4">
        <w:t xml:space="preserve"> expectations to satisfy them. ArQoS </w:t>
      </w:r>
      <w:r w:rsidR="00D32FC4" w:rsidRPr="00D32FC4">
        <w:t>solution has essentially 3</w:t>
      </w:r>
      <w:r w:rsidR="00A167D7" w:rsidRPr="00D32FC4">
        <w:t xml:space="preserve"> </w:t>
      </w:r>
      <w:del w:id="2872" w:author="tomasrodrigues@ua.pt" w:date="2017-08-03T15:45:00Z">
        <w:r w:rsidR="00A167D7" w:rsidRPr="00D32FC4" w:rsidDel="00D20782">
          <w:delText>part</w:delText>
        </w:r>
      </w:del>
      <w:ins w:id="2873" w:author="tomasrodrigues@ua.pt" w:date="2017-08-03T15:45:00Z">
        <w:r w:rsidR="00D20782" w:rsidRPr="00D32FC4">
          <w:t>part</w:t>
        </w:r>
        <w:r w:rsidR="00D20782">
          <w:t>ies</w:t>
        </w:r>
      </w:ins>
      <w:del w:id="2874" w:author="tomasrodrigues@ua.pt" w:date="2017-08-03T15:45:00Z">
        <w:r w:rsidR="00A167D7" w:rsidRPr="00D32FC4" w:rsidDel="00D20782">
          <w:delText>s</w:delText>
        </w:r>
      </w:del>
      <w:r w:rsidR="00A167D7" w:rsidRPr="00D32FC4">
        <w:t xml:space="preserve"> involved, namely:</w:t>
      </w:r>
      <w:r w:rsidR="005373FC">
        <w:t xml:space="preserve"> project team members, project managers and g</w:t>
      </w:r>
      <w:r w:rsidR="005373FC" w:rsidRPr="005373FC">
        <w:t>eneral users.</w:t>
      </w:r>
      <w:r w:rsidR="005373FC">
        <w:t xml:space="preserve"> The project team members are composed by: the ArQoS p</w:t>
      </w:r>
      <w:r w:rsidR="005373FC" w:rsidRPr="005373FC">
        <w:t>ocket developers</w:t>
      </w:r>
      <w:r w:rsidR="005373FC">
        <w:t xml:space="preserve">, the </w:t>
      </w:r>
      <w:r w:rsidR="005373FC" w:rsidRPr="005373FC">
        <w:rPr>
          <w:rFonts w:eastAsiaTheme="majorEastAsia"/>
        </w:rPr>
        <w:t>ArQoS NG team</w:t>
      </w:r>
      <w:r w:rsidR="005373FC">
        <w:rPr>
          <w:rFonts w:eastAsiaTheme="majorEastAsia"/>
        </w:rPr>
        <w:t>, m</w:t>
      </w:r>
      <w:r w:rsidR="005373FC" w:rsidRPr="005373FC">
        <w:rPr>
          <w:rFonts w:eastAsiaTheme="majorEastAsia"/>
        </w:rPr>
        <w:t>anagement system team</w:t>
      </w:r>
      <w:r w:rsidR="005373FC">
        <w:t xml:space="preserve"> and the </w:t>
      </w:r>
      <w:r w:rsidR="005373FC">
        <w:rPr>
          <w:rFonts w:eastAsiaTheme="majorEastAsia"/>
        </w:rPr>
        <w:t>u</w:t>
      </w:r>
      <w:r w:rsidR="005373FC" w:rsidRPr="005373FC">
        <w:rPr>
          <w:rFonts w:eastAsiaTheme="majorEastAsia"/>
        </w:rPr>
        <w:t>sability team</w:t>
      </w:r>
      <w:r w:rsidR="005373FC">
        <w:rPr>
          <w:rFonts w:eastAsiaTheme="majorEastAsia"/>
        </w:rPr>
        <w:t>.</w:t>
      </w:r>
      <w:r w:rsidR="005373FC">
        <w:t xml:space="preserve"> To help on understanding what these teams do, a</w:t>
      </w:r>
      <w:r w:rsidR="005373FC" w:rsidRPr="005373FC">
        <w:rPr>
          <w:rFonts w:eastAsiaTheme="majorEastAsia"/>
        </w:rPr>
        <w:t xml:space="preserve"> complete diagram, involving all these </w:t>
      </w:r>
      <w:r w:rsidR="005373FC">
        <w:rPr>
          <w:rFonts w:eastAsiaTheme="majorEastAsia"/>
        </w:rPr>
        <w:t>stakeholders</w:t>
      </w:r>
      <w:r w:rsidR="005373FC" w:rsidRPr="005373FC">
        <w:rPr>
          <w:rFonts w:eastAsiaTheme="majorEastAsia"/>
        </w:rPr>
        <w:t>, its functions and interactions, is shown in the figure 3.</w:t>
      </w:r>
      <w:ins w:id="2875" w:author="tomasrodrigues@ua.pt" w:date="2017-08-03T15:24:00Z">
        <w:r w:rsidR="005A5DE0">
          <w:rPr>
            <w:rFonts w:eastAsiaTheme="majorEastAsia"/>
          </w:rPr>
          <w:t>4</w:t>
        </w:r>
      </w:ins>
      <w:del w:id="2876" w:author="tomasrodrigues@ua.pt" w:date="2017-08-03T15:24:00Z">
        <w:r w:rsidR="005373FC" w:rsidRPr="005373FC" w:rsidDel="005A5DE0">
          <w:rPr>
            <w:rFonts w:eastAsiaTheme="majorEastAsia"/>
          </w:rPr>
          <w:delText>3</w:delText>
        </w:r>
      </w:del>
      <w:r w:rsidR="005373FC" w:rsidRPr="005373FC">
        <w:rPr>
          <w:rFonts w:eastAsiaTheme="majorEastAsia"/>
        </w:rPr>
        <w:t>.</w:t>
      </w:r>
    </w:p>
    <w:p w14:paraId="689D83F2" w14:textId="77777777" w:rsidR="00D32FC4" w:rsidRPr="00D32FC4" w:rsidRDefault="00A167D7" w:rsidP="00D32FC4">
      <w:pPr>
        <w:rPr>
          <w:rFonts w:eastAsiaTheme="majorEastAsia"/>
        </w:rPr>
      </w:pPr>
      <w:r w:rsidRPr="00D32FC4">
        <w:rPr>
          <w:rFonts w:eastAsiaTheme="majorEastAsia"/>
        </w:rPr>
        <w:t xml:space="preserve">   Project team members</w:t>
      </w:r>
      <w:r w:rsidR="00D32FC4" w:rsidRPr="00D32FC4">
        <w:rPr>
          <w:rFonts w:eastAsiaTheme="majorEastAsia"/>
        </w:rPr>
        <w:t xml:space="preserve"> </w:t>
      </w:r>
      <w:r w:rsidR="00CE68EE">
        <w:rPr>
          <w:rFonts w:eastAsiaTheme="majorEastAsia"/>
        </w:rPr>
        <w:t>are</w:t>
      </w:r>
      <w:r w:rsidR="00D32FC4" w:rsidRPr="00D32FC4">
        <w:rPr>
          <w:rFonts w:eastAsiaTheme="majorEastAsia"/>
        </w:rPr>
        <w:t xml:space="preserve"> essentially</w:t>
      </w:r>
      <w:r w:rsidR="00CE68EE">
        <w:rPr>
          <w:rFonts w:eastAsiaTheme="majorEastAsia"/>
        </w:rPr>
        <w:t>,</w:t>
      </w:r>
      <w:r w:rsidR="00D32FC4" w:rsidRPr="00D32FC4">
        <w:rPr>
          <w:rFonts w:eastAsiaTheme="majorEastAsia"/>
        </w:rPr>
        <w:t xml:space="preserve"> </w:t>
      </w:r>
      <w:r w:rsidRPr="00D32FC4">
        <w:rPr>
          <w:rFonts w:eastAsiaTheme="majorEastAsia"/>
        </w:rPr>
        <w:t xml:space="preserve">the ones that have a direct influence </w:t>
      </w:r>
      <w:r w:rsidR="00182D38">
        <w:rPr>
          <w:rFonts w:eastAsiaTheme="majorEastAsia"/>
        </w:rPr>
        <w:t>on</w:t>
      </w:r>
      <w:r w:rsidRPr="00D32FC4">
        <w:rPr>
          <w:rFonts w:eastAsiaTheme="majorEastAsia"/>
        </w:rPr>
        <w:t xml:space="preserve"> the project development and execution, consequentially, they have a big responsibilit</w:t>
      </w:r>
      <w:r w:rsidR="00D32FC4" w:rsidRPr="00D32FC4">
        <w:rPr>
          <w:rFonts w:eastAsiaTheme="majorEastAsia"/>
        </w:rPr>
        <w:t xml:space="preserve">y since </w:t>
      </w:r>
      <w:del w:id="2877" w:author="tomasrodrigues@ua.pt" w:date="2017-08-03T15:46:00Z">
        <w:r w:rsidR="00D32FC4" w:rsidRPr="00D32FC4" w:rsidDel="00D20782">
          <w:rPr>
            <w:rFonts w:eastAsiaTheme="majorEastAsia"/>
          </w:rPr>
          <w:delText xml:space="preserve">are </w:delText>
        </w:r>
      </w:del>
      <w:r w:rsidR="00D32FC4" w:rsidRPr="00D32FC4">
        <w:rPr>
          <w:rFonts w:eastAsiaTheme="majorEastAsia"/>
        </w:rPr>
        <w:t>they</w:t>
      </w:r>
      <w:ins w:id="2878" w:author="tomasrodrigues@ua.pt" w:date="2017-08-03T15:46:00Z">
        <w:r w:rsidR="00D20782">
          <w:rPr>
            <w:rFonts w:eastAsiaTheme="majorEastAsia"/>
          </w:rPr>
          <w:t xml:space="preserve"> are the ones</w:t>
        </w:r>
      </w:ins>
      <w:del w:id="2879" w:author="tomasrodrigues@ua.pt" w:date="2017-08-03T15:46:00Z">
        <w:r w:rsidR="00D32FC4" w:rsidRPr="00D32FC4" w:rsidDel="00D20782">
          <w:rPr>
            <w:rFonts w:eastAsiaTheme="majorEastAsia"/>
          </w:rPr>
          <w:delText xml:space="preserve"> that</w:delText>
        </w:r>
      </w:del>
      <w:ins w:id="2880" w:author="tomasrodrigues@ua.pt" w:date="2017-08-03T15:46:00Z">
        <w:r w:rsidR="00D20782">
          <w:rPr>
            <w:rFonts w:eastAsiaTheme="majorEastAsia"/>
          </w:rPr>
          <w:t xml:space="preserve"> who</w:t>
        </w:r>
      </w:ins>
      <w:r w:rsidR="00D32FC4" w:rsidRPr="00D32FC4">
        <w:rPr>
          <w:rFonts w:eastAsiaTheme="majorEastAsia"/>
        </w:rPr>
        <w:t xml:space="preserve"> implement</w:t>
      </w:r>
      <w:r w:rsidRPr="00D32FC4">
        <w:rPr>
          <w:rFonts w:eastAsiaTheme="majorEastAsia"/>
        </w:rPr>
        <w:t xml:space="preserve"> all the features and requirements of the project.</w:t>
      </w:r>
      <w:r w:rsidR="00D32FC4" w:rsidRPr="00D32FC4">
        <w:rPr>
          <w:rFonts w:eastAsiaTheme="majorEastAsia"/>
        </w:rPr>
        <w:t xml:space="preserve"> </w:t>
      </w:r>
      <w:r w:rsidR="00781807">
        <w:rPr>
          <w:rFonts w:eastAsiaTheme="majorEastAsia"/>
        </w:rPr>
        <w:t xml:space="preserve">In this solution, </w:t>
      </w:r>
      <w:r w:rsidRPr="00D32FC4">
        <w:rPr>
          <w:rFonts w:eastAsiaTheme="majorEastAsia"/>
        </w:rPr>
        <w:t>project team members</w:t>
      </w:r>
      <w:r w:rsidR="00781807">
        <w:rPr>
          <w:rFonts w:eastAsiaTheme="majorEastAsia"/>
        </w:rPr>
        <w:t xml:space="preserve"> can be divided into</w:t>
      </w:r>
      <w:r w:rsidRPr="00D32FC4">
        <w:rPr>
          <w:rFonts w:eastAsiaTheme="majorEastAsia"/>
        </w:rPr>
        <w:t xml:space="preserve"> ArQoS Pocket developers, ArQoS NG </w:t>
      </w:r>
      <w:r w:rsidR="00D32FC4">
        <w:rPr>
          <w:rFonts w:eastAsiaTheme="majorEastAsia"/>
        </w:rPr>
        <w:t>team, the management system team</w:t>
      </w:r>
      <w:r w:rsidRPr="00D32FC4">
        <w:rPr>
          <w:rFonts w:eastAsiaTheme="majorEastAsia"/>
        </w:rPr>
        <w:t xml:space="preserve"> and the usability team</w:t>
      </w:r>
      <w:del w:id="2881" w:author="tomasrodrigues@ua.pt" w:date="2017-08-03T15:46:00Z">
        <w:r w:rsidR="00D32FC4" w:rsidRPr="00D32FC4" w:rsidDel="00D20782">
          <w:rPr>
            <w:rFonts w:eastAsiaTheme="majorEastAsia"/>
          </w:rPr>
          <w:delText xml:space="preserve"> member</w:delText>
        </w:r>
      </w:del>
      <w:r w:rsidRPr="00D32FC4">
        <w:rPr>
          <w:rFonts w:eastAsiaTheme="majorEastAsia"/>
        </w:rPr>
        <w:t>.</w:t>
      </w:r>
    </w:p>
    <w:p w14:paraId="7DDBD21F" w14:textId="77777777" w:rsidR="008D63C4" w:rsidRPr="00D32FC4" w:rsidRDefault="00D32FC4" w:rsidP="00D32FC4">
      <w:pPr>
        <w:rPr>
          <w:rFonts w:eastAsiaTheme="majorEastAsia"/>
        </w:rPr>
      </w:pPr>
      <w:r w:rsidRPr="00D32FC4">
        <w:rPr>
          <w:rFonts w:eastAsiaTheme="majorEastAsia"/>
        </w:rPr>
        <w:t xml:space="preserve">  </w:t>
      </w:r>
      <w:r w:rsidR="00A167D7" w:rsidRPr="00D32FC4">
        <w:rPr>
          <w:rFonts w:eastAsiaTheme="majorEastAsia"/>
        </w:rPr>
        <w:t xml:space="preserve"> As mentioned before ArQoS </w:t>
      </w:r>
      <w:del w:id="2882" w:author="tomasrodrigues@ua.pt" w:date="2017-08-03T15:46:00Z">
        <w:r w:rsidR="00A167D7" w:rsidRPr="00D32FC4" w:rsidDel="00D20782">
          <w:rPr>
            <w:rFonts w:eastAsiaTheme="majorEastAsia"/>
          </w:rPr>
          <w:delText xml:space="preserve">product </w:delText>
        </w:r>
      </w:del>
      <w:ins w:id="2883" w:author="tomasrodrigues@ua.pt" w:date="2017-08-03T15:46:00Z">
        <w:r w:rsidR="00D20782">
          <w:rPr>
            <w:rFonts w:eastAsiaTheme="majorEastAsia"/>
          </w:rPr>
          <w:t>solutions</w:t>
        </w:r>
        <w:r w:rsidR="00D20782" w:rsidRPr="00D32FC4">
          <w:rPr>
            <w:rFonts w:eastAsiaTheme="majorEastAsia"/>
          </w:rPr>
          <w:t xml:space="preserve"> </w:t>
        </w:r>
      </w:ins>
      <w:r w:rsidR="00A167D7" w:rsidRPr="00D32FC4">
        <w:rPr>
          <w:rFonts w:eastAsiaTheme="majorEastAsia"/>
        </w:rPr>
        <w:t xml:space="preserve">already </w:t>
      </w:r>
      <w:del w:id="2884" w:author="tomasrodrigues@ua.pt" w:date="2017-08-03T15:46:00Z">
        <w:r w:rsidR="00A167D7" w:rsidRPr="00D32FC4" w:rsidDel="00D20782">
          <w:rPr>
            <w:rFonts w:eastAsiaTheme="majorEastAsia"/>
          </w:rPr>
          <w:delText>exists</w:delText>
        </w:r>
      </w:del>
      <w:ins w:id="2885" w:author="tomasrodrigues@ua.pt" w:date="2017-08-03T15:46:00Z">
        <w:r w:rsidR="00D20782" w:rsidRPr="00D32FC4">
          <w:rPr>
            <w:rFonts w:eastAsiaTheme="majorEastAsia"/>
          </w:rPr>
          <w:t>exist</w:t>
        </w:r>
      </w:ins>
      <w:ins w:id="2886" w:author="tomasrodrigues@ua.pt" w:date="2017-08-03T15:47:00Z">
        <w:r w:rsidR="00D20782">
          <w:rPr>
            <w:rFonts w:eastAsiaTheme="majorEastAsia"/>
          </w:rPr>
          <w:t>s</w:t>
        </w:r>
      </w:ins>
      <w:r w:rsidRPr="00D32FC4">
        <w:rPr>
          <w:rFonts w:eastAsiaTheme="majorEastAsia"/>
        </w:rPr>
        <w:t xml:space="preserve"> in </w:t>
      </w:r>
      <w:del w:id="2887" w:author="tomasrodrigues@ua.pt" w:date="2017-08-03T15:46:00Z">
        <w:r w:rsidRPr="00D32FC4" w:rsidDel="00D20782">
          <w:rPr>
            <w:rFonts w:eastAsiaTheme="majorEastAsia"/>
          </w:rPr>
          <w:delText>the market</w:delText>
        </w:r>
      </w:del>
      <w:ins w:id="2888" w:author="tomasrodrigues@ua.pt" w:date="2017-08-03T15:46:00Z">
        <w:r w:rsidR="00D20782">
          <w:rPr>
            <w:rFonts w:eastAsiaTheme="majorEastAsia"/>
          </w:rPr>
          <w:t>production</w:t>
        </w:r>
      </w:ins>
      <w:r w:rsidR="00A167D7" w:rsidRPr="00D32FC4">
        <w:rPr>
          <w:rFonts w:eastAsiaTheme="majorEastAsia"/>
        </w:rPr>
        <w:t xml:space="preserve"> and </w:t>
      </w:r>
      <w:del w:id="2889" w:author="tomasrodrigues@ua.pt" w:date="2017-08-03T15:46:00Z">
        <w:r w:rsidR="00A167D7" w:rsidRPr="00D32FC4" w:rsidDel="00D20782">
          <w:rPr>
            <w:rFonts w:eastAsiaTheme="majorEastAsia"/>
          </w:rPr>
          <w:delText>it’s working with</w:delText>
        </w:r>
      </w:del>
      <w:ins w:id="2890" w:author="tomasrodrigues@ua.pt" w:date="2017-08-03T15:46:00Z">
        <w:r w:rsidR="00D20782">
          <w:rPr>
            <w:rFonts w:eastAsiaTheme="majorEastAsia"/>
          </w:rPr>
          <w:t>use</w:t>
        </w:r>
      </w:ins>
      <w:r w:rsidR="00A167D7" w:rsidRPr="00D32FC4">
        <w:rPr>
          <w:rFonts w:eastAsiaTheme="majorEastAsia"/>
        </w:rPr>
        <w:t xml:space="preserve"> fixed and mobile probes</w:t>
      </w:r>
      <w:r w:rsidR="00CE68EE">
        <w:rPr>
          <w:rFonts w:eastAsiaTheme="majorEastAsia"/>
        </w:rPr>
        <w:t>,</w:t>
      </w:r>
      <w:r w:rsidR="00A167D7" w:rsidRPr="00D32FC4">
        <w:rPr>
          <w:rFonts w:eastAsiaTheme="majorEastAsia"/>
        </w:rPr>
        <w:t xml:space="preserve"> testing and retrieving QoS</w:t>
      </w:r>
      <w:r w:rsidRPr="00D32FC4">
        <w:rPr>
          <w:rFonts w:eastAsiaTheme="majorEastAsia"/>
        </w:rPr>
        <w:t xml:space="preserve"> and QoE</w:t>
      </w:r>
      <w:r w:rsidR="00A167D7" w:rsidRPr="00D32FC4">
        <w:rPr>
          <w:rFonts w:eastAsiaTheme="majorEastAsia"/>
        </w:rPr>
        <w:t xml:space="preserve"> metrics from the network. These probes and the tasks they </w:t>
      </w:r>
      <w:del w:id="2891" w:author="tomasrodrigues@ua.pt" w:date="2017-08-03T15:47:00Z">
        <w:r w:rsidR="00A167D7" w:rsidRPr="00D32FC4" w:rsidDel="00D20782">
          <w:rPr>
            <w:rFonts w:eastAsiaTheme="majorEastAsia"/>
          </w:rPr>
          <w:delText xml:space="preserve">do </w:delText>
        </w:r>
      </w:del>
      <w:ins w:id="2892" w:author="tomasrodrigues@ua.pt" w:date="2017-08-03T15:47:00Z">
        <w:r w:rsidR="00D20782">
          <w:rPr>
            <w:rFonts w:eastAsiaTheme="majorEastAsia"/>
          </w:rPr>
          <w:t>perform</w:t>
        </w:r>
        <w:r w:rsidR="00D20782" w:rsidRPr="00D32FC4">
          <w:rPr>
            <w:rFonts w:eastAsiaTheme="majorEastAsia"/>
          </w:rPr>
          <w:t xml:space="preserve"> </w:t>
        </w:r>
      </w:ins>
      <w:r w:rsidR="00A167D7" w:rsidRPr="00D32FC4">
        <w:rPr>
          <w:rFonts w:eastAsiaTheme="majorEastAsia"/>
        </w:rPr>
        <w:t xml:space="preserve">are </w:t>
      </w:r>
      <w:del w:id="2893" w:author="tomasrodrigues@ua.pt" w:date="2017-08-03T15:47:00Z">
        <w:r w:rsidR="00A167D7" w:rsidRPr="00D32FC4" w:rsidDel="00D20782">
          <w:rPr>
            <w:rFonts w:eastAsiaTheme="majorEastAsia"/>
          </w:rPr>
          <w:delText xml:space="preserve">being </w:delText>
        </w:r>
      </w:del>
      <w:r w:rsidR="00A167D7" w:rsidRPr="00D32FC4">
        <w:rPr>
          <w:rFonts w:eastAsiaTheme="majorEastAsia"/>
        </w:rPr>
        <w:t>improved all the time</w:t>
      </w:r>
      <w:ins w:id="2894" w:author="tomasrodrigues@ua.pt" w:date="2017-08-03T15:47:00Z">
        <w:r w:rsidR="00D20782">
          <w:rPr>
            <w:rFonts w:eastAsiaTheme="majorEastAsia"/>
          </w:rPr>
          <w:t>.</w:t>
        </w:r>
      </w:ins>
      <w:del w:id="2895" w:author="tomasrodrigues@ua.pt" w:date="2017-08-03T15:47:00Z">
        <w:r w:rsidR="00A167D7" w:rsidRPr="00D32FC4" w:rsidDel="00D20782">
          <w:rPr>
            <w:rFonts w:eastAsiaTheme="majorEastAsia"/>
          </w:rPr>
          <w:delText>,</w:delText>
        </w:r>
      </w:del>
      <w:r w:rsidR="00A167D7" w:rsidRPr="00D32FC4">
        <w:rPr>
          <w:rFonts w:eastAsiaTheme="majorEastAsia"/>
        </w:rPr>
        <w:t xml:space="preserve"> </w:t>
      </w:r>
      <w:ins w:id="2896" w:author="tomasrodrigues@ua.pt" w:date="2017-08-03T15:47:00Z">
        <w:r w:rsidR="00D20782">
          <w:rPr>
            <w:rFonts w:eastAsiaTheme="majorEastAsia"/>
          </w:rPr>
          <w:t>T</w:t>
        </w:r>
      </w:ins>
      <w:del w:id="2897" w:author="tomasrodrigues@ua.pt" w:date="2017-08-03T15:47:00Z">
        <w:r w:rsidR="00A167D7" w:rsidRPr="00D32FC4" w:rsidDel="00D20782">
          <w:rPr>
            <w:rFonts w:eastAsiaTheme="majorEastAsia"/>
          </w:rPr>
          <w:delText>t</w:delText>
        </w:r>
      </w:del>
      <w:r w:rsidR="00A167D7" w:rsidRPr="00D32FC4">
        <w:rPr>
          <w:rFonts w:eastAsiaTheme="majorEastAsia"/>
        </w:rPr>
        <w:t>herefore</w:t>
      </w:r>
      <w:ins w:id="2898" w:author="tomasrodrigues@ua.pt" w:date="2017-08-03T15:47:00Z">
        <w:r w:rsidR="00D20782">
          <w:rPr>
            <w:rFonts w:eastAsiaTheme="majorEastAsia"/>
          </w:rPr>
          <w:t>,</w:t>
        </w:r>
      </w:ins>
      <w:r w:rsidR="00A167D7" w:rsidRPr="00D32FC4">
        <w:rPr>
          <w:rFonts w:eastAsiaTheme="majorEastAsia"/>
        </w:rPr>
        <w:t xml:space="preserve"> there are many features that </w:t>
      </w:r>
      <w:r w:rsidR="00CE68EE">
        <w:rPr>
          <w:rFonts w:eastAsiaTheme="majorEastAsia"/>
        </w:rPr>
        <w:t xml:space="preserve">the </w:t>
      </w:r>
      <w:r w:rsidR="00A167D7" w:rsidRPr="00D32FC4">
        <w:rPr>
          <w:rFonts w:eastAsiaTheme="majorEastAsia"/>
        </w:rPr>
        <w:t xml:space="preserve">ArQoS Pocket solution must </w:t>
      </w:r>
      <w:del w:id="2899" w:author="tomasrodrigues@ua.pt" w:date="2017-08-03T15:47:00Z">
        <w:r w:rsidR="00A167D7" w:rsidRPr="00D32FC4" w:rsidDel="00D20782">
          <w:rPr>
            <w:rFonts w:eastAsiaTheme="majorEastAsia"/>
          </w:rPr>
          <w:delText xml:space="preserve">do </w:delText>
        </w:r>
      </w:del>
      <w:ins w:id="2900" w:author="tomasrodrigues@ua.pt" w:date="2017-08-03T15:47:00Z">
        <w:r w:rsidR="00D20782">
          <w:rPr>
            <w:rFonts w:eastAsiaTheme="majorEastAsia"/>
          </w:rPr>
          <w:t>support</w:t>
        </w:r>
        <w:r w:rsidR="00D20782" w:rsidRPr="00D32FC4">
          <w:rPr>
            <w:rFonts w:eastAsiaTheme="majorEastAsia"/>
          </w:rPr>
          <w:t xml:space="preserve"> </w:t>
        </w:r>
      </w:ins>
      <w:r w:rsidR="00A167D7" w:rsidRPr="00D32FC4">
        <w:rPr>
          <w:rFonts w:eastAsiaTheme="majorEastAsia"/>
        </w:rPr>
        <w:t xml:space="preserve">that </w:t>
      </w:r>
      <w:del w:id="2901" w:author="tomasrodrigues@ua.pt" w:date="2017-08-03T15:47:00Z">
        <w:r w:rsidRPr="00D32FC4" w:rsidDel="00D20782">
          <w:rPr>
            <w:rFonts w:eastAsiaTheme="majorEastAsia"/>
          </w:rPr>
          <w:delText>is</w:delText>
        </w:r>
        <w:r w:rsidR="00A167D7" w:rsidRPr="00D32FC4" w:rsidDel="00D20782">
          <w:rPr>
            <w:rFonts w:eastAsiaTheme="majorEastAsia"/>
          </w:rPr>
          <w:delText xml:space="preserve"> </w:delText>
        </w:r>
      </w:del>
      <w:ins w:id="2902" w:author="tomasrodrigues@ua.pt" w:date="2017-08-03T15:47:00Z">
        <w:r w:rsidR="00D20782">
          <w:rPr>
            <w:rFonts w:eastAsiaTheme="majorEastAsia"/>
          </w:rPr>
          <w:t>are</w:t>
        </w:r>
        <w:r w:rsidR="00D20782" w:rsidRPr="00D32FC4">
          <w:rPr>
            <w:rFonts w:eastAsiaTheme="majorEastAsia"/>
          </w:rPr>
          <w:t xml:space="preserve"> </w:t>
        </w:r>
      </w:ins>
      <w:r w:rsidR="00A167D7" w:rsidRPr="00D32FC4">
        <w:rPr>
          <w:rFonts w:eastAsiaTheme="majorEastAsia"/>
        </w:rPr>
        <w:t>already implemented and executed on the fixed/mobile probes spread across the world. The experience and the knowledge of what is expected to happen provided by ArQoS NG team</w:t>
      </w:r>
      <w:r w:rsidR="00CE68EE">
        <w:rPr>
          <w:rFonts w:eastAsiaTheme="majorEastAsia"/>
        </w:rPr>
        <w:t>,</w:t>
      </w:r>
      <w:r w:rsidR="00A167D7" w:rsidRPr="00D32FC4">
        <w:rPr>
          <w:rFonts w:eastAsiaTheme="majorEastAsia"/>
        </w:rPr>
        <w:t xml:space="preserve"> are a great help for the ArQoS Pocket developers making possible this last</w:t>
      </w:r>
      <w:r w:rsidRPr="00D32FC4">
        <w:rPr>
          <w:rFonts w:eastAsiaTheme="majorEastAsia"/>
        </w:rPr>
        <w:t xml:space="preserve"> team</w:t>
      </w:r>
      <w:r w:rsidR="00CE68EE">
        <w:rPr>
          <w:rFonts w:eastAsiaTheme="majorEastAsia"/>
        </w:rPr>
        <w:t xml:space="preserve"> to</w:t>
      </w:r>
      <w:r w:rsidR="00A167D7" w:rsidRPr="00D32FC4">
        <w:rPr>
          <w:rFonts w:eastAsiaTheme="majorEastAsia"/>
        </w:rPr>
        <w:t xml:space="preserve"> </w:t>
      </w:r>
      <w:r w:rsidRPr="00D32FC4">
        <w:rPr>
          <w:rFonts w:eastAsiaTheme="majorEastAsia"/>
        </w:rPr>
        <w:t>progress</w:t>
      </w:r>
      <w:r w:rsidR="00A167D7" w:rsidRPr="00D32FC4">
        <w:rPr>
          <w:rFonts w:eastAsiaTheme="majorEastAsia"/>
        </w:rPr>
        <w:t xml:space="preserve"> more quickly and optimally.</w:t>
      </w:r>
      <w:r w:rsidR="008D63C4" w:rsidRPr="00D32FC4">
        <w:rPr>
          <w:rFonts w:eastAsiaTheme="majorEastAsia"/>
        </w:rPr>
        <w:t xml:space="preserve"> </w:t>
      </w:r>
      <w:r w:rsidRPr="00D32FC4">
        <w:rPr>
          <w:rFonts w:eastAsiaTheme="majorEastAsia"/>
        </w:rPr>
        <w:t xml:space="preserve">The management system team is composed by </w:t>
      </w:r>
      <w:del w:id="2903" w:author="tomasrodrigues@ua.pt" w:date="2017-08-03T15:48:00Z">
        <w:r w:rsidDel="00D20782">
          <w:rPr>
            <w:rFonts w:eastAsiaTheme="majorEastAsia"/>
          </w:rPr>
          <w:delText xml:space="preserve">some </w:delText>
        </w:r>
      </w:del>
      <w:r w:rsidRPr="00D32FC4">
        <w:rPr>
          <w:rFonts w:eastAsiaTheme="majorEastAsia"/>
        </w:rPr>
        <w:t>developers and system administrators that work on the management and maintenance of the product ba</w:t>
      </w:r>
      <w:r>
        <w:rPr>
          <w:rFonts w:eastAsiaTheme="majorEastAsia"/>
        </w:rPr>
        <w:t xml:space="preserve">ckend. </w:t>
      </w:r>
    </w:p>
    <w:p w14:paraId="7518EF16" w14:textId="77777777" w:rsidR="00A167D7" w:rsidRPr="00D32FC4" w:rsidRDefault="008D63C4" w:rsidP="00973A73">
      <w:pPr>
        <w:rPr>
          <w:rFonts w:eastAsiaTheme="majorEastAsia"/>
        </w:rPr>
      </w:pPr>
      <w:r w:rsidRPr="00D32FC4">
        <w:rPr>
          <w:rFonts w:eastAsiaTheme="majorEastAsia"/>
        </w:rPr>
        <w:t xml:space="preserve">   The usability team contributes</w:t>
      </w:r>
      <w:r w:rsidR="00A167D7" w:rsidRPr="00D32FC4">
        <w:rPr>
          <w:rFonts w:eastAsiaTheme="majorEastAsia"/>
        </w:rPr>
        <w:t xml:space="preserve"> for the product </w:t>
      </w:r>
      <w:del w:id="2904" w:author="tomasrodrigues@ua.pt" w:date="2017-08-03T15:48:00Z">
        <w:r w:rsidR="00A167D7" w:rsidRPr="00D32FC4" w:rsidDel="00D20782">
          <w:rPr>
            <w:rFonts w:eastAsiaTheme="majorEastAsia"/>
          </w:rPr>
          <w:delText>on realizing</w:delText>
        </w:r>
      </w:del>
      <w:ins w:id="2905" w:author="tomasrodrigues@ua.pt" w:date="2017-08-03T15:48:00Z">
        <w:r w:rsidR="00D20782">
          <w:rPr>
            <w:rFonts w:eastAsiaTheme="majorEastAsia"/>
          </w:rPr>
          <w:t>with</w:t>
        </w:r>
      </w:ins>
      <w:r w:rsidR="00A167D7" w:rsidRPr="00D32FC4">
        <w:rPr>
          <w:rFonts w:eastAsiaTheme="majorEastAsia"/>
        </w:rPr>
        <w:t xml:space="preserve"> usability </w:t>
      </w:r>
      <w:r w:rsidR="00556EB8" w:rsidRPr="00D32FC4">
        <w:rPr>
          <w:rFonts w:eastAsiaTheme="majorEastAsia"/>
        </w:rPr>
        <w:t>tests</w:t>
      </w:r>
      <w:r w:rsidR="005514CF" w:rsidRPr="00D32FC4">
        <w:rPr>
          <w:rFonts w:eastAsiaTheme="majorEastAsia"/>
        </w:rPr>
        <w:t>,</w:t>
      </w:r>
      <w:r w:rsidRPr="00D32FC4">
        <w:rPr>
          <w:rFonts w:eastAsiaTheme="majorEastAsia"/>
        </w:rPr>
        <w:t xml:space="preserve"> studying </w:t>
      </w:r>
      <w:r w:rsidR="00E749FC">
        <w:rPr>
          <w:rFonts w:eastAsiaTheme="majorEastAsia"/>
        </w:rPr>
        <w:t xml:space="preserve">the </w:t>
      </w:r>
      <w:r w:rsidR="005514CF" w:rsidRPr="00D32FC4">
        <w:rPr>
          <w:rFonts w:eastAsiaTheme="majorEastAsia"/>
        </w:rPr>
        <w:t xml:space="preserve">user’s interaction </w:t>
      </w:r>
      <w:r w:rsidRPr="00D32FC4">
        <w:rPr>
          <w:rFonts w:eastAsiaTheme="majorEastAsia"/>
        </w:rPr>
        <w:t xml:space="preserve">with the application </w:t>
      </w:r>
      <w:r w:rsidR="00CE68EE">
        <w:rPr>
          <w:rFonts w:eastAsiaTheme="majorEastAsia"/>
        </w:rPr>
        <w:t>User Interface (</w:t>
      </w:r>
      <w:r w:rsidRPr="00D32FC4">
        <w:rPr>
          <w:rFonts w:eastAsiaTheme="majorEastAsia"/>
        </w:rPr>
        <w:t>UI</w:t>
      </w:r>
      <w:r w:rsidR="00CE68EE">
        <w:rPr>
          <w:rFonts w:eastAsiaTheme="majorEastAsia"/>
        </w:rPr>
        <w:t>)</w:t>
      </w:r>
      <w:r w:rsidR="005514CF" w:rsidRPr="00D32FC4">
        <w:rPr>
          <w:rFonts w:eastAsiaTheme="majorEastAsia"/>
        </w:rPr>
        <w:t xml:space="preserve"> and detecting possible problems that they </w:t>
      </w:r>
      <w:del w:id="2906" w:author="tomasrodrigues@ua.pt" w:date="2017-08-03T15:48:00Z">
        <w:r w:rsidR="005514CF" w:rsidRPr="00D32FC4" w:rsidDel="00D20782">
          <w:rPr>
            <w:rFonts w:eastAsiaTheme="majorEastAsia"/>
          </w:rPr>
          <w:delText xml:space="preserve">have </w:delText>
        </w:r>
        <w:r w:rsidR="00CE68EE" w:rsidDel="00D20782">
          <w:rPr>
            <w:rFonts w:eastAsiaTheme="majorEastAsia"/>
          </w:rPr>
          <w:delText>while</w:delText>
        </w:r>
        <w:r w:rsidR="00D32FC4" w:rsidRPr="00D32FC4" w:rsidDel="00D20782">
          <w:rPr>
            <w:rFonts w:eastAsiaTheme="majorEastAsia"/>
          </w:rPr>
          <w:delText xml:space="preserve"> </w:delText>
        </w:r>
        <w:r w:rsidR="005514CF" w:rsidRPr="00D32FC4" w:rsidDel="00D20782">
          <w:rPr>
            <w:rFonts w:eastAsiaTheme="majorEastAsia"/>
          </w:rPr>
          <w:delText>using it</w:delText>
        </w:r>
      </w:del>
      <w:ins w:id="2907" w:author="tomasrodrigues@ua.pt" w:date="2017-08-03T15:48:00Z">
        <w:r w:rsidR="00D20782">
          <w:rPr>
            <w:rFonts w:eastAsiaTheme="majorEastAsia"/>
          </w:rPr>
          <w:t xml:space="preserve">may </w:t>
        </w:r>
        <w:r w:rsidR="00D20782">
          <w:rPr>
            <w:rFonts w:eastAsiaTheme="majorEastAsia"/>
          </w:rPr>
          <w:lastRenderedPageBreak/>
          <w:t>encounter</w:t>
        </w:r>
      </w:ins>
      <w:r w:rsidRPr="00D32FC4">
        <w:rPr>
          <w:rFonts w:eastAsiaTheme="majorEastAsia"/>
        </w:rPr>
        <w:t xml:space="preserve">. Focusing </w:t>
      </w:r>
      <w:r w:rsidR="00182D38">
        <w:rPr>
          <w:rFonts w:eastAsiaTheme="majorEastAsia"/>
        </w:rPr>
        <w:t>on</w:t>
      </w:r>
      <w:r w:rsidRPr="00D32FC4">
        <w:rPr>
          <w:rFonts w:eastAsiaTheme="majorEastAsia"/>
        </w:rPr>
        <w:t xml:space="preserve"> behaviors and not in opinions, this team main goal is </w:t>
      </w:r>
      <w:r w:rsidR="00182D38">
        <w:rPr>
          <w:rFonts w:eastAsiaTheme="majorEastAsia"/>
        </w:rPr>
        <w:t xml:space="preserve">to </w:t>
      </w:r>
      <w:r w:rsidRPr="00D32FC4">
        <w:rPr>
          <w:rFonts w:eastAsiaTheme="majorEastAsia"/>
        </w:rPr>
        <w:t>understand how the people use the product and</w:t>
      </w:r>
      <w:r w:rsidR="005514CF" w:rsidRPr="00D32FC4">
        <w:rPr>
          <w:rFonts w:eastAsiaTheme="majorEastAsia"/>
        </w:rPr>
        <w:t xml:space="preserve"> after</w:t>
      </w:r>
      <w:r w:rsidR="00E749FC">
        <w:rPr>
          <w:rFonts w:eastAsiaTheme="majorEastAsia"/>
        </w:rPr>
        <w:t xml:space="preserve"> an analysis and </w:t>
      </w:r>
      <w:r w:rsidRPr="00D32FC4">
        <w:rPr>
          <w:rFonts w:eastAsiaTheme="majorEastAsia"/>
        </w:rPr>
        <w:t xml:space="preserve">propose </w:t>
      </w:r>
      <w:r w:rsidR="00D32FC4" w:rsidRPr="00D32FC4">
        <w:rPr>
          <w:rFonts w:eastAsiaTheme="majorEastAsia"/>
        </w:rPr>
        <w:t>a solution</w:t>
      </w:r>
      <w:r w:rsidRPr="00D32FC4">
        <w:rPr>
          <w:rFonts w:eastAsiaTheme="majorEastAsia"/>
        </w:rPr>
        <w:t xml:space="preserve"> to improve the product </w:t>
      </w:r>
      <w:del w:id="2908" w:author="tomasrodrigues@ua.pt" w:date="2017-08-03T15:48:00Z">
        <w:r w:rsidR="00E749FC" w:rsidDel="00D20782">
          <w:rPr>
            <w:rFonts w:eastAsiaTheme="majorEastAsia"/>
          </w:rPr>
          <w:delText xml:space="preserve">overall </w:delText>
        </w:r>
      </w:del>
      <w:r w:rsidR="005514CF" w:rsidRPr="00D32FC4">
        <w:rPr>
          <w:rFonts w:eastAsiaTheme="majorEastAsia"/>
        </w:rPr>
        <w:t>design</w:t>
      </w:r>
      <w:ins w:id="2909" w:author="tomasrodrigues@ua.pt" w:date="2017-08-03T15:49:00Z">
        <w:r w:rsidR="00D20782">
          <w:rPr>
            <w:rFonts w:eastAsiaTheme="majorEastAsia"/>
          </w:rPr>
          <w:t xml:space="preserve"> and user interaction</w:t>
        </w:r>
      </w:ins>
      <w:r w:rsidR="005514CF" w:rsidRPr="00D32FC4">
        <w:rPr>
          <w:rFonts w:eastAsiaTheme="majorEastAsia"/>
        </w:rPr>
        <w:t xml:space="preserve"> </w:t>
      </w:r>
      <w:hyperlink w:anchor="Ref53" w:history="1">
        <w:r w:rsidRPr="007C2AAD">
          <w:rPr>
            <w:rStyle w:val="Hiperligao"/>
            <w:rFonts w:eastAsiaTheme="majorEastAsia"/>
          </w:rPr>
          <w:t>[53]</w:t>
        </w:r>
      </w:hyperlink>
      <w:r w:rsidR="005514CF" w:rsidRPr="00D32FC4">
        <w:rPr>
          <w:rFonts w:eastAsiaTheme="majorEastAsia"/>
        </w:rPr>
        <w:t>. This team ha</w:t>
      </w:r>
      <w:r w:rsidR="00D32FC4" w:rsidRPr="00D32FC4">
        <w:rPr>
          <w:rFonts w:eastAsiaTheme="majorEastAsia"/>
        </w:rPr>
        <w:t xml:space="preserve">s contact with many frameworks and has </w:t>
      </w:r>
      <w:r w:rsidR="005514CF" w:rsidRPr="00D32FC4">
        <w:rPr>
          <w:rFonts w:eastAsiaTheme="majorEastAsia"/>
        </w:rPr>
        <w:t xml:space="preserve">many years of experience with </w:t>
      </w:r>
      <w:r w:rsidR="00D32FC4" w:rsidRPr="00D32FC4">
        <w:rPr>
          <w:rFonts w:eastAsiaTheme="majorEastAsia"/>
        </w:rPr>
        <w:t>users</w:t>
      </w:r>
      <w:r w:rsidR="005514CF" w:rsidRPr="00D32FC4">
        <w:rPr>
          <w:rFonts w:eastAsiaTheme="majorEastAsia"/>
        </w:rPr>
        <w:t xml:space="preserve"> interface issues</w:t>
      </w:r>
      <w:r w:rsidR="00D32FC4" w:rsidRPr="00D32FC4">
        <w:rPr>
          <w:rFonts w:eastAsiaTheme="majorEastAsia"/>
        </w:rPr>
        <w:t>. Additionally</w:t>
      </w:r>
      <w:r w:rsidR="00182D38">
        <w:rPr>
          <w:rFonts w:eastAsiaTheme="majorEastAsia"/>
        </w:rPr>
        <w:t>,</w:t>
      </w:r>
      <w:r w:rsidR="00D32FC4" w:rsidRPr="00D32FC4">
        <w:rPr>
          <w:rFonts w:eastAsiaTheme="majorEastAsia"/>
        </w:rPr>
        <w:t xml:space="preserve"> this team has </w:t>
      </w:r>
      <w:r w:rsidR="005514CF" w:rsidRPr="00D32FC4">
        <w:rPr>
          <w:rFonts w:eastAsiaTheme="majorEastAsia"/>
        </w:rPr>
        <w:t>great design skills</w:t>
      </w:r>
      <w:r w:rsidR="00D32FC4" w:rsidRPr="00D32FC4">
        <w:rPr>
          <w:rFonts w:eastAsiaTheme="majorEastAsia"/>
        </w:rPr>
        <w:t xml:space="preserve"> too</w:t>
      </w:r>
      <w:r w:rsidR="005514CF" w:rsidRPr="00D32FC4">
        <w:rPr>
          <w:rFonts w:eastAsiaTheme="majorEastAsia"/>
        </w:rPr>
        <w:t xml:space="preserve">, </w:t>
      </w:r>
      <w:del w:id="2910" w:author="tomasrodrigues@ua.pt" w:date="2017-08-03T15:49:00Z">
        <w:r w:rsidR="005514CF" w:rsidRPr="00D32FC4" w:rsidDel="00D20782">
          <w:rPr>
            <w:rFonts w:eastAsiaTheme="majorEastAsia"/>
          </w:rPr>
          <w:delText xml:space="preserve">making </w:delText>
        </w:r>
      </w:del>
      <w:ins w:id="2911" w:author="tomasrodrigues@ua.pt" w:date="2017-08-03T15:49:00Z">
        <w:r w:rsidR="00D20782">
          <w:rPr>
            <w:rFonts w:eastAsiaTheme="majorEastAsia"/>
          </w:rPr>
          <w:t>producing</w:t>
        </w:r>
        <w:r w:rsidR="00D20782" w:rsidRPr="00D32FC4">
          <w:rPr>
            <w:rFonts w:eastAsiaTheme="majorEastAsia"/>
          </w:rPr>
          <w:t xml:space="preserve"> </w:t>
        </w:r>
      </w:ins>
      <w:r w:rsidR="005514CF" w:rsidRPr="00D32FC4">
        <w:rPr>
          <w:rFonts w:eastAsiaTheme="majorEastAsia"/>
        </w:rPr>
        <w:t xml:space="preserve">all the </w:t>
      </w:r>
      <w:del w:id="2912" w:author="tomasrodrigues@ua.pt" w:date="2017-08-03T15:49:00Z">
        <w:r w:rsidR="005514CF" w:rsidRPr="00D32FC4" w:rsidDel="00D20782">
          <w:rPr>
            <w:rFonts w:eastAsiaTheme="majorEastAsia"/>
          </w:rPr>
          <w:delText xml:space="preserve">images </w:delText>
        </w:r>
      </w:del>
      <w:ins w:id="2913" w:author="tomasrodrigues@ua.pt" w:date="2017-08-03T15:49:00Z">
        <w:r w:rsidR="00D20782">
          <w:rPr>
            <w:rFonts w:eastAsiaTheme="majorEastAsia"/>
          </w:rPr>
          <w:t>graphical</w:t>
        </w:r>
        <w:r w:rsidR="00D20782" w:rsidRPr="00D32FC4">
          <w:rPr>
            <w:rFonts w:eastAsiaTheme="majorEastAsia"/>
          </w:rPr>
          <w:t xml:space="preserve"> </w:t>
        </w:r>
      </w:ins>
      <w:del w:id="2914" w:author="tomasrodrigues@ua.pt" w:date="2017-08-03T15:49:00Z">
        <w:r w:rsidR="005514CF" w:rsidRPr="00D32FC4" w:rsidDel="00D20782">
          <w:rPr>
            <w:rFonts w:eastAsiaTheme="majorEastAsia"/>
          </w:rPr>
          <w:delText xml:space="preserve">and </w:delText>
        </w:r>
      </w:del>
      <w:r w:rsidR="005514CF" w:rsidRPr="00D32FC4">
        <w:rPr>
          <w:rFonts w:eastAsiaTheme="majorEastAsia"/>
        </w:rPr>
        <w:t>assets needed for the product</w:t>
      </w:r>
      <w:r w:rsidR="00D32FC4">
        <w:rPr>
          <w:rFonts w:eastAsiaTheme="majorEastAsia"/>
        </w:rPr>
        <w:t>, therefore also</w:t>
      </w:r>
      <w:r w:rsidR="005514CF" w:rsidRPr="00D32FC4">
        <w:rPr>
          <w:rFonts w:eastAsiaTheme="majorEastAsia"/>
        </w:rPr>
        <w:t xml:space="preserve"> contributing to a </w:t>
      </w:r>
      <w:r w:rsidR="00256203" w:rsidRPr="00D32FC4">
        <w:rPr>
          <w:rFonts w:eastAsiaTheme="majorEastAsia"/>
        </w:rPr>
        <w:t>quicker development since programmers can be focused on the code only</w:t>
      </w:r>
      <w:r w:rsidR="00D32FC4" w:rsidRPr="00D32FC4">
        <w:rPr>
          <w:rFonts w:eastAsiaTheme="majorEastAsia"/>
        </w:rPr>
        <w:t>,</w:t>
      </w:r>
      <w:r w:rsidR="00256203" w:rsidRPr="00D32FC4">
        <w:rPr>
          <w:rFonts w:eastAsiaTheme="majorEastAsia"/>
        </w:rPr>
        <w:t xml:space="preserve"> instead of implementing both functional features and </w:t>
      </w:r>
      <w:r w:rsidR="00D32FC4" w:rsidRPr="00D32FC4">
        <w:rPr>
          <w:rFonts w:eastAsiaTheme="majorEastAsia"/>
        </w:rPr>
        <w:t xml:space="preserve">the </w:t>
      </w:r>
      <w:r w:rsidR="00256203" w:rsidRPr="00D32FC4">
        <w:rPr>
          <w:rFonts w:eastAsiaTheme="majorEastAsia"/>
        </w:rPr>
        <w:t xml:space="preserve">design at the same time. </w:t>
      </w:r>
      <w:r w:rsidR="005514CF" w:rsidRPr="00D32FC4">
        <w:rPr>
          <w:rFonts w:eastAsiaTheme="majorEastAsia"/>
        </w:rPr>
        <w:t xml:space="preserve"> </w:t>
      </w:r>
    </w:p>
    <w:p w14:paraId="58991AB3" w14:textId="2BAF8950" w:rsidR="00A77B7C" w:rsidRPr="00D32FC4" w:rsidRDefault="00256203" w:rsidP="00E12205">
      <w:pPr>
        <w:rPr>
          <w:rFonts w:eastAsiaTheme="majorEastAsia"/>
        </w:rPr>
      </w:pPr>
      <w:r w:rsidRPr="00D32FC4">
        <w:rPr>
          <w:rFonts w:eastAsiaTheme="majorEastAsia"/>
        </w:rPr>
        <w:t xml:space="preserve">   ArQoS pocket developers are the ones that have a direct contact with the code, develop</w:t>
      </w:r>
      <w:r w:rsidR="00CE68EE">
        <w:rPr>
          <w:rFonts w:eastAsiaTheme="majorEastAsia"/>
        </w:rPr>
        <w:t>ing</w:t>
      </w:r>
      <w:r w:rsidRPr="00D32FC4">
        <w:rPr>
          <w:rFonts w:eastAsiaTheme="majorEastAsia"/>
        </w:rPr>
        <w:t xml:space="preserve"> and implement</w:t>
      </w:r>
      <w:r w:rsidR="00CE68EE">
        <w:rPr>
          <w:rFonts w:eastAsiaTheme="majorEastAsia"/>
        </w:rPr>
        <w:t>ing</w:t>
      </w:r>
      <w:r w:rsidRPr="00D32FC4">
        <w:rPr>
          <w:rFonts w:eastAsiaTheme="majorEastAsia"/>
        </w:rPr>
        <w:t xml:space="preserve"> all the requirement</w:t>
      </w:r>
      <w:r w:rsidR="00182D38">
        <w:rPr>
          <w:rFonts w:eastAsiaTheme="majorEastAsia"/>
        </w:rPr>
        <w:t xml:space="preserve">s </w:t>
      </w:r>
      <w:del w:id="2915" w:author="tomasrodrigues@ua.pt" w:date="2017-08-03T15:49:00Z">
        <w:r w:rsidR="00182D38" w:rsidDel="00AC292E">
          <w:rPr>
            <w:rFonts w:eastAsiaTheme="majorEastAsia"/>
          </w:rPr>
          <w:delText>needed for</w:delText>
        </w:r>
      </w:del>
      <w:ins w:id="2916" w:author="tomasrodrigues@ua.pt" w:date="2017-08-03T15:49:00Z">
        <w:r w:rsidR="00AC292E">
          <w:rPr>
            <w:rFonts w:eastAsiaTheme="majorEastAsia"/>
          </w:rPr>
          <w:t>defined by</w:t>
        </w:r>
      </w:ins>
      <w:r w:rsidR="00182D38">
        <w:rPr>
          <w:rFonts w:eastAsiaTheme="majorEastAsia"/>
        </w:rPr>
        <w:t xml:space="preserve"> the project.</w:t>
      </w:r>
      <w:ins w:id="2917" w:author="tomasrodrigues@ua.pt" w:date="2017-08-29T17:17:00Z">
        <w:r w:rsidR="001F3A1B">
          <w:rPr>
            <w:rFonts w:eastAsiaTheme="majorEastAsia"/>
          </w:rPr>
          <w:t xml:space="preserve"> </w:t>
        </w:r>
        <w:commentRangeStart w:id="2918"/>
        <w:r w:rsidR="001F3A1B">
          <w:rPr>
            <w:rFonts w:eastAsiaTheme="majorEastAsia"/>
          </w:rPr>
          <w:t xml:space="preserve">Sometimes the product </w:t>
        </w:r>
      </w:ins>
      <w:ins w:id="2919" w:author="tomasrodrigues@ua.pt" w:date="2017-08-29T17:18:00Z">
        <w:r w:rsidR="001F3A1B">
          <w:rPr>
            <w:rFonts w:eastAsiaTheme="majorEastAsia"/>
          </w:rPr>
          <w:t>installation, training and acceptation</w:t>
        </w:r>
      </w:ins>
      <w:ins w:id="2920" w:author="tomasrodrigues@ua.pt" w:date="2017-08-29T17:19:00Z">
        <w:r w:rsidR="001F3A1B">
          <w:rPr>
            <w:rFonts w:eastAsiaTheme="majorEastAsia"/>
          </w:rPr>
          <w:t xml:space="preserve"> are made by them, as well.</w:t>
        </w:r>
      </w:ins>
      <w:ins w:id="2921" w:author="tomasrodrigues@ua.pt" w:date="2017-08-29T17:18:00Z">
        <w:r w:rsidR="001F3A1B">
          <w:rPr>
            <w:rFonts w:eastAsiaTheme="majorEastAsia"/>
          </w:rPr>
          <w:t xml:space="preserve"> </w:t>
        </w:r>
      </w:ins>
      <w:r w:rsidR="00182D38">
        <w:rPr>
          <w:rFonts w:eastAsiaTheme="majorEastAsia"/>
        </w:rPr>
        <w:t xml:space="preserve"> </w:t>
      </w:r>
      <w:commentRangeEnd w:id="2918"/>
      <w:r w:rsidR="001F3A1B">
        <w:rPr>
          <w:rStyle w:val="Refdecomentrio"/>
        </w:rPr>
        <w:commentReference w:id="2918"/>
      </w:r>
      <w:r w:rsidR="00CE68EE">
        <w:rPr>
          <w:rFonts w:eastAsiaTheme="majorEastAsia"/>
        </w:rPr>
        <w:t>They are l</w:t>
      </w:r>
      <w:r w:rsidR="00182D38">
        <w:rPr>
          <w:rFonts w:eastAsiaTheme="majorEastAsia"/>
        </w:rPr>
        <w:t>ed</w:t>
      </w:r>
      <w:r w:rsidRPr="00D32FC4">
        <w:rPr>
          <w:rFonts w:eastAsiaTheme="majorEastAsia"/>
        </w:rPr>
        <w:t xml:space="preserve"> by the project managers</w:t>
      </w:r>
      <w:r w:rsidR="00CE68EE">
        <w:rPr>
          <w:rFonts w:eastAsiaTheme="majorEastAsia"/>
        </w:rPr>
        <w:t>,</w:t>
      </w:r>
      <w:r w:rsidRPr="00D32FC4">
        <w:rPr>
          <w:rFonts w:eastAsiaTheme="majorEastAsia"/>
        </w:rPr>
        <w:t xml:space="preserve"> whose function is to guide them, validate all t</w:t>
      </w:r>
      <w:r w:rsidR="00E749FC">
        <w:rPr>
          <w:rFonts w:eastAsiaTheme="majorEastAsia"/>
        </w:rPr>
        <w:t xml:space="preserve">he </w:t>
      </w:r>
      <w:ins w:id="2922" w:author="tomasrodrigues@ua.pt" w:date="2017-08-03T15:50:00Z">
        <w:r w:rsidR="00AC292E">
          <w:rPr>
            <w:rFonts w:eastAsiaTheme="majorEastAsia"/>
          </w:rPr>
          <w:t xml:space="preserve">implemented </w:t>
        </w:r>
      </w:ins>
      <w:r w:rsidR="00E749FC">
        <w:rPr>
          <w:rFonts w:eastAsiaTheme="majorEastAsia"/>
        </w:rPr>
        <w:t>features</w:t>
      </w:r>
      <w:del w:id="2923" w:author="tomasrodrigues@ua.pt" w:date="2017-08-03T15:50:00Z">
        <w:r w:rsidR="00E749FC" w:rsidDel="00AC292E">
          <w:rPr>
            <w:rFonts w:eastAsiaTheme="majorEastAsia"/>
          </w:rPr>
          <w:delText xml:space="preserve"> implemented</w:delText>
        </w:r>
      </w:del>
      <w:r w:rsidR="00E749FC">
        <w:rPr>
          <w:rFonts w:eastAsiaTheme="majorEastAsia"/>
        </w:rPr>
        <w:t xml:space="preserve">, </w:t>
      </w:r>
      <w:del w:id="2924" w:author="tomasrodrigues@ua.pt" w:date="2017-08-03T15:50:00Z">
        <w:r w:rsidR="00E749FC" w:rsidDel="00AC292E">
          <w:rPr>
            <w:rFonts w:eastAsiaTheme="majorEastAsia"/>
          </w:rPr>
          <w:delText>create</w:delText>
        </w:r>
      </w:del>
      <w:ins w:id="2925" w:author="tomasrodrigues@ua.pt" w:date="2017-08-03T15:50:00Z">
        <w:r w:rsidR="00AC292E">
          <w:rPr>
            <w:rFonts w:eastAsiaTheme="majorEastAsia"/>
          </w:rPr>
          <w:t>define</w:t>
        </w:r>
      </w:ins>
      <w:r w:rsidR="00E749FC">
        <w:rPr>
          <w:rFonts w:eastAsiaTheme="majorEastAsia"/>
        </w:rPr>
        <w:t xml:space="preserve">, </w:t>
      </w:r>
      <w:r w:rsidRPr="00D32FC4">
        <w:rPr>
          <w:rFonts w:eastAsiaTheme="majorEastAsia"/>
        </w:rPr>
        <w:t>order</w:t>
      </w:r>
      <w:r w:rsidR="00CE68EE">
        <w:rPr>
          <w:rFonts w:eastAsiaTheme="majorEastAsia"/>
        </w:rPr>
        <w:t xml:space="preserve"> the</w:t>
      </w:r>
      <w:r w:rsidRPr="00D32FC4">
        <w:rPr>
          <w:rFonts w:eastAsiaTheme="majorEastAsia"/>
        </w:rPr>
        <w:t xml:space="preserve"> </w:t>
      </w:r>
      <w:r w:rsidR="00E749FC">
        <w:rPr>
          <w:rFonts w:eastAsiaTheme="majorEastAsia"/>
        </w:rPr>
        <w:t>product roadmap and finally, handle</w:t>
      </w:r>
      <w:r w:rsidRPr="00D32FC4">
        <w:rPr>
          <w:rFonts w:eastAsiaTheme="majorEastAsia"/>
        </w:rPr>
        <w:t xml:space="preserve"> the sale</w:t>
      </w:r>
      <w:r w:rsidR="00E749FC">
        <w:rPr>
          <w:rFonts w:eastAsiaTheme="majorEastAsia"/>
        </w:rPr>
        <w:t>s</w:t>
      </w:r>
      <w:r w:rsidRPr="00D32FC4">
        <w:rPr>
          <w:rFonts w:eastAsiaTheme="majorEastAsia"/>
        </w:rPr>
        <w:t xml:space="preserve"> with </w:t>
      </w:r>
      <w:r w:rsidR="00E12205" w:rsidRPr="00D32FC4">
        <w:rPr>
          <w:rFonts w:eastAsiaTheme="majorEastAsia"/>
        </w:rPr>
        <w:t xml:space="preserve">the final customer. </w:t>
      </w:r>
    </w:p>
    <w:p w14:paraId="04A21AAD" w14:textId="77777777" w:rsidR="005373FC" w:rsidRDefault="00A77B7C" w:rsidP="00973A73">
      <w:pPr>
        <w:rPr>
          <w:rFonts w:eastAsiaTheme="majorEastAsia"/>
        </w:rPr>
      </w:pPr>
      <w:r w:rsidRPr="00D32FC4">
        <w:rPr>
          <w:rFonts w:eastAsiaTheme="majorEastAsia"/>
        </w:rPr>
        <w:t xml:space="preserve">   </w:t>
      </w:r>
      <w:r w:rsidR="00636AB5">
        <w:rPr>
          <w:rFonts w:eastAsiaTheme="majorEastAsia"/>
        </w:rPr>
        <w:t>These</w:t>
      </w:r>
      <w:r w:rsidRPr="00D32FC4">
        <w:rPr>
          <w:rFonts w:eastAsiaTheme="majorEastAsia"/>
        </w:rPr>
        <w:t xml:space="preserve"> teams </w:t>
      </w:r>
      <w:r w:rsidR="00D32FC4">
        <w:rPr>
          <w:rFonts w:eastAsiaTheme="majorEastAsia"/>
        </w:rPr>
        <w:t>ha</w:t>
      </w:r>
      <w:r w:rsidR="00182D38">
        <w:rPr>
          <w:rFonts w:eastAsiaTheme="majorEastAsia"/>
        </w:rPr>
        <w:t xml:space="preserve">ve one or more project managers, </w:t>
      </w:r>
      <w:r w:rsidRPr="00D32FC4">
        <w:rPr>
          <w:rFonts w:eastAsiaTheme="majorEastAsia"/>
        </w:rPr>
        <w:t>need</w:t>
      </w:r>
      <w:r w:rsidR="00E12205" w:rsidRPr="00D32FC4">
        <w:rPr>
          <w:rFonts w:eastAsiaTheme="majorEastAsia"/>
        </w:rPr>
        <w:t xml:space="preserve"> to communicate between them and are completely focused on the project success</w:t>
      </w:r>
      <w:r w:rsidRPr="00D32FC4">
        <w:rPr>
          <w:rFonts w:eastAsiaTheme="majorEastAsia"/>
        </w:rPr>
        <w:t>, aiming at</w:t>
      </w:r>
      <w:r w:rsidR="00E12205" w:rsidRPr="00D32FC4">
        <w:rPr>
          <w:rFonts w:eastAsiaTheme="majorEastAsia"/>
        </w:rPr>
        <w:t xml:space="preserve"> </w:t>
      </w:r>
      <w:r w:rsidRPr="00D32FC4">
        <w:rPr>
          <w:rFonts w:eastAsiaTheme="majorEastAsia"/>
        </w:rPr>
        <w:t>satisfy</w:t>
      </w:r>
      <w:r w:rsidR="00182D38">
        <w:rPr>
          <w:rFonts w:eastAsiaTheme="majorEastAsia"/>
        </w:rPr>
        <w:t>ing the</w:t>
      </w:r>
      <w:r w:rsidRPr="00D32FC4">
        <w:rPr>
          <w:rFonts w:eastAsiaTheme="majorEastAsia"/>
        </w:rPr>
        <w:t xml:space="preserve"> customer’s needs and expectations.</w:t>
      </w:r>
      <w:r w:rsidR="00E12205" w:rsidRPr="00D32FC4">
        <w:rPr>
          <w:rFonts w:eastAsiaTheme="majorEastAsia"/>
        </w:rPr>
        <w:t xml:space="preserve"> </w:t>
      </w:r>
      <w:r w:rsidR="00D32FC4">
        <w:rPr>
          <w:rFonts w:eastAsiaTheme="majorEastAsia"/>
        </w:rPr>
        <w:t>A pr</w:t>
      </w:r>
      <w:r w:rsidR="00182D38">
        <w:rPr>
          <w:rFonts w:eastAsiaTheme="majorEastAsia"/>
        </w:rPr>
        <w:t xml:space="preserve">oject manager leads the project, </w:t>
      </w:r>
      <w:r w:rsidR="00D32FC4">
        <w:rPr>
          <w:rFonts w:eastAsiaTheme="majorEastAsia"/>
        </w:rPr>
        <w:t>the project team</w:t>
      </w:r>
      <w:r w:rsidR="00E749FC">
        <w:rPr>
          <w:rFonts w:eastAsiaTheme="majorEastAsia"/>
        </w:rPr>
        <w:t>,</w:t>
      </w:r>
      <w:r w:rsidR="00D32FC4">
        <w:rPr>
          <w:rFonts w:eastAsiaTheme="majorEastAsia"/>
        </w:rPr>
        <w:t xml:space="preserve"> and is the one that make</w:t>
      </w:r>
      <w:r w:rsidR="00182D38">
        <w:rPr>
          <w:rFonts w:eastAsiaTheme="majorEastAsia"/>
        </w:rPr>
        <w:t>s</w:t>
      </w:r>
      <w:r w:rsidR="00D32FC4">
        <w:rPr>
          <w:rFonts w:eastAsiaTheme="majorEastAsia"/>
        </w:rPr>
        <w:t xml:space="preserve"> the decisions when needed. He can also deal with the sale of the product, having the first contact and handling the communication with the final customers.</w:t>
      </w:r>
      <w:r w:rsidR="003F3027">
        <w:rPr>
          <w:rFonts w:eastAsiaTheme="majorEastAsia"/>
        </w:rPr>
        <w:t xml:space="preserve"> </w:t>
      </w:r>
      <w:commentRangeEnd w:id="2871"/>
      <w:r w:rsidR="00D20782">
        <w:rPr>
          <w:rStyle w:val="Refdecomentrio"/>
        </w:rPr>
        <w:commentReference w:id="2871"/>
      </w:r>
    </w:p>
    <w:p w14:paraId="59E60390" w14:textId="77777777" w:rsidR="005373FC" w:rsidRDefault="005373FC" w:rsidP="005373FC">
      <w:pPr>
        <w:pStyle w:val="Cabealho6"/>
      </w:pPr>
    </w:p>
    <w:p w14:paraId="6823854D" w14:textId="77777777" w:rsidR="005373FC" w:rsidRDefault="00725F1B" w:rsidP="00E63518">
      <w:pPr>
        <w:pStyle w:val="Cabealho6"/>
        <w:jc w:val="both"/>
      </w:pPr>
      <w:r>
        <w:pict w14:anchorId="67F99E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230.9pt">
            <v:imagedata r:id="rId38" o:title="ArQoS Stakeholders"/>
          </v:shape>
        </w:pict>
      </w:r>
    </w:p>
    <w:p w14:paraId="35BDBA95" w14:textId="77777777" w:rsidR="00E63518" w:rsidRDefault="00E63518" w:rsidP="00E63518">
      <w:pPr>
        <w:pStyle w:val="Cabealho6"/>
      </w:pPr>
    </w:p>
    <w:p w14:paraId="4AABB747" w14:textId="214E252B" w:rsidR="00783DF2" w:rsidRDefault="005373FC" w:rsidP="005373FC">
      <w:pPr>
        <w:pStyle w:val="Legenda"/>
        <w:jc w:val="center"/>
      </w:pPr>
      <w:bookmarkStart w:id="2926" w:name="_Toc489744289"/>
      <w:r>
        <w:t xml:space="preserve">Figure </w:t>
      </w:r>
      <w:ins w:id="2927" w:author="tomasrodrigues@ua.pt" w:date="2017-08-03T17:53:00Z">
        <w:r w:rsidR="00DF060B">
          <w:fldChar w:fldCharType="begin"/>
        </w:r>
        <w:r w:rsidR="00DF060B">
          <w:instrText xml:space="preserve"> STYLEREF 1 \s </w:instrText>
        </w:r>
      </w:ins>
      <w:r w:rsidR="00DF060B">
        <w:fldChar w:fldCharType="separate"/>
      </w:r>
      <w:r w:rsidR="00725F1B">
        <w:rPr>
          <w:noProof/>
        </w:rPr>
        <w:t>3</w:t>
      </w:r>
      <w:ins w:id="2928" w:author="tomasrodrigues@ua.pt" w:date="2017-08-03T17:53:00Z">
        <w:r w:rsidR="00DF060B">
          <w:fldChar w:fldCharType="end"/>
        </w:r>
        <w:r w:rsidR="00DF060B">
          <w:t>.</w:t>
        </w:r>
        <w:r w:rsidR="00DF060B">
          <w:fldChar w:fldCharType="begin"/>
        </w:r>
        <w:r w:rsidR="00DF060B">
          <w:instrText xml:space="preserve"> SEQ Figure \* ARABIC \s 1 </w:instrText>
        </w:r>
      </w:ins>
      <w:r w:rsidR="00DF060B">
        <w:fldChar w:fldCharType="separate"/>
      </w:r>
      <w:ins w:id="2929" w:author="tomasrodrigues@ua.pt" w:date="2017-08-30T16:03:00Z">
        <w:r w:rsidR="00725F1B">
          <w:rPr>
            <w:noProof/>
          </w:rPr>
          <w:t>4</w:t>
        </w:r>
      </w:ins>
      <w:ins w:id="2930" w:author="tomasrodrigues@ua.pt" w:date="2017-08-03T17:53:00Z">
        <w:r w:rsidR="00DF060B">
          <w:fldChar w:fldCharType="end"/>
        </w:r>
      </w:ins>
      <w:del w:id="2931" w:author="tomasrodrigues@ua.pt" w:date="2017-08-03T15:23:00Z">
        <w:r w:rsidR="0090522C" w:rsidDel="005A5DE0">
          <w:fldChar w:fldCharType="begin"/>
        </w:r>
        <w:r w:rsidR="0090522C" w:rsidDel="005A5DE0">
          <w:delInstrText xml:space="preserve"> STYLEREF 1 \s </w:delInstrText>
        </w:r>
        <w:r w:rsidR="0090522C" w:rsidDel="005A5DE0">
          <w:fldChar w:fldCharType="separate"/>
        </w:r>
        <w:r w:rsidR="00E451A5" w:rsidDel="005A5DE0">
          <w:rPr>
            <w:noProof/>
          </w:rPr>
          <w:delText>3</w:delText>
        </w:r>
        <w:r w:rsidR="0090522C" w:rsidDel="005A5DE0">
          <w:rPr>
            <w:noProof/>
          </w:rPr>
          <w:fldChar w:fldCharType="end"/>
        </w:r>
        <w:r w:rsidR="00801CF7" w:rsidDel="005A5DE0">
          <w:delText>.</w:delText>
        </w:r>
        <w:r w:rsidR="0090522C" w:rsidDel="005A5DE0">
          <w:fldChar w:fldCharType="begin"/>
        </w:r>
        <w:r w:rsidR="0090522C" w:rsidDel="005A5DE0">
          <w:delInstrText xml:space="preserve"> SEQ Figure \* ARABIC \s 1 </w:delInstrText>
        </w:r>
        <w:r w:rsidR="0090522C" w:rsidDel="005A5DE0">
          <w:fldChar w:fldCharType="separate"/>
        </w:r>
        <w:r w:rsidR="00E451A5" w:rsidDel="005A5DE0">
          <w:rPr>
            <w:noProof/>
          </w:rPr>
          <w:delText>3</w:delText>
        </w:r>
        <w:r w:rsidR="0090522C" w:rsidDel="005A5DE0">
          <w:rPr>
            <w:noProof/>
          </w:rPr>
          <w:fldChar w:fldCharType="end"/>
        </w:r>
      </w:del>
      <w:r>
        <w:t xml:space="preserve"> - ArQoS Pocket: Stakeholder</w:t>
      </w:r>
      <w:r w:rsidR="00E63518">
        <w:t>’</w:t>
      </w:r>
      <w:r>
        <w:t>s interaction</w:t>
      </w:r>
      <w:bookmarkEnd w:id="2926"/>
    </w:p>
    <w:p w14:paraId="38A2EDC5" w14:textId="77777777" w:rsidR="005373FC" w:rsidRPr="005373FC" w:rsidRDefault="005373FC" w:rsidP="005373FC">
      <w:pPr>
        <w:rPr>
          <w:rFonts w:eastAsiaTheme="majorEastAsia"/>
          <w:lang w:val="pt-PT" w:eastAsia="en-US"/>
        </w:rPr>
      </w:pPr>
    </w:p>
    <w:p w14:paraId="5D886346" w14:textId="77777777" w:rsidR="00973A73" w:rsidRPr="00D32FC4" w:rsidRDefault="000D781C" w:rsidP="00E81E7E">
      <w:pPr>
        <w:pStyle w:val="Cabealho3"/>
      </w:pPr>
      <w:bookmarkStart w:id="2932" w:name="_Toc491797502"/>
      <w:bookmarkStart w:id="2933" w:name="Ref3_4"/>
      <w:r w:rsidRPr="00D32FC4">
        <w:lastRenderedPageBreak/>
        <w:t>Use cases</w:t>
      </w:r>
      <w:bookmarkEnd w:id="2932"/>
    </w:p>
    <w:bookmarkEnd w:id="2933"/>
    <w:p w14:paraId="545563EC" w14:textId="3618FAC6" w:rsidR="000D014C" w:rsidRPr="00D32FC4" w:rsidRDefault="00D233D8" w:rsidP="00D233D8">
      <w:r w:rsidRPr="00D32FC4">
        <w:t xml:space="preserve">   </w:t>
      </w:r>
      <w:commentRangeStart w:id="2934"/>
      <w:r w:rsidR="00E83D4D" w:rsidRPr="00D32FC4">
        <w:t>To better understand the features offered by</w:t>
      </w:r>
      <w:r w:rsidR="00E91845">
        <w:t xml:space="preserve"> the</w:t>
      </w:r>
      <w:r w:rsidR="00E83D4D" w:rsidRPr="00D32FC4">
        <w:t xml:space="preserve"> ArQoS Pocket solution and how </w:t>
      </w:r>
      <w:del w:id="2935" w:author="tomasrodrigues@ua.pt" w:date="2017-08-03T15:50:00Z">
        <w:r w:rsidR="00E83D4D" w:rsidRPr="00D32FC4" w:rsidDel="00AC292E">
          <w:delText>interactions can be done</w:delText>
        </w:r>
      </w:del>
      <w:ins w:id="2936" w:author="tomasrodrigues@ua.pt" w:date="2017-08-03T15:50:00Z">
        <w:r w:rsidR="00AC292E">
          <w:t>it interacts</w:t>
        </w:r>
      </w:ins>
      <w:r w:rsidR="00E83D4D" w:rsidRPr="00D32FC4">
        <w:t xml:space="preserve"> with the users, in this section</w:t>
      </w:r>
      <w:ins w:id="2937" w:author="tomasrodrigues@ua.pt" w:date="2017-08-03T15:51:00Z">
        <w:r w:rsidR="00AC292E">
          <w:t xml:space="preserve"> </w:t>
        </w:r>
      </w:ins>
      <w:ins w:id="2938" w:author="tomasrodrigues@ua.pt" w:date="2017-08-05T22:33:00Z">
        <w:r w:rsidR="00DF15C9">
          <w:t>will be presented</w:t>
        </w:r>
      </w:ins>
      <w:ins w:id="2939" w:author="tomasrodrigues@ua.pt" w:date="2017-08-05T22:34:00Z">
        <w:r w:rsidR="00DF15C9">
          <w:t xml:space="preserve"> the</w:t>
        </w:r>
      </w:ins>
      <w:ins w:id="2940" w:author="tomasrodrigues@ua.pt" w:date="2017-08-05T22:33:00Z">
        <w:r w:rsidR="00DF15C9">
          <w:t xml:space="preserve"> </w:t>
        </w:r>
      </w:ins>
      <w:ins w:id="2941" w:author="tomasrodrigues@ua.pt" w:date="2017-08-05T22:35:00Z">
        <w:r w:rsidR="00DF15C9">
          <w:t xml:space="preserve">main </w:t>
        </w:r>
      </w:ins>
      <w:ins w:id="2942" w:author="tomasrodrigues@ua.pt" w:date="2017-08-03T15:51:00Z">
        <w:r w:rsidR="00AC292E">
          <w:t>use-cases examples</w:t>
        </w:r>
      </w:ins>
      <w:ins w:id="2943" w:author="tomasrodrigues@ua.pt" w:date="2017-08-05T22:34:00Z">
        <w:r w:rsidR="00DF15C9">
          <w:t xml:space="preserve"> on using the A</w:t>
        </w:r>
      </w:ins>
      <w:ins w:id="2944" w:author="tomasrodrigues@ua.pt" w:date="2017-08-05T22:35:00Z">
        <w:r w:rsidR="00DF15C9">
          <w:t>rQoS platform</w:t>
        </w:r>
      </w:ins>
      <w:del w:id="2945" w:author="tomasrodrigues@ua.pt" w:date="2017-08-05T22:34:00Z">
        <w:r w:rsidR="00E83D4D" w:rsidRPr="00D32FC4" w:rsidDel="00DF15C9">
          <w:delText xml:space="preserve"> will be presented</w:delText>
        </w:r>
      </w:del>
      <w:ins w:id="2946" w:author="tomasrodrigues@ua.pt" w:date="2017-08-03T15:51:00Z">
        <w:r w:rsidR="00AC292E">
          <w:t>.</w:t>
        </w:r>
      </w:ins>
      <w:del w:id="2947" w:author="tomasrodrigues@ua.pt" w:date="2017-08-03T15:51:00Z">
        <w:r w:rsidR="00E83D4D" w:rsidRPr="00D32FC4" w:rsidDel="00AC292E">
          <w:delText xml:space="preserve"> some use-cases examples demonstrating system </w:delText>
        </w:r>
        <w:r w:rsidR="00636AB5" w:rsidRPr="00D32FC4" w:rsidDel="00AC292E">
          <w:delText>reactions</w:delText>
        </w:r>
        <w:r w:rsidR="00E83D4D" w:rsidRPr="00D32FC4" w:rsidDel="00AC292E">
          <w:delText xml:space="preserve"> to contact with users.</w:delText>
        </w:r>
      </w:del>
    </w:p>
    <w:p w14:paraId="6AE7395C" w14:textId="77777777" w:rsidR="00D233D8" w:rsidRPr="00D32FC4" w:rsidRDefault="000D014C" w:rsidP="00D233D8">
      <w:r w:rsidRPr="00D32FC4">
        <w:t xml:space="preserve">   The presented solution </w:t>
      </w:r>
      <w:r w:rsidR="00636AB5" w:rsidRPr="00D32FC4">
        <w:t>does</w:t>
      </w:r>
      <w:r w:rsidRPr="00D32FC4">
        <w:t xml:space="preserve"> some task</w:t>
      </w:r>
      <w:r w:rsidR="00D32FC4">
        <w:t>s</w:t>
      </w:r>
      <w:r w:rsidRPr="00D32FC4">
        <w:t xml:space="preserve"> in</w:t>
      </w:r>
      <w:r w:rsidR="00EA1653">
        <w:t xml:space="preserve"> the</w:t>
      </w:r>
      <w:r w:rsidRPr="00D32FC4">
        <w:t xml:space="preserve"> background such as receive programmed tests from</w:t>
      </w:r>
      <w:r w:rsidR="00D32FC4">
        <w:t xml:space="preserve"> the</w:t>
      </w:r>
      <w:r w:rsidRPr="00D32FC4">
        <w:t xml:space="preserve"> management system, </w:t>
      </w:r>
      <w:del w:id="2948" w:author="tomasrodrigues@ua.pt" w:date="2017-08-03T15:51:00Z">
        <w:r w:rsidRPr="00D32FC4" w:rsidDel="00AC292E">
          <w:delText xml:space="preserve">collect </w:delText>
        </w:r>
      </w:del>
      <w:ins w:id="2949" w:author="tomasrodrigues@ua.pt" w:date="2017-08-03T15:51:00Z">
        <w:r w:rsidR="00AC292E">
          <w:t>register network</w:t>
        </w:r>
        <w:r w:rsidR="00AC292E" w:rsidRPr="00D32FC4">
          <w:t xml:space="preserve"> </w:t>
        </w:r>
      </w:ins>
      <w:r w:rsidRPr="00D32FC4">
        <w:t xml:space="preserve">events </w:t>
      </w:r>
      <w:del w:id="2950" w:author="tomasrodrigues@ua.pt" w:date="2017-08-03T15:51:00Z">
        <w:r w:rsidRPr="00D32FC4" w:rsidDel="00AC292E">
          <w:delText xml:space="preserve">that happen </w:delText>
        </w:r>
      </w:del>
      <w:r w:rsidRPr="00D32FC4">
        <w:t>like call drops or cell reselections and send tests results and radiologs (network information at a specific time and location) to</w:t>
      </w:r>
      <w:r w:rsidR="00E83D4D" w:rsidRPr="00D32FC4">
        <w:t xml:space="preserve"> </w:t>
      </w:r>
      <w:r w:rsidR="00182D38">
        <w:t xml:space="preserve">the </w:t>
      </w:r>
      <w:r w:rsidRPr="00D32FC4">
        <w:t>management system.</w:t>
      </w:r>
    </w:p>
    <w:p w14:paraId="43907C74" w14:textId="77777777" w:rsidR="00073D29" w:rsidRDefault="000D014C" w:rsidP="00783DF2">
      <w:r w:rsidRPr="00D32FC4">
        <w:t xml:space="preserve">   </w:t>
      </w:r>
      <w:del w:id="2951" w:author="tomasrodrigues@ua.pt" w:date="2017-08-03T15:51:00Z">
        <w:r w:rsidRPr="00D32FC4" w:rsidDel="00AC292E">
          <w:delText xml:space="preserve">Further </w:delText>
        </w:r>
      </w:del>
      <w:ins w:id="2952" w:author="tomasrodrigues@ua.pt" w:date="2017-08-03T15:51:00Z">
        <w:r w:rsidR="00AC292E">
          <w:t>Besides</w:t>
        </w:r>
        <w:r w:rsidR="00AC292E" w:rsidRPr="00D32FC4">
          <w:t xml:space="preserve"> </w:t>
        </w:r>
      </w:ins>
      <w:del w:id="2953" w:author="tomasrodrigues@ua.pt" w:date="2017-08-03T15:51:00Z">
        <w:r w:rsidRPr="00D32FC4" w:rsidDel="00AC292E">
          <w:delText xml:space="preserve">than </w:delText>
        </w:r>
      </w:del>
      <w:r w:rsidR="00944A70" w:rsidRPr="00D32FC4">
        <w:t xml:space="preserve">tasks that </w:t>
      </w:r>
      <w:del w:id="2954" w:author="tomasrodrigues@ua.pt" w:date="2017-08-03T15:51:00Z">
        <w:r w:rsidR="00944A70" w:rsidRPr="00D32FC4" w:rsidDel="00AC292E">
          <w:delText xml:space="preserve">happen </w:delText>
        </w:r>
      </w:del>
      <w:ins w:id="2955" w:author="tomasrodrigues@ua.pt" w:date="2017-08-03T15:51:00Z">
        <w:r w:rsidR="00AC292E">
          <w:t>run</w:t>
        </w:r>
        <w:r w:rsidR="00AC292E" w:rsidRPr="00D32FC4">
          <w:t xml:space="preserve"> </w:t>
        </w:r>
      </w:ins>
      <w:r w:rsidR="00944A70" w:rsidRPr="00D32FC4">
        <w:t>in</w:t>
      </w:r>
      <w:ins w:id="2956" w:author="tomasrodrigues@ua.pt" w:date="2017-08-03T15:51:00Z">
        <w:r w:rsidR="00AC292E">
          <w:t xml:space="preserve"> the</w:t>
        </w:r>
      </w:ins>
      <w:r w:rsidR="00944A70" w:rsidRPr="00D32FC4">
        <w:t xml:space="preserve"> background</w:t>
      </w:r>
      <w:r w:rsidR="00EA1653">
        <w:t>,</w:t>
      </w:r>
      <w:r w:rsidR="00944A70" w:rsidRPr="00D32FC4">
        <w:t xml:space="preserve"> without</w:t>
      </w:r>
      <w:ins w:id="2957" w:author="tomasrodrigues@ua.pt" w:date="2017-08-03T15:51:00Z">
        <w:r w:rsidR="00AC292E">
          <w:t xml:space="preserve"> the</w:t>
        </w:r>
      </w:ins>
      <w:r w:rsidR="00944A70" w:rsidRPr="00D32FC4">
        <w:t xml:space="preserve"> user perception</w:t>
      </w:r>
      <w:r w:rsidRPr="00D32FC4">
        <w:t>,</w:t>
      </w:r>
      <w:r w:rsidR="00D32FC4">
        <w:t xml:space="preserve"> there are also on demand</w:t>
      </w:r>
      <w:r w:rsidR="00944A70" w:rsidRPr="00D32FC4">
        <w:t xml:space="preserve"> tests</w:t>
      </w:r>
      <w:r w:rsidR="00D32FC4">
        <w:t xml:space="preserve"> that user can </w:t>
      </w:r>
      <w:r w:rsidR="00CE68EE">
        <w:t xml:space="preserve">execute. </w:t>
      </w:r>
      <w:r w:rsidR="00073D29">
        <w:t xml:space="preserve">This can be done by accessing the “Tests” page and by pressing the “play” button on a </w:t>
      </w:r>
      <w:del w:id="2958" w:author="tomasrodrigues@ua.pt" w:date="2017-08-03T15:52:00Z">
        <w:r w:rsidR="00073D29" w:rsidDel="00AC292E">
          <w:delText xml:space="preserve">preconfigured </w:delText>
        </w:r>
      </w:del>
      <w:ins w:id="2959" w:author="tomasrodrigues@ua.pt" w:date="2017-08-03T15:52:00Z">
        <w:r w:rsidR="00AC292E">
          <w:t xml:space="preserve">loaded </w:t>
        </w:r>
      </w:ins>
      <w:r w:rsidR="00073D29">
        <w:t>test. All the results for a specific test can be seen at the test’s history page.</w:t>
      </w:r>
    </w:p>
    <w:p w14:paraId="190335B3" w14:textId="77777777" w:rsidR="00073D29" w:rsidRDefault="00073D29" w:rsidP="00783DF2">
      <w:r>
        <w:t xml:space="preserve">   The n</w:t>
      </w:r>
      <w:r w:rsidR="00944A70" w:rsidRPr="00D32FC4">
        <w:t xml:space="preserve">etwork </w:t>
      </w:r>
      <w:r w:rsidR="00CE68EE">
        <w:t xml:space="preserve">state can be seen as well, by taking on demand </w:t>
      </w:r>
      <w:r w:rsidR="00944A70" w:rsidRPr="00D32FC4">
        <w:t>snapshots</w:t>
      </w:r>
      <w:r w:rsidR="00CE68EE">
        <w:t>.</w:t>
      </w:r>
      <w:r w:rsidR="00944A70" w:rsidRPr="00D32FC4">
        <w:t xml:space="preserve"> </w:t>
      </w:r>
      <w:r>
        <w:t xml:space="preserve">These snapshots are instantaneous radiologs taken by user at “Radiologs/Snapshots” page where the user can attach a feedback message, describing why that snapshot is being taken, for example. The parameters contained in this structure can be observed in the </w:t>
      </w:r>
      <w:hyperlink w:anchor="_Appendix_C" w:history="1">
        <w:r w:rsidRPr="008C7034">
          <w:rPr>
            <w:rStyle w:val="Hiperligao"/>
          </w:rPr>
          <w:t>Appendix C</w:t>
        </w:r>
      </w:hyperlink>
      <w:r>
        <w:t>.</w:t>
      </w:r>
    </w:p>
    <w:p w14:paraId="2B2FD96A" w14:textId="77777777" w:rsidR="00CE68EE" w:rsidRDefault="00073D29" w:rsidP="00783DF2">
      <w:r>
        <w:t xml:space="preserve">   </w:t>
      </w:r>
      <w:del w:id="2960" w:author="tomasrodrigues@ua.pt" w:date="2017-08-03T15:52:00Z">
        <w:r w:rsidR="00CE68EE" w:rsidDel="00AC292E">
          <w:delText xml:space="preserve">At </w:delText>
        </w:r>
      </w:del>
      <w:ins w:id="2961" w:author="tomasrodrigues@ua.pt" w:date="2017-08-03T15:52:00Z">
        <w:r w:rsidR="00AC292E">
          <w:t xml:space="preserve">On </w:t>
        </w:r>
      </w:ins>
      <w:r w:rsidR="00CE68EE">
        <w:t>the dashboard</w:t>
      </w:r>
      <w:ins w:id="2962" w:author="tomasrodrigues@ua.pt" w:date="2017-08-03T15:52:00Z">
        <w:r w:rsidR="00AC292E">
          <w:t xml:space="preserve"> it</w:t>
        </w:r>
      </w:ins>
      <w:r w:rsidR="00CE68EE">
        <w:t xml:space="preserve"> is possible to </w:t>
      </w:r>
      <w:r w:rsidR="00944A70" w:rsidRPr="00D32FC4">
        <w:t xml:space="preserve">see </w:t>
      </w:r>
      <w:r w:rsidR="00AD1D3E" w:rsidRPr="00D32FC4">
        <w:t>Wi-Fi</w:t>
      </w:r>
      <w:r w:rsidR="00CE68EE">
        <w:t xml:space="preserve"> and mobile networks details.</w:t>
      </w:r>
      <w:r w:rsidR="00944A70" w:rsidRPr="00D32FC4">
        <w:t xml:space="preserve"> </w:t>
      </w:r>
      <w:r w:rsidR="00CE68EE">
        <w:t xml:space="preserve">These details contain </w:t>
      </w:r>
      <w:r w:rsidR="00A86E02">
        <w:t xml:space="preserve">the mobile network technology, the signal level, </w:t>
      </w:r>
      <w:r w:rsidR="00CE68EE">
        <w:t>the device identifier(ID)/IMEI, the cell ID, operator code</w:t>
      </w:r>
      <w:r w:rsidR="00A86E02">
        <w:t xml:space="preserve">, the operator name, the </w:t>
      </w:r>
      <w:r w:rsidR="00A86E02" w:rsidRPr="00A86E02">
        <w:t>Subscriber Identity Module</w:t>
      </w:r>
      <w:r w:rsidR="00A86E02">
        <w:t xml:space="preserve"> (SIM) Card IMSI and if the roaming is </w:t>
      </w:r>
      <w:del w:id="2963" w:author="tomasrodrigues@ua.pt" w:date="2017-08-03T15:52:00Z">
        <w:r w:rsidR="00A86E02" w:rsidDel="00AC292E">
          <w:delText xml:space="preserve">or not </w:delText>
        </w:r>
      </w:del>
      <w:r w:rsidR="00A86E02">
        <w:t>active</w:t>
      </w:r>
      <w:ins w:id="2964" w:author="tomasrodrigues@ua.pt" w:date="2017-08-03T15:52:00Z">
        <w:r w:rsidR="00AC292E">
          <w:t xml:space="preserve"> or not</w:t>
        </w:r>
      </w:ins>
      <w:r w:rsidR="00A86E02">
        <w:t xml:space="preserve"> at the </w:t>
      </w:r>
      <w:del w:id="2965" w:author="tomasrodrigues@ua.pt" w:date="2017-08-03T15:52:00Z">
        <w:r w:rsidR="00A86E02" w:rsidDel="00AC292E">
          <w:delText>moment</w:delText>
        </w:r>
      </w:del>
      <w:ins w:id="2966" w:author="tomasrodrigues@ua.pt" w:date="2017-08-03T15:52:00Z">
        <w:r w:rsidR="00AC292E">
          <w:t>time</w:t>
        </w:r>
      </w:ins>
      <w:r w:rsidR="00A86E02">
        <w:t>, for the mobile network. On the other hand</w:t>
      </w:r>
      <w:r w:rsidR="00B72606">
        <w:t>,</w:t>
      </w:r>
      <w:r w:rsidR="00A86E02">
        <w:t xml:space="preserve"> for the Wi-Fi network</w:t>
      </w:r>
      <w:ins w:id="2967" w:author="tomasrodrigues@ua.pt" w:date="2017-08-03T15:52:00Z">
        <w:r w:rsidR="00AC292E">
          <w:t xml:space="preserve"> it</w:t>
        </w:r>
      </w:ins>
      <w:r w:rsidR="00A86E02">
        <w:t xml:space="preserve"> is possible to retrieve the link speed connection, the SSID,</w:t>
      </w:r>
      <w:r w:rsidR="00B72606">
        <w:t xml:space="preserve"> channel number, BSSID, if the SSID is hidden, the device IP address, the primary and secondary DNS addresses, the</w:t>
      </w:r>
      <w:ins w:id="2968" w:author="tomasrodrigues@ua.pt" w:date="2017-08-03T15:53:00Z">
        <w:r w:rsidR="00AC292E">
          <w:t xml:space="preserve"> </w:t>
        </w:r>
        <w:r w:rsidR="00AC292E" w:rsidRPr="00AC292E">
          <w:rPr>
            <w:rPrChange w:id="2969" w:author="tomasrodrigues@ua.pt" w:date="2017-08-03T15:53:00Z">
              <w:rPr>
                <w:rStyle w:val="nfase"/>
                <w:rFonts w:ascii="Arial" w:hAnsi="Arial" w:cs="Arial"/>
                <w:b/>
                <w:bCs/>
                <w:i w:val="0"/>
                <w:iCs w:val="0"/>
                <w:color w:val="6A6A6A"/>
                <w:shd w:val="clear" w:color="auto" w:fill="FFFFFF"/>
              </w:rPr>
            </w:rPrChange>
          </w:rPr>
          <w:t xml:space="preserve">Dynamic Host Configuration </w:t>
        </w:r>
        <w:r w:rsidR="00AC292E" w:rsidRPr="006F6042">
          <w:t>Protocol </w:t>
        </w:r>
        <w:r w:rsidR="00AC292E">
          <w:t>(DHCP)</w:t>
        </w:r>
      </w:ins>
      <w:r w:rsidR="00B72606">
        <w:t xml:space="preserve"> lease duration time and the gateway IP address.</w:t>
      </w:r>
    </w:p>
    <w:p w14:paraId="65B472A0" w14:textId="77777777" w:rsidR="00B72606" w:rsidRDefault="00CE68EE" w:rsidP="00783DF2">
      <w:r>
        <w:t xml:space="preserve">  R</w:t>
      </w:r>
      <w:r w:rsidR="00944A70" w:rsidRPr="00D32FC4">
        <w:t xml:space="preserve">eport </w:t>
      </w:r>
      <w:r w:rsidR="00B72606">
        <w:t xml:space="preserve">an anomaly on the network is another use-case, which can be done by accessing the anomalies page. </w:t>
      </w:r>
      <w:r w:rsidR="00BE43B9">
        <w:t>The first step is to</w:t>
      </w:r>
      <w:r w:rsidR="00B72606">
        <w:t xml:space="preserve"> choose between </w:t>
      </w:r>
      <w:r w:rsidR="00BE43B9">
        <w:t>5 different categories: Voice, Internet, Messaging, Coverage or Other. After that the user must choose the proper anomaly detected for that category</w:t>
      </w:r>
      <w:ins w:id="2970" w:author="tomasrodrigues@ua.pt" w:date="2017-08-03T15:54:00Z">
        <w:r w:rsidR="00AC292E">
          <w:t xml:space="preserve">. </w:t>
        </w:r>
      </w:ins>
      <w:del w:id="2971" w:author="tomasrodrigues@ua.pt" w:date="2017-08-03T15:54:00Z">
        <w:r w:rsidR="00BE43B9" w:rsidDel="00AC292E">
          <w:delText>, f</w:delText>
        </w:r>
      </w:del>
      <w:ins w:id="2972" w:author="tomasrodrigues@ua.pt" w:date="2017-08-03T15:54:00Z">
        <w:r w:rsidR="00AC292E">
          <w:t>F</w:t>
        </w:r>
      </w:ins>
      <w:r w:rsidR="00BE43B9">
        <w:t xml:space="preserve">or Voice is possible to choose between a dropped call, an unanswered call, a missed call, poor audio quality or other. On the Internet </w:t>
      </w:r>
      <w:r w:rsidR="00C7798A">
        <w:t>category,</w:t>
      </w:r>
      <w:r w:rsidR="00BE43B9">
        <w:t xml:space="preserve"> the options are: no data access, intermittent access, slow access, message not sent or other type of anomaly. On messaging: message not received, slow </w:t>
      </w:r>
      <w:del w:id="2973" w:author="tomasrodrigues@ua.pt" w:date="2017-08-03T15:55:00Z">
        <w:r w:rsidR="00BE43B9" w:rsidDel="00AC292E">
          <w:delText xml:space="preserve">shipping </w:delText>
        </w:r>
      </w:del>
      <w:ins w:id="2974" w:author="tomasrodrigues@ua.pt" w:date="2017-08-03T15:55:00Z">
        <w:r w:rsidR="00AC292E">
          <w:t>delivery.</w:t>
        </w:r>
      </w:ins>
      <w:del w:id="2975" w:author="tomasrodrigues@ua.pt" w:date="2017-08-03T15:55:00Z">
        <w:r w:rsidR="00BE43B9" w:rsidDel="00AC292E">
          <w:delText>and f</w:delText>
        </w:r>
      </w:del>
      <w:ins w:id="2976" w:author="tomasrodrigues@ua.pt" w:date="2017-08-03T15:55:00Z">
        <w:r w:rsidR="00AC292E">
          <w:t xml:space="preserve"> F</w:t>
        </w:r>
      </w:ins>
      <w:r w:rsidR="00BE43B9">
        <w:t xml:space="preserve">inally, on Coverage the options are: no indoor coverage or </w:t>
      </w:r>
      <w:r w:rsidR="00BE43B9">
        <w:lastRenderedPageBreak/>
        <w:t>no outdoor coverage. After that the user can slide the map to the position, where the anomaly was detected and optionally, attach a feedback message. The described views can be observed in the figure 4.5.</w:t>
      </w:r>
    </w:p>
    <w:p w14:paraId="569E4A07" w14:textId="1FECF05B" w:rsidR="000D014C" w:rsidRPr="00D32FC4" w:rsidRDefault="00B72606" w:rsidP="00BE43B9">
      <w:r>
        <w:t xml:space="preserve">   </w:t>
      </w:r>
      <w:r w:rsidR="00073D29">
        <w:t>Lastly, the user can c</w:t>
      </w:r>
      <w:r w:rsidR="00944A70" w:rsidRPr="00D32FC4">
        <w:t>hange</w:t>
      </w:r>
      <w:r w:rsidR="00073D29">
        <w:t xml:space="preserve"> the</w:t>
      </w:r>
      <w:r w:rsidR="00944A70" w:rsidRPr="00D32FC4">
        <w:t xml:space="preserve"> app settings</w:t>
      </w:r>
      <w:r w:rsidR="00073D29">
        <w:t xml:space="preserve"> at the “Setting page”. This page makes </w:t>
      </w:r>
      <w:ins w:id="2977" w:author="tomasrodrigues@ua.pt" w:date="2017-08-03T15:55:00Z">
        <w:r w:rsidR="00AC292E">
          <w:t xml:space="preserve">it </w:t>
        </w:r>
      </w:ins>
      <w:r w:rsidR="00073D29">
        <w:t>possible for user</w:t>
      </w:r>
      <w:ins w:id="2978" w:author="tomasrodrigues@ua.pt" w:date="2017-08-03T15:55:00Z">
        <w:r w:rsidR="00AC292E">
          <w:t>s</w:t>
        </w:r>
      </w:ins>
      <w:r w:rsidR="00073D29">
        <w:t xml:space="preserve"> to </w:t>
      </w:r>
      <w:r w:rsidR="00944A70" w:rsidRPr="00D32FC4">
        <w:t xml:space="preserve">choose the time interval </w:t>
      </w:r>
      <w:r w:rsidR="009C2A77">
        <w:t>for radiologs registers</w:t>
      </w:r>
      <w:r w:rsidR="00944A70" w:rsidRPr="00D32FC4">
        <w:t>,</w:t>
      </w:r>
      <w:r w:rsidR="00AD1D3E" w:rsidRPr="00D32FC4">
        <w:t xml:space="preserve"> </w:t>
      </w:r>
      <w:r w:rsidR="00073D29">
        <w:t xml:space="preserve">the </w:t>
      </w:r>
      <w:r w:rsidR="00AD1D3E" w:rsidRPr="00D32FC4">
        <w:t>app language (English, Portuguese, French)</w:t>
      </w:r>
      <w:ins w:id="2979" w:author="tomasrodrigues@ua.pt" w:date="2017-08-29T17:20:00Z">
        <w:r w:rsidR="001F3A1B">
          <w:t xml:space="preserve"> </w:t>
        </w:r>
      </w:ins>
      <w:del w:id="2980" w:author="tomasrodrigues@ua.pt" w:date="2017-08-29T17:20:00Z">
        <w:r w:rsidR="00073D29" w:rsidDel="001F3A1B">
          <w:delText xml:space="preserve">, </w:delText>
        </w:r>
        <w:r w:rsidR="00944A70" w:rsidRPr="00D32FC4" w:rsidDel="001F3A1B">
          <w:delText xml:space="preserve">the </w:delText>
        </w:r>
        <w:r w:rsidR="00AD1D3E" w:rsidRPr="00D32FC4" w:rsidDel="001F3A1B">
          <w:delText xml:space="preserve">periodicity used for sending </w:delText>
        </w:r>
        <w:r w:rsidR="00944A70" w:rsidRPr="00D32FC4" w:rsidDel="001F3A1B">
          <w:delText xml:space="preserve">information </w:delText>
        </w:r>
        <w:r w:rsidR="00AD1D3E" w:rsidRPr="00D32FC4" w:rsidDel="001F3A1B">
          <w:delText>to the management system (daily or schedule)</w:delText>
        </w:r>
        <w:r w:rsidR="00073D29" w:rsidDel="001F3A1B">
          <w:delText xml:space="preserve"> </w:delText>
        </w:r>
      </w:del>
      <w:r w:rsidR="00073D29">
        <w:t>and the application homepage</w:t>
      </w:r>
      <w:r w:rsidR="00AD1D3E" w:rsidRPr="00D32FC4">
        <w:t>.</w:t>
      </w:r>
      <w:r w:rsidR="00783DF2">
        <w:t xml:space="preserve"> All these features</w:t>
      </w:r>
      <w:r>
        <w:t>, previously described,</w:t>
      </w:r>
      <w:r w:rsidR="00783DF2">
        <w:t xml:space="preserve"> </w:t>
      </w:r>
      <w:r w:rsidR="00E63518">
        <w:t>are summarized in the figure 3.</w:t>
      </w:r>
      <w:ins w:id="2981" w:author="tomasrodrigues@ua.pt" w:date="2017-08-03T15:24:00Z">
        <w:r w:rsidR="005A5DE0">
          <w:t>5</w:t>
        </w:r>
      </w:ins>
      <w:del w:id="2982" w:author="tomasrodrigues@ua.pt" w:date="2017-08-03T15:24:00Z">
        <w:r w:rsidR="00E63518" w:rsidDel="005A5DE0">
          <w:delText>4</w:delText>
        </w:r>
      </w:del>
      <w:r w:rsidR="00783DF2">
        <w:t>.</w:t>
      </w:r>
      <w:commentRangeEnd w:id="2934"/>
      <w:r w:rsidR="009000A0">
        <w:rPr>
          <w:rStyle w:val="Refdecomentrio"/>
        </w:rPr>
        <w:commentReference w:id="2934"/>
      </w:r>
    </w:p>
    <w:p w14:paraId="118AC996" w14:textId="77777777" w:rsidR="00BA0D40" w:rsidRPr="00D32FC4" w:rsidRDefault="00757376" w:rsidP="00BA0D40">
      <w:pPr>
        <w:keepNext/>
        <w:jc w:val="center"/>
      </w:pPr>
      <w:r>
        <w:rPr>
          <w:noProof/>
          <w:lang w:val="pt-PT"/>
        </w:rPr>
        <w:drawing>
          <wp:inline distT="0" distB="0" distL="0" distR="0" wp14:anchorId="71AB96BB" wp14:editId="48BEA5DF">
            <wp:extent cx="3946457" cy="2682240"/>
            <wp:effectExtent l="19050" t="0" r="0" b="0"/>
            <wp:docPr id="9" name="Imagem 1" descr="Use cases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s_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45854" cy="2681830"/>
                    </a:xfrm>
                    <a:prstGeom prst="rect">
                      <a:avLst/>
                    </a:prstGeom>
                    <a:noFill/>
                    <a:ln>
                      <a:noFill/>
                    </a:ln>
                  </pic:spPr>
                </pic:pic>
              </a:graphicData>
            </a:graphic>
          </wp:inline>
        </w:drawing>
      </w:r>
    </w:p>
    <w:p w14:paraId="14642735" w14:textId="1E94002A" w:rsidR="000D014C" w:rsidRDefault="00BA0D40" w:rsidP="00BA0D40">
      <w:pPr>
        <w:pStyle w:val="Legenda"/>
        <w:jc w:val="center"/>
        <w:rPr>
          <w:lang w:val="en-US"/>
        </w:rPr>
      </w:pPr>
      <w:bookmarkStart w:id="2983" w:name="_Toc489744290"/>
      <w:r w:rsidRPr="00D32FC4">
        <w:rPr>
          <w:lang w:val="en-US"/>
        </w:rPr>
        <w:t xml:space="preserve">Figure </w:t>
      </w:r>
      <w:ins w:id="2984"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2985"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986" w:author="tomasrodrigues@ua.pt" w:date="2017-08-30T16:03:00Z">
        <w:r w:rsidR="00725F1B">
          <w:rPr>
            <w:noProof/>
            <w:lang w:val="en-US"/>
          </w:rPr>
          <w:t>5</w:t>
        </w:r>
      </w:ins>
      <w:ins w:id="2987" w:author="tomasrodrigues@ua.pt" w:date="2017-08-03T17:53:00Z">
        <w:r w:rsidR="00DF060B">
          <w:rPr>
            <w:lang w:val="en-US"/>
          </w:rPr>
          <w:fldChar w:fldCharType="end"/>
        </w:r>
      </w:ins>
      <w:del w:id="2988"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del>
      <w:r w:rsidRPr="00D32FC4">
        <w:rPr>
          <w:lang w:val="en-US"/>
        </w:rPr>
        <w:t xml:space="preserve"> - Use case</w:t>
      </w:r>
      <w:r w:rsidR="009A0028">
        <w:rPr>
          <w:lang w:val="en-US"/>
        </w:rPr>
        <w:t>s</w:t>
      </w:r>
      <w:r w:rsidRPr="00D32FC4">
        <w:rPr>
          <w:lang w:val="en-US"/>
        </w:rPr>
        <w:t xml:space="preserve"> diagram: User</w:t>
      </w:r>
      <w:r w:rsidR="009A0028">
        <w:rPr>
          <w:lang w:val="en-US"/>
        </w:rPr>
        <w:t xml:space="preserve"> </w:t>
      </w:r>
      <w:r w:rsidRPr="00D32FC4">
        <w:rPr>
          <w:lang w:val="en-US"/>
        </w:rPr>
        <w:t>-</w:t>
      </w:r>
      <w:r w:rsidR="009A0028">
        <w:rPr>
          <w:lang w:val="en-US"/>
        </w:rPr>
        <w:t xml:space="preserve"> </w:t>
      </w:r>
      <w:r w:rsidRPr="00D32FC4">
        <w:rPr>
          <w:lang w:val="en-US"/>
        </w:rPr>
        <w:t>App interaction</w:t>
      </w:r>
      <w:bookmarkEnd w:id="2983"/>
    </w:p>
    <w:p w14:paraId="6140DA11" w14:textId="77777777" w:rsidR="00737341" w:rsidRPr="00737341" w:rsidRDefault="00737341" w:rsidP="00737341">
      <w:pPr>
        <w:pStyle w:val="Cabealho6"/>
        <w:rPr>
          <w:lang w:eastAsia="en-US"/>
        </w:rPr>
      </w:pPr>
    </w:p>
    <w:p w14:paraId="0FFAB8C3" w14:textId="77777777" w:rsidR="00FE0D95" w:rsidRPr="00D32FC4" w:rsidRDefault="00FE0D95" w:rsidP="007A22EC">
      <w:pPr>
        <w:rPr>
          <w:lang w:eastAsia="en-US"/>
        </w:rPr>
      </w:pPr>
      <w:r w:rsidRPr="00D32FC4">
        <w:rPr>
          <w:lang w:eastAsia="en-US"/>
        </w:rPr>
        <w:t xml:space="preserve">   All</w:t>
      </w:r>
      <w:r w:rsidR="00073D29">
        <w:rPr>
          <w:lang w:eastAsia="en-US"/>
        </w:rPr>
        <w:t xml:space="preserve"> the</w:t>
      </w:r>
      <w:r w:rsidRPr="00D32FC4">
        <w:rPr>
          <w:lang w:eastAsia="en-US"/>
        </w:rPr>
        <w:t xml:space="preserve"> tests results, anomali</w:t>
      </w:r>
      <w:r w:rsidR="0054374D" w:rsidRPr="00D32FC4">
        <w:rPr>
          <w:lang w:eastAsia="en-US"/>
        </w:rPr>
        <w:t xml:space="preserve">es and radiologs information taken </w:t>
      </w:r>
      <w:del w:id="2989" w:author="tomasrodrigues@ua.pt" w:date="2017-08-03T15:55:00Z">
        <w:r w:rsidR="0054374D" w:rsidRPr="00D32FC4" w:rsidDel="00AC292E">
          <w:rPr>
            <w:lang w:eastAsia="en-US"/>
          </w:rPr>
          <w:delText xml:space="preserve">from </w:delText>
        </w:r>
      </w:del>
      <w:ins w:id="2990" w:author="tomasrodrigues@ua.pt" w:date="2017-08-03T15:55:00Z">
        <w:r w:rsidR="00AC292E">
          <w:rPr>
            <w:lang w:eastAsia="en-US"/>
          </w:rPr>
          <w:t>by</w:t>
        </w:r>
        <w:r w:rsidR="00AC292E" w:rsidRPr="00D32FC4">
          <w:rPr>
            <w:lang w:eastAsia="en-US"/>
          </w:rPr>
          <w:t xml:space="preserve"> </w:t>
        </w:r>
      </w:ins>
      <w:r w:rsidR="009C2A77">
        <w:rPr>
          <w:lang w:eastAsia="en-US"/>
        </w:rPr>
        <w:t>the application</w:t>
      </w:r>
      <w:r w:rsidR="0039137F">
        <w:rPr>
          <w:lang w:eastAsia="en-US"/>
        </w:rPr>
        <w:t>, is</w:t>
      </w:r>
      <w:r w:rsidR="0054374D" w:rsidRPr="00D32FC4">
        <w:rPr>
          <w:lang w:eastAsia="en-US"/>
        </w:rPr>
        <w:t xml:space="preserve"> gathered in</w:t>
      </w:r>
      <w:r w:rsidR="009C2A77">
        <w:rPr>
          <w:lang w:eastAsia="en-US"/>
        </w:rPr>
        <w:t xml:space="preserve"> a</w:t>
      </w:r>
      <w:r w:rsidR="0054374D" w:rsidRPr="00D32FC4">
        <w:rPr>
          <w:lang w:eastAsia="en-US"/>
        </w:rPr>
        <w:t xml:space="preserve"> backend, making possible to </w:t>
      </w:r>
      <w:r w:rsidR="00E749FC">
        <w:rPr>
          <w:lang w:eastAsia="en-US"/>
        </w:rPr>
        <w:t xml:space="preserve">the </w:t>
      </w:r>
      <w:r w:rsidR="0054374D" w:rsidRPr="00D32FC4">
        <w:rPr>
          <w:lang w:eastAsia="en-US"/>
        </w:rPr>
        <w:t>system administrators</w:t>
      </w:r>
      <w:r w:rsidR="0039137F">
        <w:rPr>
          <w:lang w:eastAsia="en-US"/>
        </w:rPr>
        <w:t xml:space="preserve"> to</w:t>
      </w:r>
      <w:r w:rsidR="0054374D" w:rsidRPr="00D32FC4">
        <w:rPr>
          <w:lang w:eastAsia="en-US"/>
        </w:rPr>
        <w:t xml:space="preserve"> have an overal</w:t>
      </w:r>
      <w:r w:rsidR="009C2A77">
        <w:rPr>
          <w:lang w:eastAsia="en-US"/>
        </w:rPr>
        <w:t xml:space="preserve">l overview of what </w:t>
      </w:r>
      <w:r w:rsidR="0054374D" w:rsidRPr="00D32FC4">
        <w:rPr>
          <w:lang w:eastAsia="en-US"/>
        </w:rPr>
        <w:t>is happening with its own network. This gives more knowledge to the operator and facilitates important decisions, such as prioritize the act</w:t>
      </w:r>
      <w:ins w:id="2991" w:author="tomasrodrigues@ua.pt" w:date="2017-08-03T15:56:00Z">
        <w:r w:rsidR="00AC292E">
          <w:rPr>
            <w:lang w:eastAsia="en-US"/>
          </w:rPr>
          <w:t>ion</w:t>
        </w:r>
      </w:ins>
      <w:r w:rsidR="0054374D" w:rsidRPr="00D32FC4">
        <w:rPr>
          <w:lang w:eastAsia="en-US"/>
        </w:rPr>
        <w:t xml:space="preserve"> points. Furthermore, with all these data, </w:t>
      </w:r>
      <w:r w:rsidR="00182D38">
        <w:rPr>
          <w:lang w:eastAsia="en-US"/>
        </w:rPr>
        <w:t xml:space="preserve">the </w:t>
      </w:r>
      <w:r w:rsidR="0054374D" w:rsidRPr="00D32FC4">
        <w:rPr>
          <w:lang w:eastAsia="en-US"/>
        </w:rPr>
        <w:t>operator can now filter all information by technology (2G, 3G,</w:t>
      </w:r>
      <w:r w:rsidR="009C2A77">
        <w:rPr>
          <w:lang w:eastAsia="en-US"/>
        </w:rPr>
        <w:t xml:space="preserve"> </w:t>
      </w:r>
      <w:r w:rsidR="0054374D" w:rsidRPr="00D32FC4">
        <w:rPr>
          <w:lang w:eastAsia="en-US"/>
        </w:rPr>
        <w:t>4G), date or by events</w:t>
      </w:r>
      <w:r w:rsidR="009C2A77">
        <w:rPr>
          <w:lang w:eastAsia="en-US"/>
        </w:rPr>
        <w:t xml:space="preserve"> to see geographical</w:t>
      </w:r>
      <w:r w:rsidR="00182D38">
        <w:rPr>
          <w:lang w:eastAsia="en-US"/>
        </w:rPr>
        <w:t>ly where special events such as</w:t>
      </w:r>
      <w:r w:rsidR="0054374D" w:rsidRPr="00D32FC4">
        <w:rPr>
          <w:lang w:eastAsia="en-US"/>
        </w:rPr>
        <w:t xml:space="preserve"> bad covera</w:t>
      </w:r>
      <w:r w:rsidR="009C2A77">
        <w:rPr>
          <w:lang w:eastAsia="en-US"/>
        </w:rPr>
        <w:t xml:space="preserve">ge zones or more dropped calls happen. </w:t>
      </w:r>
    </w:p>
    <w:p w14:paraId="208ECA9D" w14:textId="77777777" w:rsidR="00FE0D95" w:rsidRPr="00D32FC4" w:rsidRDefault="00814DAF" w:rsidP="00FE0D95">
      <w:pPr>
        <w:keepNext/>
        <w:jc w:val="center"/>
      </w:pPr>
      <w:r>
        <w:rPr>
          <w:noProof/>
          <w:lang w:val="pt-PT"/>
        </w:rPr>
        <w:lastRenderedPageBreak/>
        <w:drawing>
          <wp:inline distT="0" distB="0" distL="0" distR="0" wp14:anchorId="63AAEE9F" wp14:editId="54EE3254">
            <wp:extent cx="3452750" cy="3182587"/>
            <wp:effectExtent l="0" t="0" r="0" b="0"/>
            <wp:docPr id="23" name="Imagem 23" descr="C:\Users\reytm\AppData\Local\Microsoft\Windows\INetCache\Content.Word\Use cases_Management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ytm\AppData\Local\Microsoft\Windows\INetCache\Content.Word\Use cases_ManagementTe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8039" cy="3196680"/>
                    </a:xfrm>
                    <a:prstGeom prst="rect">
                      <a:avLst/>
                    </a:prstGeom>
                    <a:noFill/>
                    <a:ln>
                      <a:noFill/>
                    </a:ln>
                  </pic:spPr>
                </pic:pic>
              </a:graphicData>
            </a:graphic>
          </wp:inline>
        </w:drawing>
      </w:r>
    </w:p>
    <w:p w14:paraId="20FF9E3D" w14:textId="3D29AA15" w:rsidR="001F673A" w:rsidRDefault="00FE0D95" w:rsidP="0039137F">
      <w:pPr>
        <w:pStyle w:val="Legenda"/>
        <w:jc w:val="center"/>
        <w:rPr>
          <w:lang w:val="en-US"/>
        </w:rPr>
      </w:pPr>
      <w:bookmarkStart w:id="2992" w:name="_Toc489744291"/>
      <w:r w:rsidRPr="00D32FC4">
        <w:rPr>
          <w:lang w:val="en-US"/>
        </w:rPr>
        <w:t xml:space="preserve">Figure </w:t>
      </w:r>
      <w:ins w:id="2993"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2994"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2995" w:author="tomasrodrigues@ua.pt" w:date="2017-08-30T16:03:00Z">
        <w:r w:rsidR="00725F1B">
          <w:rPr>
            <w:noProof/>
            <w:lang w:val="en-US"/>
          </w:rPr>
          <w:t>6</w:t>
        </w:r>
      </w:ins>
      <w:ins w:id="2996" w:author="tomasrodrigues@ua.pt" w:date="2017-08-03T17:53:00Z">
        <w:r w:rsidR="00DF060B">
          <w:rPr>
            <w:lang w:val="en-US"/>
          </w:rPr>
          <w:fldChar w:fldCharType="end"/>
        </w:r>
      </w:ins>
      <w:del w:id="2997"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del>
      <w:r w:rsidRPr="00D32FC4">
        <w:rPr>
          <w:lang w:val="en-US"/>
        </w:rPr>
        <w:t xml:space="preserve"> - Use case</w:t>
      </w:r>
      <w:r w:rsidR="009A0028">
        <w:rPr>
          <w:lang w:val="en-US"/>
        </w:rPr>
        <w:t>s</w:t>
      </w:r>
      <w:r w:rsidRPr="00D32FC4">
        <w:rPr>
          <w:lang w:val="en-US"/>
        </w:rPr>
        <w:t xml:space="preserve"> diagram: System </w:t>
      </w:r>
      <w:r w:rsidR="0054374D" w:rsidRPr="00D32FC4">
        <w:rPr>
          <w:lang w:val="en-US"/>
        </w:rPr>
        <w:t>administrator</w:t>
      </w:r>
      <w:r w:rsidR="009A0028">
        <w:rPr>
          <w:lang w:val="en-US"/>
        </w:rPr>
        <w:t xml:space="preserve"> - Management system: interaction</w:t>
      </w:r>
      <w:bookmarkEnd w:id="2992"/>
    </w:p>
    <w:p w14:paraId="09663C4A" w14:textId="77777777" w:rsidR="0039137F" w:rsidRDefault="007A22EC" w:rsidP="0039137F">
      <w:pPr>
        <w:rPr>
          <w:lang w:eastAsia="en-US"/>
        </w:rPr>
      </w:pPr>
      <w:r>
        <w:rPr>
          <w:lang w:eastAsia="en-US"/>
        </w:rPr>
        <w:t xml:space="preserve">   At the management system </w:t>
      </w:r>
      <w:ins w:id="2998" w:author="tomasrodrigues@ua.pt" w:date="2017-08-03T15:56:00Z">
        <w:r w:rsidR="00AC292E">
          <w:rPr>
            <w:lang w:eastAsia="en-US"/>
          </w:rPr>
          <w:t xml:space="preserve">it </w:t>
        </w:r>
      </w:ins>
      <w:r>
        <w:rPr>
          <w:lang w:eastAsia="en-US"/>
        </w:rPr>
        <w:t xml:space="preserve">is also possible to manage and change the configuration of all ArQoS probes (fixed, mobile and pocket) and </w:t>
      </w:r>
      <w:del w:id="2999" w:author="tomasrodrigues@ua.pt" w:date="2017-08-03T15:56:00Z">
        <w:r w:rsidDel="00AC292E">
          <w:rPr>
            <w:lang w:eastAsia="en-US"/>
          </w:rPr>
          <w:delText xml:space="preserve">configure </w:delText>
        </w:r>
      </w:del>
      <w:ins w:id="3000" w:author="tomasrodrigues@ua.pt" w:date="2017-08-03T15:56:00Z">
        <w:r w:rsidR="00AC292E">
          <w:rPr>
            <w:lang w:eastAsia="en-US"/>
          </w:rPr>
          <w:t xml:space="preserve">program </w:t>
        </w:r>
      </w:ins>
      <w:r>
        <w:rPr>
          <w:lang w:eastAsia="en-US"/>
        </w:rPr>
        <w:t xml:space="preserve">scheduled tests </w:t>
      </w:r>
      <w:del w:id="3001" w:author="tomasrodrigues@ua.pt" w:date="2017-08-03T15:56:00Z">
        <w:r w:rsidDel="00AC292E">
          <w:rPr>
            <w:lang w:eastAsia="en-US"/>
          </w:rPr>
          <w:delText xml:space="preserve">to </w:delText>
        </w:r>
      </w:del>
      <w:ins w:id="3002" w:author="tomasrodrigues@ua.pt" w:date="2017-08-03T15:56:00Z">
        <w:r w:rsidR="00AC292E">
          <w:rPr>
            <w:lang w:eastAsia="en-US"/>
          </w:rPr>
          <w:t xml:space="preserve">for </w:t>
        </w:r>
      </w:ins>
      <w:r>
        <w:rPr>
          <w:lang w:eastAsia="en-US"/>
        </w:rPr>
        <w:t>a certain date to troubleshoot network operations, for example. How the pocket probes are configured, how is a test scheduled and all the protocols involved in this communication will be detailed further in the section 4.3, Ma</w:t>
      </w:r>
      <w:r w:rsidR="00EA1653">
        <w:rPr>
          <w:lang w:eastAsia="en-US"/>
        </w:rPr>
        <w:t>nagement System Connection. F</w:t>
      </w:r>
      <w:r>
        <w:rPr>
          <w:lang w:eastAsia="en-US"/>
        </w:rPr>
        <w:t>igure 3.</w:t>
      </w:r>
      <w:ins w:id="3003" w:author="tomasrodrigues@ua.pt" w:date="2017-08-03T15:25:00Z">
        <w:r w:rsidR="005A5DE0">
          <w:rPr>
            <w:lang w:eastAsia="en-US"/>
          </w:rPr>
          <w:t>6</w:t>
        </w:r>
      </w:ins>
      <w:del w:id="3004" w:author="tomasrodrigues@ua.pt" w:date="2017-08-03T15:25:00Z">
        <w:r w:rsidDel="005A5DE0">
          <w:rPr>
            <w:lang w:eastAsia="en-US"/>
          </w:rPr>
          <w:delText>5</w:delText>
        </w:r>
      </w:del>
      <w:r>
        <w:rPr>
          <w:lang w:eastAsia="en-US"/>
        </w:rPr>
        <w:t xml:space="preserve"> shows the use-cases referent to the backend/management.</w:t>
      </w:r>
    </w:p>
    <w:p w14:paraId="3223AA37" w14:textId="77777777" w:rsidR="007A22EC" w:rsidRPr="0039137F" w:rsidRDefault="007A22EC" w:rsidP="0039137F">
      <w:pPr>
        <w:rPr>
          <w:lang w:eastAsia="en-US"/>
        </w:rPr>
      </w:pPr>
    </w:p>
    <w:p w14:paraId="1D45D6D3" w14:textId="77777777" w:rsidR="00973A73" w:rsidRPr="00D32FC4" w:rsidRDefault="00C1128C" w:rsidP="00E81E7E">
      <w:pPr>
        <w:pStyle w:val="Cabealho3"/>
      </w:pPr>
      <w:r w:rsidRPr="00D32FC4">
        <w:tab/>
      </w:r>
      <w:bookmarkStart w:id="3005" w:name="Ref3_5"/>
      <w:bookmarkStart w:id="3006" w:name="_Toc491797503"/>
      <w:r w:rsidR="000D781C" w:rsidRPr="00D32FC4">
        <w:t>ArQoS Pocket Solution Architecture</w:t>
      </w:r>
      <w:bookmarkEnd w:id="3005"/>
      <w:bookmarkEnd w:id="3006"/>
    </w:p>
    <w:p w14:paraId="1B4F2423" w14:textId="77777777" w:rsidR="009A5F6C" w:rsidRDefault="00233C9D" w:rsidP="00A12A7D">
      <w:r w:rsidRPr="00D32FC4">
        <w:t xml:space="preserve">   </w:t>
      </w:r>
      <w:commentRangeStart w:id="3007"/>
      <w:r w:rsidRPr="00D32FC4">
        <w:t xml:space="preserve">ArQoS global </w:t>
      </w:r>
      <w:r w:rsidR="00182D38">
        <w:t>product</w:t>
      </w:r>
      <w:r w:rsidR="00783DF2">
        <w:t xml:space="preserve">, </w:t>
      </w:r>
      <w:del w:id="3008" w:author="tomasrodrigues@ua.pt" w:date="2017-08-03T15:58:00Z">
        <w:r w:rsidR="00783DF2" w:rsidDel="00AC292E">
          <w:delText xml:space="preserve">which </w:delText>
        </w:r>
      </w:del>
      <w:ins w:id="3009" w:author="tomasrodrigues@ua.pt" w:date="2017-08-03T15:58:00Z">
        <w:r w:rsidR="00AC292E">
          <w:t xml:space="preserve">whose </w:t>
        </w:r>
      </w:ins>
      <w:r w:rsidR="00783DF2">
        <w:t xml:space="preserve">architecture is depicted in </w:t>
      </w:r>
      <w:r w:rsidR="00E63518">
        <w:t>the figure 3.</w:t>
      </w:r>
      <w:ins w:id="3010" w:author="tomasrodrigues@ua.pt" w:date="2017-08-03T15:56:00Z">
        <w:r w:rsidR="00AC292E">
          <w:t>7</w:t>
        </w:r>
      </w:ins>
      <w:del w:id="3011" w:author="tomasrodrigues@ua.pt" w:date="2017-08-03T15:56:00Z">
        <w:r w:rsidR="00E63518" w:rsidDel="00AC292E">
          <w:delText>6</w:delText>
        </w:r>
      </w:del>
      <w:r w:rsidR="00783DF2">
        <w:t>,</w:t>
      </w:r>
      <w:r w:rsidR="00182D38">
        <w:t xml:space="preserve"> </w:t>
      </w:r>
      <w:del w:id="3012" w:author="tomasrodrigues@ua.pt" w:date="2017-08-03T15:58:00Z">
        <w:r w:rsidR="00182D38" w:rsidDel="00AC292E">
          <w:delText xml:space="preserve">act </w:delText>
        </w:r>
      </w:del>
      <w:ins w:id="3013" w:author="tomasrodrigues@ua.pt" w:date="2017-08-03T15:58:00Z">
        <w:r w:rsidR="00AC292E">
          <w:t xml:space="preserve">is used </w:t>
        </w:r>
      </w:ins>
      <w:r w:rsidR="00182D38">
        <w:t xml:space="preserve">all over the world </w:t>
      </w:r>
      <w:r w:rsidRPr="00D32FC4">
        <w:t xml:space="preserve">measuring QoS data information from probing </w:t>
      </w:r>
      <w:r w:rsidR="00781807" w:rsidRPr="00D32FC4">
        <w:t>equipment’s</w:t>
      </w:r>
      <w:r w:rsidRPr="00D32FC4">
        <w:t xml:space="preserve"> (mobile</w:t>
      </w:r>
      <w:ins w:id="3014" w:author="tomasrodrigues@ua.pt" w:date="2017-08-03T15:58:00Z">
        <w:r w:rsidR="00AC292E">
          <w:t xml:space="preserve"> </w:t>
        </w:r>
      </w:ins>
      <w:del w:id="3015" w:author="tomasrodrigues@ua.pt" w:date="2017-08-03T15:58:00Z">
        <w:r w:rsidRPr="00D32FC4" w:rsidDel="00AC292E">
          <w:delText xml:space="preserve"> probes installed in mobile kits </w:delText>
        </w:r>
      </w:del>
      <w:r w:rsidRPr="00D32FC4">
        <w:t xml:space="preserve">and fixed probes). </w:t>
      </w:r>
      <w:del w:id="3016" w:author="tomasrodrigues@ua.pt" w:date="2017-08-03T15:58:00Z">
        <w:r w:rsidRPr="00D32FC4" w:rsidDel="00AC292E">
          <w:delText xml:space="preserve">After this dissertation and </w:delText>
        </w:r>
        <w:r w:rsidR="00781807" w:rsidRPr="00D32FC4" w:rsidDel="00AC292E">
          <w:delText>project,</w:delText>
        </w:r>
        <w:r w:rsidRPr="00D32FC4" w:rsidDel="00AC292E">
          <w:delText xml:space="preserve"> we hope that these da</w:delText>
        </w:r>
        <w:r w:rsidR="00AE1505" w:rsidRPr="00D32FC4" w:rsidDel="00AC292E">
          <w:delText>ta</w:delText>
        </w:r>
        <w:r w:rsidR="00E63518" w:rsidDel="00AC292E">
          <w:delText>,</w:delText>
        </w:r>
        <w:r w:rsidR="00AE1505" w:rsidRPr="00D32FC4" w:rsidDel="00AC292E">
          <w:delText xml:space="preserve"> also come from ArQoS Pocket. </w:delText>
        </w:r>
      </w:del>
      <w:r w:rsidRPr="00D32FC4">
        <w:t xml:space="preserve">All data </w:t>
      </w:r>
      <w:r w:rsidR="00AE1505" w:rsidRPr="00D32FC4">
        <w:t>is</w:t>
      </w:r>
      <w:r w:rsidRPr="00D32FC4">
        <w:t xml:space="preserve"> </w:t>
      </w:r>
      <w:r w:rsidR="00AE1505" w:rsidRPr="00D32FC4">
        <w:t xml:space="preserve">gathered, </w:t>
      </w:r>
      <w:r w:rsidR="009C2A77">
        <w:t>parsed</w:t>
      </w:r>
      <w:r w:rsidRPr="00D32FC4">
        <w:t xml:space="preserve"> and analyzed</w:t>
      </w:r>
      <w:r w:rsidR="00AE1505" w:rsidRPr="00D32FC4">
        <w:t xml:space="preserve"> in </w:t>
      </w:r>
      <w:r w:rsidR="009A0028">
        <w:t xml:space="preserve">the </w:t>
      </w:r>
      <w:r w:rsidR="00AE1505" w:rsidRPr="00D32FC4">
        <w:t>management server</w:t>
      </w:r>
      <w:r w:rsidR="009A0028">
        <w:t>,</w:t>
      </w:r>
      <w:r w:rsidR="00AE1505" w:rsidRPr="00D32FC4">
        <w:t xml:space="preserve"> to improve user quality of service and experience with operator’s services.</w:t>
      </w:r>
    </w:p>
    <w:p w14:paraId="462A1121" w14:textId="77777777" w:rsidR="00E63518" w:rsidRDefault="00E63518" w:rsidP="00A12A7D">
      <w:r>
        <w:t xml:space="preserve">   The ArQoS pocket probes support various mobile networks technologies such as, GSM, GPRS, UMTS, HSDPA, HSUPA, HSPA+, LTE and Wi-Fi complementing</w:t>
      </w:r>
      <w:r w:rsidR="0094586B">
        <w:t xml:space="preserve"> the ArQoS NG probes with continuous tests to infer the network performance and availability. Contrary to the</w:t>
      </w:r>
      <w:ins w:id="3017" w:author="tomasrodrigues@ua.pt" w:date="2017-08-03T15:59:00Z">
        <w:r w:rsidR="00AC292E">
          <w:t xml:space="preserve"> automated and centrally-managed</w:t>
        </w:r>
      </w:ins>
      <w:r w:rsidR="0094586B">
        <w:t xml:space="preserve"> NG probes, pocket probes have a user-friendly UI that allows the users to </w:t>
      </w:r>
      <w:r w:rsidR="0094586B">
        <w:lastRenderedPageBreak/>
        <w:t>see the results of tests done in order to troubleshoot possible problems or to monitor the services QoS.</w:t>
      </w:r>
      <w:commentRangeEnd w:id="3007"/>
      <w:r w:rsidR="009000A0">
        <w:rPr>
          <w:rStyle w:val="Refdecomentrio"/>
        </w:rPr>
        <w:commentReference w:id="3007"/>
      </w:r>
    </w:p>
    <w:p w14:paraId="56E00497" w14:textId="77777777" w:rsidR="0094586B" w:rsidRDefault="0094586B" w:rsidP="00A12A7D">
      <w:r>
        <w:t xml:space="preserve">   The communication with the management system will </w:t>
      </w:r>
      <w:r w:rsidR="00032837">
        <w:t>allow</w:t>
      </w:r>
      <w:r>
        <w:t xml:space="preserve"> the probes discovery, the delivery of all the probes results, the scheduling of tests and to configure all probes remotely.</w:t>
      </w:r>
      <w:r w:rsidR="00032837">
        <w:t xml:space="preserve"> Furthermore, it should be possible to request the probe’s state, hardware information</w:t>
      </w:r>
      <w:r w:rsidR="00814DAF">
        <w:t>,</w:t>
      </w:r>
      <w:r w:rsidR="00032837">
        <w:t xml:space="preserve"> the </w:t>
      </w:r>
      <w:r w:rsidR="00814DAF">
        <w:t xml:space="preserve">probes </w:t>
      </w:r>
      <w:r w:rsidR="00032837">
        <w:t xml:space="preserve">occupation </w:t>
      </w:r>
      <w:r w:rsidR="00814DAF">
        <w:t>between two dates</w:t>
      </w:r>
      <w:r w:rsidR="00032837">
        <w:t>, among other requests.</w:t>
      </w:r>
    </w:p>
    <w:p w14:paraId="6B1CFA62" w14:textId="5337FE30" w:rsidR="0099699E" w:rsidDel="001F3A1B" w:rsidRDefault="0099699E" w:rsidP="00A12A7D">
      <w:pPr>
        <w:rPr>
          <w:del w:id="3018" w:author="tomasrodrigues@ua.pt" w:date="2017-08-29T17:21:00Z"/>
        </w:rPr>
      </w:pPr>
      <w:del w:id="3019" w:author="tomasrodrigues@ua.pt" w:date="2017-08-29T17:21:00Z">
        <w:r w:rsidDel="001F3A1B">
          <w:delText xml:space="preserve">   </w:delText>
        </w:r>
        <w:r w:rsidR="00EA1653" w:rsidDel="001F3A1B">
          <w:rPr>
            <w:lang w:eastAsia="en-US"/>
          </w:rPr>
          <w:delText>F</w:delText>
        </w:r>
        <w:r w:rsidDel="001F3A1B">
          <w:rPr>
            <w:lang w:eastAsia="en-US"/>
          </w:rPr>
          <w:delText>igure 3.</w:delText>
        </w:r>
      </w:del>
      <w:del w:id="3020" w:author="tomasrodrigues@ua.pt" w:date="2017-08-03T15:25:00Z">
        <w:r w:rsidDel="005A5DE0">
          <w:rPr>
            <w:lang w:eastAsia="en-US"/>
          </w:rPr>
          <w:delText>6</w:delText>
        </w:r>
      </w:del>
      <w:del w:id="3021" w:author="tomasrodrigues@ua.pt" w:date="2017-08-29T17:21:00Z">
        <w:r w:rsidDel="001F3A1B">
          <w:rPr>
            <w:lang w:eastAsia="en-US"/>
          </w:rPr>
          <w:delText xml:space="preserve">, shows the architecture particularly from the </w:delText>
        </w:r>
        <w:r w:rsidRPr="00AF282F" w:rsidDel="001F3A1B">
          <w:rPr>
            <w:lang w:eastAsia="en-US"/>
          </w:rPr>
          <w:delText>ArQoS Pocket</w:delText>
        </w:r>
        <w:r w:rsidRPr="00D32FC4" w:rsidDel="001F3A1B">
          <w:rPr>
            <w:lang w:eastAsia="en-US"/>
          </w:rPr>
          <w:delText xml:space="preserve"> solution</w:delText>
        </w:r>
        <w:r w:rsidDel="001F3A1B">
          <w:rPr>
            <w:lang w:eastAsia="en-US"/>
          </w:rPr>
          <w:delText>.</w:delText>
        </w:r>
      </w:del>
      <w:del w:id="3022" w:author="tomasrodrigues@ua.pt" w:date="2017-08-03T15:59:00Z">
        <w:r w:rsidDel="00AC292E">
          <w:rPr>
            <w:lang w:eastAsia="en-US"/>
          </w:rPr>
          <w:delText xml:space="preserve"> </w:delText>
        </w:r>
      </w:del>
      <w:del w:id="3023" w:author="tomasrodrigues@ua.pt" w:date="2017-08-29T17:21:00Z">
        <w:r w:rsidDel="001F3A1B">
          <w:rPr>
            <w:lang w:eastAsia="en-US"/>
          </w:rPr>
          <w:delText xml:space="preserve"> T</w:delText>
        </w:r>
        <w:r w:rsidRPr="00D32FC4" w:rsidDel="001F3A1B">
          <w:rPr>
            <w:lang w:eastAsia="en-US"/>
          </w:rPr>
          <w:delText xml:space="preserve">he </w:delText>
        </w:r>
        <w:r w:rsidDel="001F3A1B">
          <w:rPr>
            <w:lang w:eastAsia="en-US"/>
          </w:rPr>
          <w:delText xml:space="preserve">Android </w:delText>
        </w:r>
        <w:r w:rsidRPr="00D32FC4" w:rsidDel="001F3A1B">
          <w:rPr>
            <w:lang w:eastAsia="en-US"/>
          </w:rPr>
          <w:delText>application is divided in</w:delText>
        </w:r>
        <w:r w:rsidDel="001F3A1B">
          <w:rPr>
            <w:lang w:eastAsia="en-US"/>
          </w:rPr>
          <w:delText>to</w:delText>
        </w:r>
        <w:r w:rsidRPr="00D32FC4" w:rsidDel="001F3A1B">
          <w:rPr>
            <w:lang w:eastAsia="en-US"/>
          </w:rPr>
          <w:delText xml:space="preserve"> 3 main packages: app, core and persistence. The first one contains all the code referent </w:delText>
        </w:r>
        <w:r w:rsidDel="001F3A1B">
          <w:rPr>
            <w:lang w:eastAsia="en-US"/>
          </w:rPr>
          <w:delText>to Android activities, fragment’</w:delText>
        </w:r>
        <w:r w:rsidRPr="00D32FC4" w:rsidDel="001F3A1B">
          <w:rPr>
            <w:lang w:eastAsia="en-US"/>
          </w:rPr>
          <w:delText>s logic and manages all the animations and transitions in the user interface.</w:delText>
        </w:r>
      </w:del>
    </w:p>
    <w:p w14:paraId="51BE6029" w14:textId="77777777" w:rsidR="009C2A77" w:rsidRPr="00D32FC4" w:rsidRDefault="000F3955" w:rsidP="000F3955">
      <w:pPr>
        <w:jc w:val="center"/>
      </w:pPr>
      <w:r>
        <w:rPr>
          <w:noProof/>
          <w:lang w:val="pt-PT"/>
        </w:rPr>
        <w:drawing>
          <wp:inline distT="0" distB="0" distL="0" distR="0" wp14:anchorId="6F267012" wp14:editId="510DA3F2">
            <wp:extent cx="3582870" cy="3236569"/>
            <wp:effectExtent l="1905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3581934" cy="3235723"/>
                    </a:xfrm>
                    <a:prstGeom prst="rect">
                      <a:avLst/>
                    </a:prstGeom>
                    <a:noFill/>
                    <a:ln w="9525">
                      <a:noFill/>
                      <a:miter lim="800000"/>
                      <a:headEnd/>
                      <a:tailEnd/>
                    </a:ln>
                  </pic:spPr>
                </pic:pic>
              </a:graphicData>
            </a:graphic>
          </wp:inline>
        </w:drawing>
      </w:r>
    </w:p>
    <w:p w14:paraId="0F7BE7BA" w14:textId="192DA7B9" w:rsidR="007A69AF" w:rsidRPr="0099699E" w:rsidRDefault="00263EAD" w:rsidP="0099699E">
      <w:pPr>
        <w:pStyle w:val="Legenda"/>
        <w:ind w:left="0"/>
        <w:jc w:val="center"/>
        <w:rPr>
          <w:lang w:val="en-US"/>
        </w:rPr>
      </w:pPr>
      <w:bookmarkStart w:id="3024" w:name="_Toc489744292"/>
      <w:r w:rsidRPr="00D32FC4">
        <w:rPr>
          <w:lang w:val="en-US"/>
        </w:rPr>
        <w:t xml:space="preserve">Figure </w:t>
      </w:r>
      <w:ins w:id="3025"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3026"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027" w:author="tomasrodrigues@ua.pt" w:date="2017-08-30T16:03:00Z">
        <w:r w:rsidR="00725F1B">
          <w:rPr>
            <w:noProof/>
            <w:lang w:val="en-US"/>
          </w:rPr>
          <w:t>7</w:t>
        </w:r>
      </w:ins>
      <w:ins w:id="3028" w:author="tomasrodrigues@ua.pt" w:date="2017-08-03T17:53:00Z">
        <w:r w:rsidR="00DF060B">
          <w:rPr>
            <w:lang w:val="en-US"/>
          </w:rPr>
          <w:fldChar w:fldCharType="end"/>
        </w:r>
      </w:ins>
      <w:del w:id="3029"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6</w:delText>
        </w:r>
        <w:r w:rsidR="00021318" w:rsidDel="005A5DE0">
          <w:rPr>
            <w:lang w:val="en-US"/>
          </w:rPr>
          <w:fldChar w:fldCharType="end"/>
        </w:r>
      </w:del>
      <w:r w:rsidRPr="00D32FC4">
        <w:rPr>
          <w:lang w:val="en-US"/>
        </w:rPr>
        <w:t xml:space="preserve"> - ArQoS architecture diagram</w:t>
      </w:r>
      <w:bookmarkEnd w:id="3024"/>
    </w:p>
    <w:p w14:paraId="586F6BB2" w14:textId="33FAFE71" w:rsidR="001F3A1B" w:rsidRDefault="001F3A1B">
      <w:pPr>
        <w:rPr>
          <w:ins w:id="3030" w:author="tomasrodrigues@ua.pt" w:date="2017-08-29T17:21:00Z"/>
        </w:rPr>
      </w:pPr>
      <w:ins w:id="3031" w:author="tomasrodrigues@ua.pt" w:date="2017-08-29T17:21:00Z">
        <w:r>
          <w:t xml:space="preserve">   </w:t>
        </w:r>
        <w:commentRangeStart w:id="3032"/>
        <w:r>
          <w:rPr>
            <w:lang w:eastAsia="en-US"/>
          </w:rPr>
          <w:t xml:space="preserve">Figure 3.8, shows the architecture particularly from the </w:t>
        </w:r>
        <w:r w:rsidRPr="00AF282F">
          <w:rPr>
            <w:lang w:eastAsia="en-US"/>
          </w:rPr>
          <w:t>ArQoS Pocket</w:t>
        </w:r>
        <w:r w:rsidRPr="00D32FC4">
          <w:rPr>
            <w:lang w:eastAsia="en-US"/>
          </w:rPr>
          <w:t xml:space="preserve"> solution</w:t>
        </w:r>
        <w:r>
          <w:rPr>
            <w:lang w:eastAsia="en-US"/>
          </w:rPr>
          <w:t>. T</w:t>
        </w:r>
        <w:r w:rsidRPr="00D32FC4">
          <w:rPr>
            <w:lang w:eastAsia="en-US"/>
          </w:rPr>
          <w:t xml:space="preserve">he </w:t>
        </w:r>
        <w:r>
          <w:rPr>
            <w:lang w:eastAsia="en-US"/>
          </w:rPr>
          <w:t xml:space="preserve">Android </w:t>
        </w:r>
        <w:r w:rsidRPr="00D32FC4">
          <w:rPr>
            <w:lang w:eastAsia="en-US"/>
          </w:rPr>
          <w:t>application is divided in</w:t>
        </w:r>
        <w:r>
          <w:rPr>
            <w:lang w:eastAsia="en-US"/>
          </w:rPr>
          <w:t>to</w:t>
        </w:r>
        <w:r w:rsidRPr="00D32FC4">
          <w:rPr>
            <w:lang w:eastAsia="en-US"/>
          </w:rPr>
          <w:t xml:space="preserve"> 3 main packages: app, core and persistence. The first one contains all the code referent </w:t>
        </w:r>
        <w:r>
          <w:rPr>
            <w:lang w:eastAsia="en-US"/>
          </w:rPr>
          <w:t>to Android activities, fragment’</w:t>
        </w:r>
        <w:r w:rsidRPr="00D32FC4">
          <w:rPr>
            <w:lang w:eastAsia="en-US"/>
          </w:rPr>
          <w:t>s logic and manages all the animations and transitions in the user interface.</w:t>
        </w:r>
        <w:commentRangeEnd w:id="3032"/>
        <w:r>
          <w:rPr>
            <w:rStyle w:val="Refdecomentrio"/>
          </w:rPr>
          <w:commentReference w:id="3032"/>
        </w:r>
      </w:ins>
    </w:p>
    <w:p w14:paraId="1F759474" w14:textId="28A4E199" w:rsidR="00CB4E0F" w:rsidRPr="00D32FC4" w:rsidRDefault="007A69AF" w:rsidP="0099699E">
      <w:pPr>
        <w:rPr>
          <w:lang w:eastAsia="en-US"/>
        </w:rPr>
      </w:pPr>
      <w:r w:rsidRPr="00D32FC4">
        <w:rPr>
          <w:lang w:eastAsia="en-US"/>
        </w:rPr>
        <w:t xml:space="preserve">   </w:t>
      </w:r>
      <w:r w:rsidR="00C216A8" w:rsidRPr="00D32FC4">
        <w:rPr>
          <w:lang w:eastAsia="en-US"/>
        </w:rPr>
        <w:t>The core has all the code</w:t>
      </w:r>
      <w:r w:rsidR="009C2A77">
        <w:rPr>
          <w:lang w:eastAsia="en-US"/>
        </w:rPr>
        <w:t xml:space="preserve"> logic</w:t>
      </w:r>
      <w:r w:rsidR="00C216A8" w:rsidRPr="00D32FC4">
        <w:rPr>
          <w:lang w:eastAsia="en-US"/>
        </w:rPr>
        <w:t xml:space="preserve"> that is needed </w:t>
      </w:r>
      <w:r w:rsidR="009C2A77">
        <w:rPr>
          <w:lang w:eastAsia="en-US"/>
        </w:rPr>
        <w:t>without</w:t>
      </w:r>
      <w:r w:rsidR="00C216A8" w:rsidRPr="00D32FC4">
        <w:rPr>
          <w:lang w:eastAsia="en-US"/>
        </w:rPr>
        <w:t xml:space="preserve"> affect</w:t>
      </w:r>
      <w:r w:rsidR="009C2A77">
        <w:rPr>
          <w:lang w:eastAsia="en-US"/>
        </w:rPr>
        <w:t>ing</w:t>
      </w:r>
      <w:r w:rsidR="00C216A8" w:rsidRPr="00D32FC4">
        <w:rPr>
          <w:lang w:eastAsia="en-US"/>
        </w:rPr>
        <w:t xml:space="preserve"> the UI directly, for example, retrieving mobile</w:t>
      </w:r>
      <w:r w:rsidR="009C2A77">
        <w:rPr>
          <w:lang w:eastAsia="en-US"/>
        </w:rPr>
        <w:t xml:space="preserve"> or Wi-Fi</w:t>
      </w:r>
      <w:r w:rsidR="00C216A8" w:rsidRPr="00D32FC4">
        <w:rPr>
          <w:lang w:eastAsia="en-US"/>
        </w:rPr>
        <w:t xml:space="preserve"> network parameters</w:t>
      </w:r>
      <w:r w:rsidR="009C2A77">
        <w:rPr>
          <w:lang w:eastAsia="en-US"/>
        </w:rPr>
        <w:t xml:space="preserve"> from Android internal classes</w:t>
      </w:r>
      <w:r w:rsidR="00C216A8" w:rsidRPr="00D32FC4">
        <w:rPr>
          <w:lang w:eastAsia="en-US"/>
        </w:rPr>
        <w:t xml:space="preserve"> on the various technologies and finally, the “persisten</w:t>
      </w:r>
      <w:r w:rsidR="00C144CA" w:rsidRPr="00D32FC4">
        <w:rPr>
          <w:lang w:eastAsia="en-US"/>
        </w:rPr>
        <w:t xml:space="preserve">ce” package is related to the </w:t>
      </w:r>
      <w:r w:rsidR="00C216A8" w:rsidRPr="00D32FC4">
        <w:rPr>
          <w:lang w:eastAsia="en-US"/>
        </w:rPr>
        <w:t>SQL</w:t>
      </w:r>
      <w:r w:rsidR="00C144CA" w:rsidRPr="00D32FC4">
        <w:rPr>
          <w:lang w:eastAsia="en-US"/>
        </w:rPr>
        <w:t>ite</w:t>
      </w:r>
      <w:r w:rsidR="00C216A8" w:rsidRPr="00D32FC4">
        <w:rPr>
          <w:lang w:eastAsia="en-US"/>
        </w:rPr>
        <w:t xml:space="preserve"> database</w:t>
      </w:r>
      <w:ins w:id="3033" w:author="tomasrodrigues@ua.pt" w:date="2017-08-06T00:06:00Z">
        <w:r w:rsidR="00B4582E">
          <w:rPr>
            <w:lang w:eastAsia="en-US"/>
          </w:rPr>
          <w:t xml:space="preserve"> </w:t>
        </w:r>
        <w:r w:rsidR="00B4582E">
          <w:rPr>
            <w:lang w:eastAsia="en-US"/>
          </w:rPr>
          <w:fldChar w:fldCharType="begin"/>
        </w:r>
        <w:r w:rsidR="00B4582E">
          <w:rPr>
            <w:lang w:eastAsia="en-US"/>
          </w:rPr>
          <w:instrText xml:space="preserve"> HYPERLINK  \l "Ref83" </w:instrText>
        </w:r>
        <w:r w:rsidR="00B4582E">
          <w:rPr>
            <w:lang w:eastAsia="en-US"/>
          </w:rPr>
          <w:fldChar w:fldCharType="separate"/>
        </w:r>
        <w:r w:rsidR="00B4582E" w:rsidRPr="00B4582E">
          <w:rPr>
            <w:rStyle w:val="Hiperligao"/>
            <w:lang w:eastAsia="en-US"/>
          </w:rPr>
          <w:t>[83]</w:t>
        </w:r>
        <w:r w:rsidR="00B4582E">
          <w:rPr>
            <w:lang w:eastAsia="en-US"/>
          </w:rPr>
          <w:fldChar w:fldCharType="end"/>
        </w:r>
      </w:ins>
      <w:r w:rsidR="00C216A8" w:rsidRPr="00D32FC4">
        <w:rPr>
          <w:lang w:eastAsia="en-US"/>
        </w:rPr>
        <w:t xml:space="preserve"> that we can see in figure </w:t>
      </w:r>
      <w:ins w:id="3034" w:author="tomasrodrigues@ua.pt" w:date="2017-08-03T16:00:00Z">
        <w:r w:rsidR="009000A0">
          <w:rPr>
            <w:lang w:eastAsia="en-US"/>
          </w:rPr>
          <w:t>4.1</w:t>
        </w:r>
      </w:ins>
      <w:del w:id="3035" w:author="tomasrodrigues@ua.pt" w:date="2017-08-03T16:00:00Z">
        <w:r w:rsidR="00E63518" w:rsidDel="009000A0">
          <w:rPr>
            <w:lang w:eastAsia="en-US"/>
          </w:rPr>
          <w:delText>3.</w:delText>
        </w:r>
      </w:del>
      <w:del w:id="3036" w:author="tomasrodrigues@ua.pt" w:date="2017-08-03T15:25:00Z">
        <w:r w:rsidR="00E63518" w:rsidDel="005A5DE0">
          <w:rPr>
            <w:lang w:eastAsia="en-US"/>
          </w:rPr>
          <w:delText>7</w:delText>
        </w:r>
      </w:del>
      <w:r w:rsidRPr="00D32FC4">
        <w:rPr>
          <w:lang w:eastAsia="en-US"/>
        </w:rPr>
        <w:t xml:space="preserve">. This database contains all the anomalies detected </w:t>
      </w:r>
      <w:r w:rsidR="008E2426">
        <w:rPr>
          <w:lang w:eastAsia="en-US"/>
        </w:rPr>
        <w:t>on</w:t>
      </w:r>
      <w:r w:rsidRPr="00D32FC4">
        <w:rPr>
          <w:lang w:eastAsia="en-US"/>
        </w:rPr>
        <w:t xml:space="preserve"> the network, radiologs (mobile network information), scanlogs (Wi-Fi network information) and test/tasks results that will be after </w:t>
      </w:r>
      <w:r w:rsidR="009C2A77">
        <w:rPr>
          <w:lang w:eastAsia="en-US"/>
        </w:rPr>
        <w:t>sent</w:t>
      </w:r>
      <w:r w:rsidRPr="00D32FC4">
        <w:rPr>
          <w:lang w:eastAsia="en-US"/>
        </w:rPr>
        <w:t xml:space="preserve"> to the management system via REST.</w:t>
      </w:r>
    </w:p>
    <w:p w14:paraId="7CCCDD5C" w14:textId="77777777" w:rsidR="00C216A8" w:rsidRPr="00D32FC4" w:rsidRDefault="00814DAF" w:rsidP="00032837">
      <w:pPr>
        <w:keepNext/>
        <w:jc w:val="center"/>
      </w:pPr>
      <w:r>
        <w:rPr>
          <w:noProof/>
          <w:lang w:val="pt-PT"/>
        </w:rPr>
        <w:lastRenderedPageBreak/>
        <w:drawing>
          <wp:inline distT="0" distB="0" distL="0" distR="0" wp14:anchorId="77ABA16C" wp14:editId="1357562E">
            <wp:extent cx="5235574" cy="2719450"/>
            <wp:effectExtent l="0" t="0" r="0" b="0"/>
            <wp:docPr id="35" name="Imagem 35" descr="C:\Users\reytm\AppData\Local\Microsoft\Windows\INetCache\Content.Word\ArQoS 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eytm\AppData\Local\Microsoft\Windows\INetCache\Content.Word\ArQoS Architecture Diagr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6326" cy="2735423"/>
                    </a:xfrm>
                    <a:prstGeom prst="rect">
                      <a:avLst/>
                    </a:prstGeom>
                    <a:noFill/>
                    <a:ln>
                      <a:noFill/>
                    </a:ln>
                  </pic:spPr>
                </pic:pic>
              </a:graphicData>
            </a:graphic>
          </wp:inline>
        </w:drawing>
      </w:r>
    </w:p>
    <w:p w14:paraId="5A550D9A" w14:textId="78DDA2FD" w:rsidR="00AE1505" w:rsidRDefault="00C216A8" w:rsidP="00C216A8">
      <w:pPr>
        <w:pStyle w:val="Legenda"/>
        <w:jc w:val="center"/>
        <w:rPr>
          <w:lang w:val="en-US"/>
        </w:rPr>
      </w:pPr>
      <w:bookmarkStart w:id="3037" w:name="_Toc489744293"/>
      <w:r w:rsidRPr="00D32FC4">
        <w:rPr>
          <w:lang w:val="en-US"/>
        </w:rPr>
        <w:t xml:space="preserve">Figure </w:t>
      </w:r>
      <w:ins w:id="3038"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3</w:t>
      </w:r>
      <w:ins w:id="3039"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040" w:author="tomasrodrigues@ua.pt" w:date="2017-08-30T16:03:00Z">
        <w:r w:rsidR="00725F1B">
          <w:rPr>
            <w:noProof/>
            <w:lang w:val="en-US"/>
          </w:rPr>
          <w:t>8</w:t>
        </w:r>
      </w:ins>
      <w:ins w:id="3041" w:author="tomasrodrigues@ua.pt" w:date="2017-08-03T17:53:00Z">
        <w:r w:rsidR="00DF060B">
          <w:rPr>
            <w:lang w:val="en-US"/>
          </w:rPr>
          <w:fldChar w:fldCharType="end"/>
        </w:r>
      </w:ins>
      <w:del w:id="3042"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7</w:delText>
        </w:r>
        <w:r w:rsidR="00021318" w:rsidDel="005A5DE0">
          <w:rPr>
            <w:lang w:val="en-US"/>
          </w:rPr>
          <w:fldChar w:fldCharType="end"/>
        </w:r>
      </w:del>
      <w:r w:rsidRPr="00D32FC4">
        <w:rPr>
          <w:lang w:val="en-US"/>
        </w:rPr>
        <w:t xml:space="preserve"> - ArQoS Pocket architecture diagram</w:t>
      </w:r>
      <w:bookmarkEnd w:id="3037"/>
    </w:p>
    <w:p w14:paraId="0BF7BE77" w14:textId="77777777" w:rsidR="00737341" w:rsidRPr="00737341" w:rsidRDefault="00737341" w:rsidP="00737341">
      <w:pPr>
        <w:pStyle w:val="Cabealho6"/>
        <w:rPr>
          <w:lang w:eastAsia="en-US"/>
        </w:rPr>
      </w:pPr>
    </w:p>
    <w:p w14:paraId="3A5295D3" w14:textId="77777777" w:rsidR="00772DB3" w:rsidRPr="00D32FC4" w:rsidRDefault="003C0DC4" w:rsidP="003274F3">
      <w:r w:rsidRPr="00D32FC4">
        <w:t xml:space="preserve">   </w:t>
      </w:r>
      <w:commentRangeStart w:id="3043"/>
      <w:r w:rsidRPr="00D32FC4">
        <w:t xml:space="preserve">The </w:t>
      </w:r>
      <w:r w:rsidR="003274F3">
        <w:t xml:space="preserve">database </w:t>
      </w:r>
      <w:del w:id="3044" w:author="tomasrodrigues@ua.pt" w:date="2017-08-03T16:00:00Z">
        <w:r w:rsidR="003274F3" w:rsidDel="009000A0">
          <w:delText xml:space="preserve">should </w:delText>
        </w:r>
        <w:r w:rsidR="00EA1653" w:rsidDel="009000A0">
          <w:delText>have</w:delText>
        </w:r>
      </w:del>
      <w:ins w:id="3045" w:author="tomasrodrigues@ua.pt" w:date="2017-08-03T16:00:00Z">
        <w:r w:rsidR="009000A0">
          <w:t>has</w:t>
        </w:r>
      </w:ins>
      <w:r w:rsidRPr="00D32FC4">
        <w:t xml:space="preserve"> support for tests</w:t>
      </w:r>
      <w:r w:rsidR="003274F3">
        <w:t xml:space="preserve">, </w:t>
      </w:r>
      <w:del w:id="3046" w:author="tomasrodrigues@ua.pt" w:date="2017-08-03T16:00:00Z">
        <w:r w:rsidR="003274F3" w:rsidDel="009000A0">
          <w:delText xml:space="preserve">tasks, </w:delText>
        </w:r>
      </w:del>
      <w:r w:rsidR="003274F3">
        <w:t>anomalies</w:t>
      </w:r>
      <w:ins w:id="3047" w:author="tomasrodrigues@ua.pt" w:date="2017-08-03T16:00:00Z">
        <w:r w:rsidR="009000A0">
          <w:t xml:space="preserve">, </w:t>
        </w:r>
      </w:ins>
      <w:del w:id="3048" w:author="tomasrodrigues@ua.pt" w:date="2017-08-03T16:00:00Z">
        <w:r w:rsidR="003274F3" w:rsidDel="009000A0">
          <w:delText xml:space="preserve"> and </w:delText>
        </w:r>
      </w:del>
      <w:r w:rsidR="003274F3">
        <w:t xml:space="preserve">radiologs </w:t>
      </w:r>
      <w:ins w:id="3049" w:author="tomasrodrigues@ua.pt" w:date="2017-08-03T16:01:00Z">
        <w:r w:rsidR="009000A0">
          <w:t xml:space="preserve">and test </w:t>
        </w:r>
      </w:ins>
      <w:r w:rsidR="003274F3">
        <w:t>results</w:t>
      </w:r>
      <w:r w:rsidRPr="00D32FC4">
        <w:t xml:space="preserve">. </w:t>
      </w:r>
      <w:r w:rsidR="003274F3">
        <w:t>T</w:t>
      </w:r>
      <w:r w:rsidRPr="00D32FC4">
        <w:t xml:space="preserve">ests </w:t>
      </w:r>
      <w:del w:id="3050" w:author="tomasrodrigues@ua.pt" w:date="2017-08-03T16:01:00Z">
        <w:r w:rsidR="003274F3" w:rsidDel="009000A0">
          <w:delText>must be</w:delText>
        </w:r>
      </w:del>
      <w:ins w:id="3051" w:author="tomasrodrigues@ua.pt" w:date="2017-08-03T16:01:00Z">
        <w:r w:rsidR="009000A0">
          <w:t>are</w:t>
        </w:r>
      </w:ins>
      <w:r w:rsidR="003274F3">
        <w:t xml:space="preserve"> distinguished in</w:t>
      </w:r>
      <w:r w:rsidRPr="00D32FC4">
        <w:t xml:space="preserve"> scheduled tests</w:t>
      </w:r>
      <w:r w:rsidR="003274F3">
        <w:t xml:space="preserve"> and on-demand tests</w:t>
      </w:r>
      <w:del w:id="3052" w:author="tomasrodrigues@ua.pt" w:date="2017-08-03T16:01:00Z">
        <w:r w:rsidR="003274F3" w:rsidDel="009000A0">
          <w:delText xml:space="preserve"> (pre</w:delText>
        </w:r>
        <w:r w:rsidR="00EA1653" w:rsidDel="009000A0">
          <w:delText>-</w:delText>
        </w:r>
        <w:r w:rsidR="003274F3" w:rsidDel="009000A0">
          <w:delText>configured)</w:delText>
        </w:r>
      </w:del>
      <w:r w:rsidRPr="00D32FC4">
        <w:t>.</w:t>
      </w:r>
      <w:r w:rsidR="003274F3">
        <w:t xml:space="preserve"> Also, it </w:t>
      </w:r>
      <w:del w:id="3053" w:author="tomasrodrigues@ua.pt" w:date="2017-08-03T16:01:00Z">
        <w:r w:rsidR="003274F3" w:rsidDel="009000A0">
          <w:delText>must be</w:delText>
        </w:r>
      </w:del>
      <w:ins w:id="3054" w:author="tomasrodrigues@ua.pt" w:date="2017-08-03T16:01:00Z">
        <w:r w:rsidR="009000A0">
          <w:t>is</w:t>
        </w:r>
      </w:ins>
      <w:r w:rsidR="003274F3">
        <w:t xml:space="preserve"> possible to cancel or update a test.</w:t>
      </w:r>
    </w:p>
    <w:p w14:paraId="0D4A9B25" w14:textId="18736A40" w:rsidR="00263EAD" w:rsidRPr="00D32FC4" w:rsidRDefault="00772DB3" w:rsidP="003C0DC4">
      <w:r w:rsidRPr="00D32FC4">
        <w:t xml:space="preserve">   </w:t>
      </w:r>
      <w:del w:id="3055" w:author="tomasrodrigues@ua.pt" w:date="2017-08-03T16:01:00Z">
        <w:r w:rsidRPr="00D32FC4" w:rsidDel="009000A0">
          <w:delText xml:space="preserve">Date </w:delText>
        </w:r>
      </w:del>
      <w:ins w:id="3056" w:author="tomasrodrigues@ua.pt" w:date="2017-08-03T16:01:00Z">
        <w:r w:rsidR="009000A0">
          <w:t>Scheduled</w:t>
        </w:r>
        <w:r w:rsidR="009000A0" w:rsidRPr="00D32FC4">
          <w:t xml:space="preserve"> </w:t>
        </w:r>
      </w:ins>
      <w:r w:rsidRPr="00D32FC4">
        <w:t xml:space="preserve">tests are </w:t>
      </w:r>
      <w:del w:id="3057" w:author="tomasrodrigues@ua.pt" w:date="2017-08-03T16:01:00Z">
        <w:r w:rsidRPr="00D32FC4" w:rsidDel="009000A0">
          <w:delText>scheduled tests</w:delText>
        </w:r>
      </w:del>
      <w:ins w:id="3058" w:author="tomasrodrigues@ua.pt" w:date="2017-08-03T16:01:00Z">
        <w:r w:rsidR="009000A0">
          <w:t>assigned</w:t>
        </w:r>
      </w:ins>
      <w:r w:rsidR="003C0DC4" w:rsidRPr="00D32FC4">
        <w:t xml:space="preserve"> </w:t>
      </w:r>
      <w:r w:rsidRPr="00D32FC4">
        <w:t>to a certain date that must be in the future to be valid</w:t>
      </w:r>
      <w:ins w:id="3059" w:author="tomasrodrigues@ua.pt" w:date="2017-08-03T16:01:00Z">
        <w:r w:rsidR="009000A0">
          <w:t>.</w:t>
        </w:r>
      </w:ins>
      <w:del w:id="3060" w:author="tomasrodrigues@ua.pt" w:date="2017-08-03T16:01:00Z">
        <w:r w:rsidRPr="00D32FC4" w:rsidDel="009000A0">
          <w:delText>, o</w:delText>
        </w:r>
      </w:del>
      <w:ins w:id="3061" w:author="tomasrodrigues@ua.pt" w:date="2017-08-03T16:01:00Z">
        <w:r w:rsidR="009000A0">
          <w:t xml:space="preserve"> O</w:t>
        </w:r>
      </w:ins>
      <w:r w:rsidRPr="00D32FC4">
        <w:t>therwise</w:t>
      </w:r>
      <w:r w:rsidR="00FD4EF9">
        <w:t>,</w:t>
      </w:r>
      <w:r w:rsidRPr="00D32FC4">
        <w:t xml:space="preserve"> it will be ignored by the database and not executed. An example of th</w:t>
      </w:r>
      <w:ins w:id="3062" w:author="tomasrodrigues@ua.pt" w:date="2017-08-03T16:02:00Z">
        <w:r w:rsidR="009000A0">
          <w:t>ese</w:t>
        </w:r>
      </w:ins>
      <w:del w:id="3063" w:author="tomasrodrigues@ua.pt" w:date="2017-08-03T16:02:00Z">
        <w:r w:rsidRPr="00D32FC4" w:rsidDel="009000A0">
          <w:delText>is</w:delText>
        </w:r>
      </w:del>
      <w:r w:rsidRPr="00D32FC4">
        <w:t xml:space="preserve"> tests can be seen </w:t>
      </w:r>
      <w:r w:rsidR="00FD4EF9">
        <w:t>in</w:t>
      </w:r>
      <w:r w:rsidR="00814DAF">
        <w:t xml:space="preserve"> snippet 4.2</w:t>
      </w:r>
      <w:r w:rsidRPr="00D32FC4">
        <w:t xml:space="preserve">, along with the many parameters that can be configured and which will be explained in the next chapter. </w:t>
      </w:r>
      <w:r w:rsidR="00422881">
        <w:t xml:space="preserve">On-demand </w:t>
      </w:r>
      <w:del w:id="3064" w:author="tomasrodrigues@ua.pt" w:date="2017-08-03T16:02:00Z">
        <w:r w:rsidR="00422881" w:rsidDel="009000A0">
          <w:delText>tests is</w:delText>
        </w:r>
      </w:del>
      <w:ins w:id="3065" w:author="tomasrodrigues@ua.pt" w:date="2017-08-03T16:02:00Z">
        <w:r w:rsidR="009000A0">
          <w:t>are</w:t>
        </w:r>
      </w:ins>
      <w:r w:rsidR="00422881">
        <w:t xml:space="preserve"> a different</w:t>
      </w:r>
      <w:r w:rsidRPr="00D32FC4">
        <w:t xml:space="preserve"> type</w:t>
      </w:r>
      <w:r w:rsidR="00422881">
        <w:t xml:space="preserve"> of test</w:t>
      </w:r>
      <w:r w:rsidRPr="00D32FC4">
        <w:t xml:space="preserve"> where the initial and final dates of the test are </w:t>
      </w:r>
      <w:del w:id="3066" w:author="tomasrodrigues@ua.pt" w:date="2017-08-29T17:22:00Z">
        <w:r w:rsidRPr="00D32FC4" w:rsidDel="001F3A1B">
          <w:delText>ignored</w:delText>
        </w:r>
      </w:del>
      <w:ins w:id="3067" w:author="tomasrodrigues@ua.pt" w:date="2017-08-29T17:22:00Z">
        <w:r w:rsidR="001F3A1B">
          <w:t>only used to validate the test</w:t>
        </w:r>
      </w:ins>
      <w:r w:rsidR="00422881">
        <w:t>,</w:t>
      </w:r>
      <w:r w:rsidRPr="00D32FC4">
        <w:t xml:space="preserve"> because it is a test to run on user demand</w:t>
      </w:r>
      <w:r w:rsidR="00422881">
        <w:t>,</w:t>
      </w:r>
      <w:r w:rsidRPr="00D32FC4">
        <w:t xml:space="preserve"> by clicking the “play” button on the test details view.</w:t>
      </w:r>
    </w:p>
    <w:p w14:paraId="022E859B" w14:textId="77777777" w:rsidR="00930A4D" w:rsidRPr="00D32FC4" w:rsidDel="009000A0" w:rsidRDefault="003274F3" w:rsidP="001824EA">
      <w:pPr>
        <w:rPr>
          <w:del w:id="3068" w:author="tomasrodrigues@ua.pt" w:date="2017-08-03T16:04:00Z"/>
        </w:rPr>
      </w:pPr>
      <w:r>
        <w:t xml:space="preserve">   One test may </w:t>
      </w:r>
      <w:r w:rsidR="00C7798A">
        <w:t>have</w:t>
      </w:r>
      <w:r w:rsidR="00772DB3" w:rsidRPr="00D32FC4">
        <w:t xml:space="preserve"> multiple tasks associated</w:t>
      </w:r>
      <w:ins w:id="3069" w:author="tomasrodrigues@ua.pt" w:date="2017-08-03T16:02:00Z">
        <w:r w:rsidR="009000A0">
          <w:t xml:space="preserve"> to it</w:t>
        </w:r>
      </w:ins>
      <w:del w:id="3070" w:author="tomasrodrigues@ua.pt" w:date="2017-08-03T16:03:00Z">
        <w:r w:rsidDel="009000A0">
          <w:delText>,</w:delText>
        </w:r>
        <w:r w:rsidR="001824EA" w:rsidRPr="00D32FC4" w:rsidDel="009000A0">
          <w:delText xml:space="preserve"> that means that is always possible to create new tests with the same task multiple times, for example, a test sending multiple SMS’s</w:delText>
        </w:r>
      </w:del>
      <w:r w:rsidR="001824EA" w:rsidRPr="00D32FC4">
        <w:t xml:space="preserve">. </w:t>
      </w:r>
      <w:r>
        <w:t>T</w:t>
      </w:r>
      <w:r w:rsidR="001824EA" w:rsidRPr="00D32FC4">
        <w:t xml:space="preserve">ests can have more complexes </w:t>
      </w:r>
      <w:del w:id="3071" w:author="tomasrodrigues@ua.pt" w:date="2017-08-03T16:03:00Z">
        <w:r w:rsidR="001824EA" w:rsidRPr="00D32FC4" w:rsidDel="009000A0">
          <w:delText xml:space="preserve">fields </w:delText>
        </w:r>
      </w:del>
      <w:ins w:id="3072" w:author="tomasrodrigues@ua.pt" w:date="2017-08-03T16:03:00Z">
        <w:r w:rsidR="009000A0">
          <w:t>parameters</w:t>
        </w:r>
        <w:r w:rsidR="009000A0" w:rsidRPr="00D32FC4">
          <w:t xml:space="preserve"> </w:t>
        </w:r>
      </w:ins>
      <w:r w:rsidR="001824EA" w:rsidRPr="00D32FC4">
        <w:t>such as “recursion”</w:t>
      </w:r>
      <w:ins w:id="3073" w:author="tomasrodrigues@ua.pt" w:date="2017-08-03T16:03:00Z">
        <w:r w:rsidR="009000A0">
          <w:t>, which</w:t>
        </w:r>
      </w:ins>
      <w:r w:rsidR="001824EA" w:rsidRPr="00D32FC4">
        <w:t xml:space="preserve"> mak</w:t>
      </w:r>
      <w:ins w:id="3074" w:author="tomasrodrigues@ua.pt" w:date="2017-08-03T16:03:00Z">
        <w:r w:rsidR="009000A0">
          <w:t>es</w:t>
        </w:r>
      </w:ins>
      <w:del w:id="3075" w:author="tomasrodrigues@ua.pt" w:date="2017-08-03T16:03:00Z">
        <w:r w:rsidR="001824EA" w:rsidRPr="00D32FC4" w:rsidDel="009000A0">
          <w:delText>ing</w:delText>
        </w:r>
      </w:del>
      <w:r w:rsidR="001824EA" w:rsidRPr="00D32FC4">
        <w:t xml:space="preserve"> </w:t>
      </w:r>
      <w:r>
        <w:t>it</w:t>
      </w:r>
      <w:r w:rsidR="001824EA" w:rsidRPr="00D32FC4">
        <w:t xml:space="preserve"> </w:t>
      </w:r>
      <w:r>
        <w:t>execute</w:t>
      </w:r>
      <w:r w:rsidR="001824EA" w:rsidRPr="00D32FC4">
        <w:t xml:space="preserve"> </w:t>
      </w:r>
      <w:del w:id="3076" w:author="tomasrodrigues@ua.pt" w:date="2017-08-03T16:03:00Z">
        <w:r w:rsidR="001824EA" w:rsidRPr="00D32FC4" w:rsidDel="009000A0">
          <w:delText>repeatedly over an interval of seconds and executable if it is between the initial and final date configured a priori</w:delText>
        </w:r>
      </w:del>
      <w:ins w:id="3077" w:author="tomasrodrigues@ua.pt" w:date="2017-08-03T16:03:00Z">
        <w:r w:rsidR="009000A0">
          <w:t>periodically</w:t>
        </w:r>
      </w:ins>
      <w:r w:rsidR="001824EA" w:rsidRPr="00D32FC4">
        <w:t>.</w:t>
      </w:r>
      <w:ins w:id="3078" w:author="tomasrodrigues@ua.pt" w:date="2017-08-03T16:04:00Z">
        <w:r w:rsidR="009000A0">
          <w:t xml:space="preserve"> </w:t>
        </w:r>
      </w:ins>
      <w:del w:id="3079" w:author="tomasrodrigues@ua.pt" w:date="2017-08-03T16:04:00Z">
        <w:r w:rsidR="001824EA" w:rsidRPr="00D32FC4" w:rsidDel="009000A0">
          <w:delText xml:space="preserve"> </w:delText>
        </w:r>
      </w:del>
    </w:p>
    <w:p w14:paraId="4DC83066" w14:textId="77777777" w:rsidR="00973A73" w:rsidRDefault="00930A4D" w:rsidP="006F6042">
      <w:del w:id="3080" w:author="tomasrodrigues@ua.pt" w:date="2017-08-03T16:04:00Z">
        <w:r w:rsidRPr="00D32FC4" w:rsidDel="009000A0">
          <w:delText xml:space="preserve">   </w:delText>
        </w:r>
      </w:del>
      <w:r w:rsidRPr="00D32FC4">
        <w:t>There are common</w:t>
      </w:r>
      <w:r w:rsidR="001824EA" w:rsidRPr="00D32FC4">
        <w:t xml:space="preserve"> parameters to all </w:t>
      </w:r>
      <w:r w:rsidRPr="00D32FC4">
        <w:t xml:space="preserve">tasks </w:t>
      </w:r>
      <w:r w:rsidR="001824EA" w:rsidRPr="00D32FC4">
        <w:t>and then specific parameters depending on the task being executed</w:t>
      </w:r>
      <w:r w:rsidRPr="00D32FC4">
        <w:t xml:space="preserve">. After a task </w:t>
      </w:r>
      <w:r w:rsidR="00471156">
        <w:t>has</w:t>
      </w:r>
      <w:r w:rsidRPr="00D32FC4">
        <w:t xml:space="preserve"> executed</w:t>
      </w:r>
      <w:r w:rsidR="00471156">
        <w:t>,</w:t>
      </w:r>
      <w:r w:rsidRPr="00D32FC4">
        <w:t xml:space="preserve"> a result </w:t>
      </w:r>
      <w:r w:rsidR="003274F3">
        <w:t>should be</w:t>
      </w:r>
      <w:r w:rsidRPr="00D32FC4">
        <w:t xml:space="preserve"> obtained and saved into the database. Similarly to tasks, a test </w:t>
      </w:r>
      <w:r w:rsidR="005537EE">
        <w:t>has</w:t>
      </w:r>
      <w:r w:rsidRPr="00D32FC4">
        <w:t xml:space="preserve"> a result too which may or may not be successful, but in the test case</w:t>
      </w:r>
      <w:r w:rsidR="005537EE">
        <w:t>,</w:t>
      </w:r>
      <w:r w:rsidRPr="00D32FC4">
        <w:t xml:space="preserve"> if just one task fails for the test</w:t>
      </w:r>
      <w:del w:id="3081" w:author="tomasrodrigues@ua.pt" w:date="2017-08-03T16:04:00Z">
        <w:r w:rsidRPr="00D32FC4" w:rsidDel="009000A0">
          <w:delText xml:space="preserve"> where it is associated</w:delText>
        </w:r>
      </w:del>
      <w:r w:rsidRPr="00D32FC4">
        <w:t>, that test will be considered a failed test.</w:t>
      </w:r>
      <w:r w:rsidR="00783DF2">
        <w:t xml:space="preserve"> </w:t>
      </w:r>
      <w:commentRangeEnd w:id="3043"/>
      <w:r w:rsidR="009000A0">
        <w:rPr>
          <w:rStyle w:val="Refdecomentrio"/>
        </w:rPr>
        <w:commentReference w:id="3043"/>
      </w:r>
    </w:p>
    <w:p w14:paraId="13F58F87" w14:textId="12B32A10" w:rsidR="00CB4E0F" w:rsidDel="001F3A1B" w:rsidRDefault="00CB4E0F" w:rsidP="00CB4E0F">
      <w:pPr>
        <w:rPr>
          <w:del w:id="3082" w:author="tomasrodrigues@ua.pt" w:date="2017-08-29T17:24:00Z"/>
          <w:lang w:eastAsia="en-US"/>
        </w:rPr>
      </w:pPr>
      <w:r w:rsidRPr="00D32FC4">
        <w:rPr>
          <w:lang w:eastAsia="en-US"/>
        </w:rPr>
        <w:t xml:space="preserve">   </w:t>
      </w:r>
      <w:del w:id="3083" w:author="tomasrodrigues@ua.pt" w:date="2017-08-29T17:24:00Z">
        <w:r w:rsidRPr="00D32FC4" w:rsidDel="001F3A1B">
          <w:rPr>
            <w:lang w:eastAsia="en-US"/>
          </w:rPr>
          <w:delText>As referred before, this solution is intended to be applied in a real-world scenario</w:delText>
        </w:r>
        <w:r w:rsidDel="001F3A1B">
          <w:rPr>
            <w:lang w:eastAsia="en-US"/>
          </w:rPr>
          <w:delText>,</w:delText>
        </w:r>
        <w:r w:rsidRPr="00D32FC4" w:rsidDel="001F3A1B">
          <w:rPr>
            <w:lang w:eastAsia="en-US"/>
          </w:rPr>
          <w:delText xml:space="preserve"> used by either end users or </w:delText>
        </w:r>
        <w:r w:rsidDel="001F3A1B">
          <w:rPr>
            <w:lang w:eastAsia="en-US"/>
          </w:rPr>
          <w:delText>operator</w:delText>
        </w:r>
        <w:r w:rsidRPr="00D32FC4" w:rsidDel="001F3A1B">
          <w:rPr>
            <w:lang w:eastAsia="en-US"/>
          </w:rPr>
          <w:delText xml:space="preserve"> technicians to troubleshot possible problems </w:delText>
        </w:r>
        <w:r w:rsidDel="001F3A1B">
          <w:rPr>
            <w:lang w:eastAsia="en-US"/>
          </w:rPr>
          <w:delText>on</w:delText>
        </w:r>
        <w:r w:rsidRPr="00D32FC4" w:rsidDel="001F3A1B">
          <w:rPr>
            <w:lang w:eastAsia="en-US"/>
          </w:rPr>
          <w:delText xml:space="preserve"> the network.</w:delText>
        </w:r>
        <w:r w:rsidDel="001F3A1B">
          <w:delText xml:space="preserve"> </w:delText>
        </w:r>
        <w:r w:rsidRPr="00D32FC4" w:rsidDel="001F3A1B">
          <w:rPr>
            <w:lang w:eastAsia="en-US"/>
          </w:rPr>
          <w:delText>However, one more scenario was thought for this solution. Devices running the app can stay near the already existing mobile probes communicating with them</w:delText>
        </w:r>
        <w:r w:rsidDel="001F3A1B">
          <w:rPr>
            <w:lang w:eastAsia="en-US"/>
          </w:rPr>
          <w:delText>,</w:delText>
        </w:r>
        <w:r w:rsidRPr="00D32FC4" w:rsidDel="001F3A1B">
          <w:rPr>
            <w:lang w:eastAsia="en-US"/>
          </w:rPr>
          <w:delText xml:space="preserve"> using</w:delText>
        </w:r>
        <w:r w:rsidDel="001F3A1B">
          <w:rPr>
            <w:lang w:eastAsia="en-US"/>
          </w:rPr>
          <w:delText xml:space="preserve"> the</w:delText>
        </w:r>
        <w:r w:rsidRPr="00D32FC4" w:rsidDel="001F3A1B">
          <w:rPr>
            <w:lang w:eastAsia="en-US"/>
          </w:rPr>
          <w:delText xml:space="preserve"> USB ports through ADB.</w:delText>
        </w:r>
      </w:del>
    </w:p>
    <w:p w14:paraId="4CC560D3" w14:textId="7F8B1227" w:rsidR="00CF47C1" w:rsidDel="00093C0D" w:rsidRDefault="007A22EC">
      <w:pPr>
        <w:rPr>
          <w:del w:id="3084" w:author="tomasrodrigues@ua.pt" w:date="2017-08-05T23:00:00Z"/>
        </w:rPr>
        <w:pPrChange w:id="3085" w:author="tomasrodrigues@ua.pt" w:date="2017-08-29T17:24:00Z">
          <w:pPr>
            <w:spacing w:line="276" w:lineRule="auto"/>
          </w:pPr>
        </w:pPrChange>
      </w:pPr>
      <w:del w:id="3086" w:author="tomasrodrigues@ua.pt" w:date="2017-08-29T17:24:00Z">
        <w:r w:rsidDel="001F3A1B">
          <w:rPr>
            <w:lang w:eastAsia="en-US"/>
          </w:rPr>
          <w:delText xml:space="preserve">   </w:delText>
        </w:r>
        <w:r w:rsidRPr="00D32FC4" w:rsidDel="001F3A1B">
          <w:delText xml:space="preserve">   </w:delText>
        </w:r>
      </w:del>
      <w:r w:rsidRPr="00D32FC4">
        <w:t>Independent</w:t>
      </w:r>
      <w:ins w:id="3087" w:author="tomasrodrigues@ua.pt" w:date="2017-08-03T16:04:00Z">
        <w:r w:rsidR="009000A0">
          <w:t>ly</w:t>
        </w:r>
      </w:ins>
      <w:r w:rsidRPr="00D32FC4">
        <w:t xml:space="preserve"> of the scenario where the application is used the objectives </w:t>
      </w:r>
      <w:del w:id="3088" w:author="tomasrodrigues@ua.pt" w:date="2017-08-03T16:04:00Z">
        <w:r w:rsidRPr="00D32FC4" w:rsidDel="009000A0">
          <w:delText xml:space="preserve">continue </w:delText>
        </w:r>
      </w:del>
      <w:ins w:id="3089" w:author="tomasrodrigues@ua.pt" w:date="2017-08-03T16:04:00Z">
        <w:r w:rsidR="009000A0">
          <w:t>remain</w:t>
        </w:r>
        <w:r w:rsidR="009000A0" w:rsidRPr="00D32FC4">
          <w:t xml:space="preserve"> </w:t>
        </w:r>
      </w:ins>
      <w:r w:rsidRPr="00D32FC4">
        <w:t>the same</w:t>
      </w:r>
      <w:ins w:id="3090" w:author="tomasrodrigues@ua.pt" w:date="2017-08-03T16:04:00Z">
        <w:r w:rsidR="009000A0">
          <w:t>:</w:t>
        </w:r>
      </w:ins>
      <w:del w:id="3091" w:author="tomasrodrigues@ua.pt" w:date="2017-08-03T16:04:00Z">
        <w:r w:rsidRPr="00D32FC4" w:rsidDel="009000A0">
          <w:delText>,</w:delText>
        </w:r>
      </w:del>
      <w:r w:rsidRPr="00D32FC4">
        <w:t xml:space="preserve"> gather QoS metrics, performance data, network information and deliver that information to the management system</w:t>
      </w:r>
      <w:r>
        <w:t>,</w:t>
      </w:r>
      <w:r w:rsidRPr="00D32FC4">
        <w:t xml:space="preserve"> making possible to improve QoS and QoE to the final user.</w:t>
      </w:r>
      <w:r>
        <w:t xml:space="preserve"> A prototype of the scenario described can be seen in </w:t>
      </w:r>
      <w:r w:rsidR="00B41E4C" w:rsidRPr="00093C0D">
        <w:fldChar w:fldCharType="begin"/>
      </w:r>
      <w:r w:rsidR="00B41E4C">
        <w:instrText xml:space="preserve"> HYPERLINK \l "Cap5" </w:instrText>
      </w:r>
      <w:r w:rsidR="00B41E4C" w:rsidRPr="00093C0D">
        <w:fldChar w:fldCharType="separate"/>
      </w:r>
      <w:r w:rsidRPr="00093C0D">
        <w:rPr>
          <w:rPrChange w:id="3092" w:author="tomasrodrigues@ua.pt" w:date="2017-08-05T23:01:00Z">
            <w:rPr>
              <w:rStyle w:val="Hiperligao"/>
            </w:rPr>
          </w:rPrChange>
        </w:rPr>
        <w:t>chapter 5</w:t>
      </w:r>
      <w:r w:rsidR="00B41E4C" w:rsidRPr="00093C0D">
        <w:rPr>
          <w:rPrChange w:id="3093" w:author="tomasrodrigues@ua.pt" w:date="2017-08-05T23:01:00Z">
            <w:rPr>
              <w:rStyle w:val="Hiperligao"/>
            </w:rPr>
          </w:rPrChange>
        </w:rPr>
        <w:fldChar w:fldCharType="end"/>
      </w:r>
      <w:r>
        <w:t>, Evaluation and Results, in the figure 5.3</w:t>
      </w:r>
      <w:ins w:id="3094" w:author="tomasrodrigues@ua.pt" w:date="2017-08-05T23:00:00Z">
        <w:r w:rsidR="00093C0D">
          <w:t>.</w:t>
        </w:r>
      </w:ins>
    </w:p>
    <w:p w14:paraId="0204CEE5" w14:textId="43C16830" w:rsidR="00CF47C1" w:rsidDel="005A5DE0" w:rsidRDefault="00CF47C1">
      <w:pPr>
        <w:ind w:left="0"/>
        <w:rPr>
          <w:del w:id="3095" w:author="tomasrodrigues@ua.pt" w:date="2017-08-03T15:25:00Z"/>
        </w:rPr>
        <w:pPrChange w:id="3096" w:author="tomasrodrigues@ua.pt" w:date="2017-08-05T23:01:00Z">
          <w:pPr>
            <w:spacing w:line="276" w:lineRule="auto"/>
          </w:pPr>
        </w:pPrChange>
      </w:pPr>
      <w:del w:id="3097" w:author="tomasrodrigues@ua.pt" w:date="2017-08-03T15:25:00Z">
        <w:r w:rsidDel="005A5DE0">
          <w:br w:type="page"/>
        </w:r>
      </w:del>
    </w:p>
    <w:p w14:paraId="0D81E563" w14:textId="77777777" w:rsidR="007A22EC" w:rsidRPr="00D32FC4" w:rsidDel="005A5DE0" w:rsidRDefault="007A22EC">
      <w:pPr>
        <w:ind w:left="0"/>
        <w:rPr>
          <w:del w:id="3098" w:author="tomasrodrigues@ua.pt" w:date="2017-08-03T15:25:00Z"/>
        </w:rPr>
        <w:pPrChange w:id="3099" w:author="tomasrodrigues@ua.pt" w:date="2017-08-05T23:01:00Z">
          <w:pPr/>
        </w:pPrChange>
      </w:pPr>
    </w:p>
    <w:p w14:paraId="4B49B14D" w14:textId="77777777" w:rsidR="007A22EC" w:rsidRPr="00D32FC4" w:rsidDel="005A5DE0" w:rsidRDefault="007A22EC">
      <w:pPr>
        <w:ind w:left="0"/>
        <w:rPr>
          <w:del w:id="3100" w:author="tomasrodrigues@ua.pt" w:date="2017-08-03T15:25:00Z"/>
        </w:rPr>
        <w:pPrChange w:id="3101" w:author="tomasrodrigues@ua.pt" w:date="2017-08-05T23:01:00Z">
          <w:pPr/>
        </w:pPrChange>
      </w:pPr>
    </w:p>
    <w:p w14:paraId="6523B980" w14:textId="77777777" w:rsidR="00CB4E0F" w:rsidRPr="0065686F" w:rsidRDefault="00CB4E0F">
      <w:pPr>
        <w:ind w:left="0"/>
        <w:rPr>
          <w:rFonts w:ascii="Batang" w:eastAsiaTheme="majorEastAsia" w:hAnsi="Batang" w:cstheme="majorBidi"/>
          <w:sz w:val="48"/>
          <w:szCs w:val="32"/>
          <w:lang w:eastAsia="en-US"/>
        </w:rPr>
        <w:pPrChange w:id="3102" w:author="tomasrodrigues@ua.pt" w:date="2017-08-05T23:01:00Z">
          <w:pPr>
            <w:spacing w:line="276" w:lineRule="auto"/>
          </w:pPr>
        </w:pPrChange>
      </w:pPr>
      <w:bookmarkStart w:id="3103" w:name="_ArQoS_Pocket_Implementation"/>
      <w:bookmarkEnd w:id="3103"/>
      <w:del w:id="3104" w:author="tomasrodrigues@ua.pt" w:date="2017-08-03T15:25:00Z">
        <w:r w:rsidDel="005A5DE0">
          <w:br w:type="page"/>
        </w:r>
      </w:del>
    </w:p>
    <w:p w14:paraId="26905E3C" w14:textId="3AD66C9B" w:rsidR="00093C0D" w:rsidRDefault="00093C0D">
      <w:pPr>
        <w:spacing w:line="276" w:lineRule="auto"/>
        <w:rPr>
          <w:ins w:id="3105" w:author="tomasrodrigues@ua.pt" w:date="2017-08-05T23:01:00Z"/>
          <w:rFonts w:ascii="Batang" w:eastAsiaTheme="majorEastAsia" w:hAnsi="Batang" w:cstheme="majorBidi"/>
          <w:sz w:val="48"/>
          <w:szCs w:val="32"/>
          <w:lang w:eastAsia="en-US"/>
        </w:rPr>
      </w:pPr>
      <w:bookmarkStart w:id="3106" w:name="Cap4"/>
      <w:bookmarkEnd w:id="3106"/>
      <w:ins w:id="3107" w:author="tomasrodrigues@ua.pt" w:date="2017-08-05T23:01:00Z">
        <w:r>
          <w:lastRenderedPageBreak/>
          <w:br w:type="page"/>
        </w:r>
      </w:ins>
    </w:p>
    <w:p w14:paraId="4F1149DA" w14:textId="77777777" w:rsidR="004543E2" w:rsidRPr="0065686F" w:rsidRDefault="004543E2" w:rsidP="004543E2">
      <w:pPr>
        <w:pStyle w:val="Ttulo1"/>
        <w:rPr>
          <w:lang w:val="en-US"/>
        </w:rPr>
      </w:pPr>
    </w:p>
    <w:p w14:paraId="0B7BEB82" w14:textId="77777777" w:rsidR="008A0F4F" w:rsidRPr="00D32FC4" w:rsidRDefault="00C509AB" w:rsidP="00E81E7E">
      <w:pPr>
        <w:pStyle w:val="Cabealho2"/>
        <w:numPr>
          <w:ilvl w:val="0"/>
          <w:numId w:val="0"/>
        </w:numPr>
      </w:pPr>
      <w:bookmarkStart w:id="3108" w:name="_Toc491797504"/>
      <w:r>
        <w:rPr>
          <w:noProof/>
          <w:lang w:val="pt-PT"/>
        </w:rPr>
        <w:pict w14:anchorId="279CD1DF">
          <v:shape id="AutoShape 42" o:spid="_x0000_s1232" type="#_x0000_t32" style="position:absolute;left:0;text-align:left;margin-left:-.2pt;margin-top:33.7pt;width:433.05pt;height:.0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" strokeweight="1.5pt"/>
        </w:pict>
      </w:r>
      <w:r w:rsidR="008A0F4F" w:rsidRPr="00D32FC4">
        <w:t>ArQoS Pocket Implementation</w:t>
      </w:r>
      <w:bookmarkEnd w:id="3108"/>
    </w:p>
    <w:p w14:paraId="2C06872F" w14:textId="77777777" w:rsidR="00C00E2D" w:rsidRPr="00D32FC4" w:rsidRDefault="00BF4BA4" w:rsidP="00671082">
      <w:pPr>
        <w:rPr>
          <w:lang w:eastAsia="en-US"/>
        </w:rPr>
      </w:pPr>
      <w:r w:rsidRPr="00D32FC4">
        <w:rPr>
          <w:lang w:eastAsia="en-US"/>
        </w:rPr>
        <w:t xml:space="preserve">This chapter’s objective is to describe all the implementation, explaining the steps taken and the reasoning behind each decision, giving a more powerful insight of the work done. </w:t>
      </w:r>
    </w:p>
    <w:p w14:paraId="117CEF51" w14:textId="77777777" w:rsidR="00973A73" w:rsidRPr="00D32FC4" w:rsidRDefault="009000A0" w:rsidP="00C1128C">
      <w:pPr>
        <w:rPr>
          <w:lang w:eastAsia="en-US"/>
        </w:rPr>
      </w:pPr>
      <w:ins w:id="3109" w:author="tomasrodrigues@ua.pt" w:date="2017-08-03T16:06:00Z">
        <w:r>
          <w:rPr>
            <w:lang w:eastAsia="en-US"/>
          </w:rPr>
          <w:t xml:space="preserve">   Section 4.1</w:t>
        </w:r>
      </w:ins>
      <w:del w:id="3110" w:author="tomasrodrigues@ua.pt" w:date="2017-08-03T16:06:00Z">
        <w:r w:rsidR="007A22EC" w:rsidDel="009000A0">
          <w:rPr>
            <w:lang w:eastAsia="en-US"/>
          </w:rPr>
          <w:delText xml:space="preserve">   </w:delText>
        </w:r>
      </w:del>
      <w:del w:id="3111" w:author="tomasrodrigues@ua.pt" w:date="2017-08-03T16:05:00Z">
        <w:r w:rsidR="004543E2" w:rsidDel="009000A0">
          <w:rPr>
            <w:lang w:eastAsia="en-US"/>
          </w:rPr>
          <w:delText>I</w:delText>
        </w:r>
        <w:r w:rsidR="00CB4E0F" w:rsidDel="009000A0">
          <w:rPr>
            <w:lang w:eastAsia="en-US"/>
          </w:rPr>
          <w:delText xml:space="preserve">n </w:delText>
        </w:r>
        <w:r w:rsidR="0090522C" w:rsidDel="009000A0">
          <w:fldChar w:fldCharType="begin"/>
        </w:r>
        <w:r w:rsidR="0090522C" w:rsidDel="009000A0">
          <w:delInstrText xml:space="preserve"> HYPERLINK \l "Ref4_1" </w:delInstrText>
        </w:r>
        <w:r w:rsidR="0090522C" w:rsidDel="009000A0">
          <w:fldChar w:fldCharType="separate"/>
        </w:r>
        <w:r w:rsidR="00CB4E0F" w:rsidRPr="00A832BF" w:rsidDel="009000A0">
          <w:rPr>
            <w:rStyle w:val="Hiperligao"/>
            <w:lang w:eastAsia="en-US"/>
          </w:rPr>
          <w:delText>section 4.1</w:delText>
        </w:r>
        <w:r w:rsidR="0090522C" w:rsidDel="009000A0">
          <w:rPr>
            <w:rStyle w:val="Hiperligao"/>
            <w:lang w:eastAsia="en-US"/>
          </w:rPr>
          <w:fldChar w:fldCharType="end"/>
        </w:r>
      </w:del>
      <w:del w:id="3112" w:author="tomasrodrigues@ua.pt" w:date="2017-08-03T16:06:00Z">
        <w:r w:rsidR="00CB4E0F" w:rsidDel="009000A0">
          <w:rPr>
            <w:lang w:eastAsia="en-US"/>
          </w:rPr>
          <w:delText xml:space="preserve"> </w:delText>
        </w:r>
        <w:r w:rsidR="007A22EC" w:rsidDel="009000A0">
          <w:rPr>
            <w:lang w:eastAsia="en-US"/>
          </w:rPr>
          <w:delText xml:space="preserve">are </w:delText>
        </w:r>
      </w:del>
      <w:ins w:id="3113" w:author="tomasrodrigues@ua.pt" w:date="2017-08-03T16:06:00Z">
        <w:r>
          <w:rPr>
            <w:lang w:eastAsia="en-US"/>
          </w:rPr>
          <w:t xml:space="preserve"> </w:t>
        </w:r>
      </w:ins>
      <w:r w:rsidR="007A22EC">
        <w:rPr>
          <w:lang w:eastAsia="en-US"/>
        </w:rPr>
        <w:t>describe</w:t>
      </w:r>
      <w:ins w:id="3114" w:author="tomasrodrigues@ua.pt" w:date="2017-08-03T16:06:00Z">
        <w:r>
          <w:rPr>
            <w:lang w:eastAsia="en-US"/>
          </w:rPr>
          <w:t>s</w:t>
        </w:r>
      </w:ins>
      <w:del w:id="3115" w:author="tomasrodrigues@ua.pt" w:date="2017-08-03T16:06:00Z">
        <w:r w:rsidR="007A22EC" w:rsidDel="009000A0">
          <w:rPr>
            <w:lang w:eastAsia="en-US"/>
          </w:rPr>
          <w:delText>d</w:delText>
        </w:r>
      </w:del>
      <w:r w:rsidR="007A22EC">
        <w:rPr>
          <w:lang w:eastAsia="en-US"/>
        </w:rPr>
        <w:t xml:space="preserve"> the technologies and frameworks chosen to support whole the development, </w:t>
      </w:r>
      <w:del w:id="3116" w:author="tomasrodrigues@ua.pt" w:date="2017-08-03T16:06:00Z">
        <w:r w:rsidR="007A22EC" w:rsidDel="009000A0">
          <w:rPr>
            <w:lang w:eastAsia="en-US"/>
          </w:rPr>
          <w:delText xml:space="preserve">in </w:delText>
        </w:r>
      </w:del>
      <w:ins w:id="3117" w:author="tomasrodrigues@ua.pt" w:date="2017-08-03T16:06:00Z">
        <w:r>
          <w:rPr>
            <w:lang w:eastAsia="en-US"/>
          </w:rPr>
          <w:t>S</w:t>
        </w:r>
      </w:ins>
      <w:r w:rsidR="0090522C">
        <w:fldChar w:fldCharType="begin"/>
      </w:r>
      <w:r w:rsidR="0090522C">
        <w:instrText xml:space="preserve"> HYPERLINK \l "Ref4_2" </w:instrText>
      </w:r>
      <w:r w:rsidR="0090522C">
        <w:fldChar w:fldCharType="separate"/>
      </w:r>
      <w:del w:id="3118" w:author="tomasrodrigues@ua.pt" w:date="2017-08-03T16:06:00Z">
        <w:r w:rsidR="007A22EC" w:rsidRPr="00A832BF" w:rsidDel="009000A0">
          <w:rPr>
            <w:rStyle w:val="Hiperligao"/>
            <w:lang w:eastAsia="en-US"/>
          </w:rPr>
          <w:delText>s</w:delText>
        </w:r>
      </w:del>
      <w:r w:rsidR="007A22EC" w:rsidRPr="00A832BF">
        <w:rPr>
          <w:rStyle w:val="Hiperligao"/>
          <w:lang w:eastAsia="en-US"/>
        </w:rPr>
        <w:t>ection</w:t>
      </w:r>
      <w:r w:rsidR="004543E2" w:rsidRPr="00A832BF">
        <w:rPr>
          <w:rStyle w:val="Hiperligao"/>
          <w:lang w:eastAsia="en-US"/>
        </w:rPr>
        <w:t xml:space="preserve"> 4.2</w:t>
      </w:r>
      <w:r w:rsidR="0090522C">
        <w:rPr>
          <w:rStyle w:val="Hiperligao"/>
          <w:lang w:eastAsia="en-US"/>
        </w:rPr>
        <w:fldChar w:fldCharType="end"/>
      </w:r>
      <w:r w:rsidR="004543E2">
        <w:rPr>
          <w:lang w:eastAsia="en-US"/>
        </w:rPr>
        <w:t xml:space="preserve">, </w:t>
      </w:r>
      <w:del w:id="3119" w:author="tomasrodrigues@ua.pt" w:date="2017-08-03T16:06:00Z">
        <w:r w:rsidR="004543E2" w:rsidDel="009000A0">
          <w:rPr>
            <w:lang w:eastAsia="en-US"/>
          </w:rPr>
          <w:delText>after</w:delText>
        </w:r>
        <w:r w:rsidR="00CB4E0F" w:rsidDel="009000A0">
          <w:rPr>
            <w:lang w:eastAsia="en-US"/>
          </w:rPr>
          <w:delText>,</w:delText>
        </w:r>
        <w:r w:rsidR="004543E2" w:rsidDel="009000A0">
          <w:rPr>
            <w:lang w:eastAsia="en-US"/>
          </w:rPr>
          <w:delText xml:space="preserve"> </w:delText>
        </w:r>
        <w:r w:rsidR="007A22EC" w:rsidDel="009000A0">
          <w:rPr>
            <w:lang w:eastAsia="en-US"/>
          </w:rPr>
          <w:delText xml:space="preserve">will be </w:delText>
        </w:r>
      </w:del>
      <w:r w:rsidR="007A22EC">
        <w:rPr>
          <w:lang w:eastAsia="en-US"/>
        </w:rPr>
        <w:t>show</w:t>
      </w:r>
      <w:ins w:id="3120" w:author="tomasrodrigues@ua.pt" w:date="2017-08-03T16:06:00Z">
        <w:r>
          <w:rPr>
            <w:lang w:eastAsia="en-US"/>
          </w:rPr>
          <w:t>s</w:t>
        </w:r>
      </w:ins>
      <w:del w:id="3121" w:author="tomasrodrigues@ua.pt" w:date="2017-08-03T16:06:00Z">
        <w:r w:rsidR="007A22EC" w:rsidDel="009000A0">
          <w:rPr>
            <w:lang w:eastAsia="en-US"/>
          </w:rPr>
          <w:delText>n</w:delText>
        </w:r>
      </w:del>
      <w:r w:rsidR="007A22EC">
        <w:rPr>
          <w:lang w:eastAsia="en-US"/>
        </w:rPr>
        <w:t xml:space="preserve"> the current app UI and </w:t>
      </w:r>
      <w:del w:id="3122" w:author="tomasrodrigues@ua.pt" w:date="2017-08-03T16:06:00Z">
        <w:r w:rsidR="007A22EC" w:rsidDel="009000A0">
          <w:rPr>
            <w:lang w:eastAsia="en-US"/>
          </w:rPr>
          <w:delText xml:space="preserve">be </w:delText>
        </w:r>
      </w:del>
      <w:r w:rsidR="007A22EC">
        <w:rPr>
          <w:lang w:eastAsia="en-US"/>
        </w:rPr>
        <w:t>explai</w:t>
      </w:r>
      <w:ins w:id="3123" w:author="tomasrodrigues@ua.pt" w:date="2017-08-03T16:06:00Z">
        <w:r>
          <w:rPr>
            <w:lang w:eastAsia="en-US"/>
          </w:rPr>
          <w:t>ns</w:t>
        </w:r>
      </w:ins>
      <w:del w:id="3124" w:author="tomasrodrigues@ua.pt" w:date="2017-08-03T16:06:00Z">
        <w:r w:rsidR="007A22EC" w:rsidDel="009000A0">
          <w:rPr>
            <w:lang w:eastAsia="en-US"/>
          </w:rPr>
          <w:delText>ned</w:delText>
        </w:r>
      </w:del>
      <w:r w:rsidR="007A22EC">
        <w:rPr>
          <w:lang w:eastAsia="en-US"/>
        </w:rPr>
        <w:t xml:space="preserve"> the progress done on it.</w:t>
      </w:r>
      <w:ins w:id="3125" w:author="tomasrodrigues@ua.pt" w:date="2017-08-03T16:07:00Z">
        <w:r>
          <w:rPr>
            <w:lang w:eastAsia="en-US"/>
          </w:rPr>
          <w:t xml:space="preserve"> </w:t>
        </w:r>
      </w:ins>
      <w:del w:id="3126" w:author="tomasrodrigues@ua.pt" w:date="2017-08-03T16:07:00Z">
        <w:r w:rsidR="007A22EC" w:rsidDel="009000A0">
          <w:rPr>
            <w:lang w:eastAsia="en-US"/>
          </w:rPr>
          <w:delText xml:space="preserve"> </w:delText>
        </w:r>
        <w:r w:rsidR="00CB4E0F" w:rsidDel="009000A0">
          <w:rPr>
            <w:lang w:eastAsia="en-US"/>
          </w:rPr>
          <w:delText xml:space="preserve">In </w:delText>
        </w:r>
      </w:del>
      <w:r w:rsidR="0090522C">
        <w:fldChar w:fldCharType="begin"/>
      </w:r>
      <w:r w:rsidR="0090522C">
        <w:instrText xml:space="preserve"> HYPERLINK \l "Ref4_3" </w:instrText>
      </w:r>
      <w:r w:rsidR="0090522C">
        <w:fldChar w:fldCharType="separate"/>
      </w:r>
      <w:ins w:id="3127" w:author="tomasrodrigues@ua.pt" w:date="2017-08-03T16:07:00Z">
        <w:r>
          <w:rPr>
            <w:rStyle w:val="Hiperligao"/>
            <w:lang w:eastAsia="en-US"/>
          </w:rPr>
          <w:t>S</w:t>
        </w:r>
      </w:ins>
      <w:del w:id="3128" w:author="tomasrodrigues@ua.pt" w:date="2017-08-03T16:07:00Z">
        <w:r w:rsidR="00CB4E0F" w:rsidRPr="00A832BF" w:rsidDel="009000A0">
          <w:rPr>
            <w:rStyle w:val="Hiperligao"/>
            <w:lang w:eastAsia="en-US"/>
          </w:rPr>
          <w:delText>s</w:delText>
        </w:r>
      </w:del>
      <w:r w:rsidR="00CB4E0F" w:rsidRPr="00A832BF">
        <w:rPr>
          <w:rStyle w:val="Hiperligao"/>
          <w:lang w:eastAsia="en-US"/>
        </w:rPr>
        <w:t>ection 4.3</w:t>
      </w:r>
      <w:r w:rsidR="0090522C">
        <w:rPr>
          <w:rStyle w:val="Hiperligao"/>
          <w:lang w:eastAsia="en-US"/>
        </w:rPr>
        <w:fldChar w:fldCharType="end"/>
      </w:r>
      <w:r w:rsidR="00422881">
        <w:rPr>
          <w:lang w:eastAsia="en-US"/>
        </w:rPr>
        <w:t xml:space="preserve"> </w:t>
      </w:r>
      <w:del w:id="3129" w:author="tomasrodrigues@ua.pt" w:date="2017-08-03T16:07:00Z">
        <w:r w:rsidR="00422881" w:rsidDel="009000A0">
          <w:rPr>
            <w:lang w:eastAsia="en-US"/>
          </w:rPr>
          <w:delText xml:space="preserve">are </w:delText>
        </w:r>
      </w:del>
      <w:r w:rsidR="00422881">
        <w:rPr>
          <w:lang w:eastAsia="en-US"/>
        </w:rPr>
        <w:t>detail</w:t>
      </w:r>
      <w:ins w:id="3130" w:author="tomasrodrigues@ua.pt" w:date="2017-08-03T16:07:00Z">
        <w:r>
          <w:rPr>
            <w:lang w:eastAsia="en-US"/>
          </w:rPr>
          <w:t>s</w:t>
        </w:r>
      </w:ins>
      <w:del w:id="3131" w:author="tomasrodrigues@ua.pt" w:date="2017-08-03T16:07:00Z">
        <w:r w:rsidR="00422881" w:rsidDel="009000A0">
          <w:rPr>
            <w:lang w:eastAsia="en-US"/>
          </w:rPr>
          <w:delText>ed</w:delText>
        </w:r>
      </w:del>
      <w:r w:rsidR="00422881">
        <w:rPr>
          <w:lang w:eastAsia="en-US"/>
        </w:rPr>
        <w:t xml:space="preserve"> </w:t>
      </w:r>
      <w:r w:rsidR="00CB4E0F">
        <w:rPr>
          <w:lang w:eastAsia="en-US"/>
        </w:rPr>
        <w:t>the communication with the management system</w:t>
      </w:r>
      <w:ins w:id="3132" w:author="tomasrodrigues@ua.pt" w:date="2017-08-03T16:07:00Z">
        <w:r>
          <w:rPr>
            <w:lang w:eastAsia="en-US"/>
          </w:rPr>
          <w:t xml:space="preserve">. </w:t>
        </w:r>
      </w:ins>
      <w:del w:id="3133" w:author="tomasrodrigues@ua.pt" w:date="2017-08-03T16:07:00Z">
        <w:r w:rsidR="00CB4E0F" w:rsidDel="009000A0">
          <w:rPr>
            <w:lang w:eastAsia="en-US"/>
          </w:rPr>
          <w:delText xml:space="preserve"> and </w:delText>
        </w:r>
        <w:r w:rsidR="00422881" w:rsidDel="009000A0">
          <w:rPr>
            <w:lang w:eastAsia="en-US"/>
          </w:rPr>
          <w:delText>f</w:delText>
        </w:r>
      </w:del>
      <w:ins w:id="3134" w:author="tomasrodrigues@ua.pt" w:date="2017-08-03T16:07:00Z">
        <w:r>
          <w:rPr>
            <w:lang w:eastAsia="en-US"/>
          </w:rPr>
          <w:t>F</w:t>
        </w:r>
      </w:ins>
      <w:r w:rsidR="00422881">
        <w:rPr>
          <w:lang w:eastAsia="en-US"/>
        </w:rPr>
        <w:t xml:space="preserve">inally, </w:t>
      </w:r>
      <w:del w:id="3135" w:author="tomasrodrigues@ua.pt" w:date="2017-08-03T16:07:00Z">
        <w:r w:rsidR="00422881" w:rsidDel="009000A0">
          <w:rPr>
            <w:lang w:eastAsia="en-US"/>
          </w:rPr>
          <w:delText xml:space="preserve">in </w:delText>
        </w:r>
      </w:del>
      <w:ins w:id="3136" w:author="tomasrodrigues@ua.pt" w:date="2017-08-03T16:07:00Z">
        <w:r>
          <w:rPr>
            <w:lang w:eastAsia="en-US"/>
          </w:rPr>
          <w:t>S</w:t>
        </w:r>
      </w:ins>
      <w:r w:rsidR="0090522C">
        <w:fldChar w:fldCharType="begin"/>
      </w:r>
      <w:r w:rsidR="0090522C">
        <w:instrText xml:space="preserve"> HYPERLINK \l "Ref4_4" </w:instrText>
      </w:r>
      <w:r w:rsidR="0090522C">
        <w:fldChar w:fldCharType="separate"/>
      </w:r>
      <w:del w:id="3137" w:author="tomasrodrigues@ua.pt" w:date="2017-08-03T16:07:00Z">
        <w:r w:rsidR="00422881" w:rsidRPr="00A832BF" w:rsidDel="009000A0">
          <w:rPr>
            <w:rStyle w:val="Hiperligao"/>
            <w:lang w:eastAsia="en-US"/>
          </w:rPr>
          <w:delText>s</w:delText>
        </w:r>
      </w:del>
      <w:r w:rsidR="00422881" w:rsidRPr="00A832BF">
        <w:rPr>
          <w:rStyle w:val="Hiperligao"/>
          <w:lang w:eastAsia="en-US"/>
        </w:rPr>
        <w:t>ection 4.4</w:t>
      </w:r>
      <w:r w:rsidR="0090522C">
        <w:rPr>
          <w:rStyle w:val="Hiperligao"/>
          <w:lang w:eastAsia="en-US"/>
        </w:rPr>
        <w:fldChar w:fldCharType="end"/>
      </w:r>
      <w:r w:rsidR="00422881">
        <w:rPr>
          <w:rStyle w:val="Hiperligao"/>
          <w:lang w:eastAsia="en-US"/>
        </w:rPr>
        <w:t xml:space="preserve"> </w:t>
      </w:r>
      <w:del w:id="3138" w:author="tomasrodrigues@ua.pt" w:date="2017-08-03T16:07:00Z">
        <w:r w:rsidR="00422881" w:rsidDel="009000A0">
          <w:rPr>
            <w:rStyle w:val="Hiperligao"/>
            <w:lang w:eastAsia="en-US"/>
          </w:rPr>
          <w:delText>are described</w:delText>
        </w:r>
      </w:del>
      <w:ins w:id="3139" w:author="tomasrodrigues@ua.pt" w:date="2017-08-03T16:07:00Z">
        <w:r>
          <w:rPr>
            <w:rStyle w:val="Hiperligao"/>
            <w:lang w:eastAsia="en-US"/>
          </w:rPr>
          <w:t>describes</w:t>
        </w:r>
      </w:ins>
      <w:r w:rsidR="00422881">
        <w:rPr>
          <w:rStyle w:val="Hiperligao"/>
          <w:lang w:eastAsia="en-US"/>
        </w:rPr>
        <w:t xml:space="preserve"> the new </w:t>
      </w:r>
      <w:r w:rsidR="00CB4E0F">
        <w:rPr>
          <w:lang w:eastAsia="en-US"/>
        </w:rPr>
        <w:t>implemented tests and feat</w:t>
      </w:r>
      <w:r w:rsidR="00422881">
        <w:rPr>
          <w:lang w:eastAsia="en-US"/>
        </w:rPr>
        <w:t>ures developed on the solution</w:t>
      </w:r>
      <w:r w:rsidR="00CB4E0F">
        <w:rPr>
          <w:lang w:eastAsia="en-US"/>
        </w:rPr>
        <w:t>.</w:t>
      </w:r>
    </w:p>
    <w:p w14:paraId="00F5B6B8" w14:textId="77777777" w:rsidR="00C1128C" w:rsidRDefault="00C1128C" w:rsidP="00C1128C">
      <w:pPr>
        <w:rPr>
          <w:lang w:eastAsia="en-US"/>
        </w:rPr>
      </w:pPr>
    </w:p>
    <w:p w14:paraId="6D6F5E79" w14:textId="77777777" w:rsidR="007A22EC" w:rsidRPr="00D32FC4" w:rsidRDefault="007A22EC" w:rsidP="007A22EC">
      <w:pPr>
        <w:pStyle w:val="Cabealho3"/>
      </w:pPr>
      <w:bookmarkStart w:id="3140" w:name="_Toc491797505"/>
      <w:bookmarkStart w:id="3141" w:name="Ref4_1"/>
      <w:r w:rsidRPr="00D32FC4">
        <w:t xml:space="preserve">Technical </w:t>
      </w:r>
      <w:r>
        <w:t>i</w:t>
      </w:r>
      <w:r w:rsidRPr="00D32FC4">
        <w:t>mplementation</w:t>
      </w:r>
      <w:bookmarkEnd w:id="3140"/>
    </w:p>
    <w:bookmarkEnd w:id="3141"/>
    <w:p w14:paraId="6488398C" w14:textId="77777777" w:rsidR="007A22EC" w:rsidDel="009000A0" w:rsidRDefault="007A22EC" w:rsidP="007A22EC">
      <w:pPr>
        <w:rPr>
          <w:del w:id="3142" w:author="tomasrodrigues@ua.pt" w:date="2017-08-03T16:08:00Z"/>
        </w:rPr>
      </w:pPr>
      <w:commentRangeStart w:id="3143"/>
      <w:r>
        <w:t xml:space="preserve">   </w:t>
      </w:r>
      <w:r w:rsidRPr="00D32FC4">
        <w:t xml:space="preserve">The </w:t>
      </w:r>
      <w:ins w:id="3144" w:author="tomasrodrigues@ua.pt" w:date="2017-08-03T16:08:00Z">
        <w:r w:rsidR="009000A0">
          <w:t xml:space="preserve">used </w:t>
        </w:r>
      </w:ins>
      <w:r w:rsidRPr="00D32FC4">
        <w:t xml:space="preserve">programming languages </w:t>
      </w:r>
      <w:del w:id="3145" w:author="tomasrodrigues@ua.pt" w:date="2017-08-03T16:08:00Z">
        <w:r w:rsidRPr="00D32FC4" w:rsidDel="009000A0">
          <w:delText xml:space="preserve">used </w:delText>
        </w:r>
      </w:del>
      <w:r>
        <w:t>were</w:t>
      </w:r>
      <w:r w:rsidRPr="00D32FC4">
        <w:t xml:space="preserve"> Java and C++. Java because is an Android application and C++ </w:t>
      </w:r>
      <w:del w:id="3146" w:author="tomasrodrigues@ua.pt" w:date="2017-08-03T16:08:00Z">
        <w:r w:rsidDel="009000A0">
          <w:delText>was</w:delText>
        </w:r>
        <w:r w:rsidRPr="00D32FC4" w:rsidDel="009000A0">
          <w:delText xml:space="preserve"> used to encode/decode </w:delText>
        </w:r>
        <w:r w:rsidR="0099699E" w:rsidDel="009000A0">
          <w:delText>the</w:delText>
        </w:r>
        <w:r w:rsidRPr="00D32FC4" w:rsidDel="009000A0">
          <w:delText xml:space="preserve"> audio files</w:delText>
        </w:r>
        <w:r w:rsidR="0099699E" w:rsidDel="009000A0">
          <w:delText xml:space="preserve"> from the recorded calls</w:delText>
        </w:r>
      </w:del>
      <w:ins w:id="3147" w:author="tomasrodrigues@ua.pt" w:date="2017-08-03T16:08:00Z">
        <w:r w:rsidR="009000A0">
          <w:t>to enable the integration of required JNI libraries</w:t>
        </w:r>
      </w:ins>
      <w:r w:rsidRPr="00D32FC4">
        <w:t>.</w:t>
      </w:r>
      <w:del w:id="3148" w:author="tomasrodrigues@ua.pt" w:date="2017-08-03T16:08:00Z">
        <w:r w:rsidRPr="00D32FC4" w:rsidDel="009000A0">
          <w:delText xml:space="preserve"> This compressor is lo</w:delText>
        </w:r>
        <w:r w:rsidDel="009000A0">
          <w:delText xml:space="preserve">ssless, that means that no data </w:delText>
        </w:r>
        <w:r w:rsidRPr="00D32FC4" w:rsidDel="009000A0">
          <w:delText>quality is lost in the compression and when uncompressed, the data will be identical to the original. Working on multichannel 8, 16 and 24 bits, we will be able to compress files in a range of 30% - 70%.</w:delText>
        </w:r>
      </w:del>
    </w:p>
    <w:p w14:paraId="5914A353" w14:textId="77777777" w:rsidR="009475EB" w:rsidRDefault="007A22EC" w:rsidP="007A22EC">
      <w:del w:id="3149" w:author="tomasrodrigues@ua.pt" w:date="2017-08-03T16:08:00Z">
        <w:r w:rsidRPr="00D32FC4" w:rsidDel="009000A0">
          <w:delText xml:space="preserve">  </w:delText>
        </w:r>
      </w:del>
      <w:r w:rsidRPr="00D32FC4">
        <w:t xml:space="preserve"> </w:t>
      </w:r>
      <w:del w:id="3150" w:author="tomasrodrigues@ua.pt" w:date="2017-08-03T16:09:00Z">
        <w:r w:rsidR="003B182A" w:rsidDel="009000A0">
          <w:delText xml:space="preserve">At </w:delText>
        </w:r>
      </w:del>
      <w:ins w:id="3151" w:author="tomasrodrigues@ua.pt" w:date="2017-08-03T16:09:00Z">
        <w:r w:rsidR="009000A0">
          <w:t xml:space="preserve">From </w:t>
        </w:r>
      </w:ins>
      <w:r w:rsidR="003B182A">
        <w:t>the moment that the app starts opening, several</w:t>
      </w:r>
      <w:r w:rsidRPr="00D32FC4">
        <w:t xml:space="preserve"> background service</w:t>
      </w:r>
      <w:r w:rsidR="003B182A">
        <w:t>s are called in order to support</w:t>
      </w:r>
      <w:r w:rsidRPr="00D32FC4">
        <w:t xml:space="preserve"> the UI information that </w:t>
      </w:r>
      <w:r w:rsidR="0003641F">
        <w:t xml:space="preserve">is </w:t>
      </w:r>
      <w:r>
        <w:t>seen</w:t>
      </w:r>
      <w:r w:rsidRPr="00D32FC4">
        <w:t xml:space="preserve"> on the application.</w:t>
      </w:r>
      <w:r w:rsidR="003B182A">
        <w:t xml:space="preserve"> </w:t>
      </w:r>
      <w:r w:rsidR="009475EB">
        <w:t>The app homepage is usually the “Dashboard”, but may be other page/activity. Nevertheless, t</w:t>
      </w:r>
      <w:r w:rsidR="003B182A">
        <w:t>he splash screen</w:t>
      </w:r>
      <w:r w:rsidR="009475EB">
        <w:t xml:space="preserve"> that is</w:t>
      </w:r>
      <w:r w:rsidR="003B182A">
        <w:t xml:space="preserve"> seen when the app initiates, for the first time, allows the app to buy time</w:t>
      </w:r>
      <w:r w:rsidRPr="00D32FC4">
        <w:t xml:space="preserve"> </w:t>
      </w:r>
      <w:r w:rsidR="009475EB">
        <w:t>and fill the structures need for update the information needed</w:t>
      </w:r>
      <w:r w:rsidR="003B182A">
        <w:t>.</w:t>
      </w:r>
    </w:p>
    <w:p w14:paraId="07CA7D79" w14:textId="65AFEC9B" w:rsidR="00422881" w:rsidRDefault="009475EB" w:rsidP="00422881">
      <w:r>
        <w:t xml:space="preserve">   Wi-Fi and</w:t>
      </w:r>
      <w:r w:rsidR="007A22EC" w:rsidRPr="00D32FC4">
        <w:t xml:space="preserve"> mobile</w:t>
      </w:r>
      <w:r>
        <w:t xml:space="preserve"> networks information are retrieved from numerous Android internal classes by the </w:t>
      </w:r>
      <w:r w:rsidRPr="00B13B4F">
        <w:rPr>
          <w:rStyle w:val="nfaseDiscreta"/>
        </w:rPr>
        <w:t>WifiManager</w:t>
      </w:r>
      <w:r>
        <w:t xml:space="preserve"> and </w:t>
      </w:r>
      <w:r w:rsidRPr="00B13B4F">
        <w:rPr>
          <w:rStyle w:val="nfaseDiscreta"/>
        </w:rPr>
        <w:t>MobileNetworkManager</w:t>
      </w:r>
      <w:r>
        <w:t xml:space="preserve"> services, respectively.</w:t>
      </w:r>
      <w:r w:rsidR="007A22EC" w:rsidRPr="00D32FC4">
        <w:t xml:space="preserve"> </w:t>
      </w:r>
      <w:r>
        <w:t>S</w:t>
      </w:r>
      <w:r w:rsidR="007A22EC" w:rsidRPr="00D32FC4">
        <w:t xml:space="preserve">cheduled tests callbacks are done </w:t>
      </w:r>
      <w:r w:rsidR="007A22EC">
        <w:t xml:space="preserve">in </w:t>
      </w:r>
      <w:r>
        <w:t>other service</w:t>
      </w:r>
      <w:ins w:id="3152" w:author="tomasrodrigues@ua.pt" w:date="2017-08-03T16:09:00Z">
        <w:r w:rsidR="009000A0">
          <w:t>.</w:t>
        </w:r>
      </w:ins>
      <w:del w:id="3153" w:author="tomasrodrigues@ua.pt" w:date="2017-08-03T16:09:00Z">
        <w:r w:rsidR="007A22EC" w:rsidDel="009000A0">
          <w:delText>,</w:delText>
        </w:r>
      </w:del>
      <w:r w:rsidR="007A22EC">
        <w:t xml:space="preserve"> </w:t>
      </w:r>
      <w:ins w:id="3154" w:author="tomasrodrigues@ua.pt" w:date="2017-08-03T16:09:00Z">
        <w:r w:rsidR="009000A0">
          <w:t>I</w:t>
        </w:r>
      </w:ins>
      <w:del w:id="3155" w:author="tomasrodrigues@ua.pt" w:date="2017-08-03T16:09:00Z">
        <w:r w:rsidR="007A22EC" w:rsidDel="009000A0">
          <w:delText>i</w:delText>
        </w:r>
      </w:del>
      <w:r w:rsidR="007A22EC">
        <w:t>n other words,</w:t>
      </w:r>
      <w:r w:rsidR="007A22EC" w:rsidRPr="00D32FC4">
        <w:t xml:space="preserve"> every time </w:t>
      </w:r>
      <w:r w:rsidR="007A22EC">
        <w:t>tha</w:t>
      </w:r>
      <w:r w:rsidR="00050181">
        <w:t>t</w:t>
      </w:r>
      <w:ins w:id="3156" w:author="tomasrodrigues@ua.pt" w:date="2017-08-03T16:09:00Z">
        <w:r w:rsidR="009000A0">
          <w:t xml:space="preserve"> it</w:t>
        </w:r>
      </w:ins>
      <w:r w:rsidR="00050181">
        <w:t xml:space="preserve"> i</w:t>
      </w:r>
      <w:r w:rsidR="007A22EC">
        <w:t xml:space="preserve">s </w:t>
      </w:r>
      <w:del w:id="3157" w:author="tomasrodrigues@ua.pt" w:date="2017-08-03T16:09:00Z">
        <w:r w:rsidR="007A22EC" w:rsidDel="009000A0">
          <w:delText>needed</w:delText>
        </w:r>
        <w:r w:rsidR="007A22EC" w:rsidRPr="00D32FC4" w:rsidDel="009000A0">
          <w:delText xml:space="preserve"> </w:delText>
        </w:r>
      </w:del>
      <w:ins w:id="3158" w:author="tomasrodrigues@ua.pt" w:date="2017-08-03T16:09:00Z">
        <w:r w:rsidR="009000A0">
          <w:t>required</w:t>
        </w:r>
        <w:r w:rsidR="009000A0" w:rsidRPr="00D32FC4">
          <w:t xml:space="preserve"> </w:t>
        </w:r>
      </w:ins>
      <w:r w:rsidR="007A22EC" w:rsidRPr="00D32FC4">
        <w:t>t</w:t>
      </w:r>
      <w:r w:rsidR="007A22EC">
        <w:t>o update a scheduled test date,</w:t>
      </w:r>
      <w:r w:rsidR="007A22EC" w:rsidRPr="00D32FC4">
        <w:t xml:space="preserve"> update the Wi-Fi or the mobile network information</w:t>
      </w:r>
      <w:r w:rsidR="00050181">
        <w:t>,</w:t>
      </w:r>
      <w:r w:rsidR="007A22EC" w:rsidRPr="00D32FC4">
        <w:t xml:space="preserve"> </w:t>
      </w:r>
      <w:del w:id="3159" w:author="tomasrodrigues@ua.pt" w:date="2017-08-03T16:09:00Z">
        <w:r w:rsidDel="009000A0">
          <w:delText>are</w:delText>
        </w:r>
        <w:r w:rsidR="007A22EC" w:rsidRPr="00D32FC4" w:rsidDel="009000A0">
          <w:delText xml:space="preserve"> </w:delText>
        </w:r>
      </w:del>
      <w:r w:rsidR="00050181">
        <w:t>these</w:t>
      </w:r>
      <w:r w:rsidR="007A22EC" w:rsidRPr="00D32FC4">
        <w:t xml:space="preserve"> service</w:t>
      </w:r>
      <w:r w:rsidR="007A22EC">
        <w:t xml:space="preserve">s </w:t>
      </w:r>
      <w:ins w:id="3160" w:author="tomasrodrigues@ua.pt" w:date="2017-08-03T16:09:00Z">
        <w:r w:rsidR="009000A0">
          <w:t xml:space="preserve">are the ones </w:t>
        </w:r>
      </w:ins>
      <w:r w:rsidR="007A22EC">
        <w:t>that handle the</w:t>
      </w:r>
      <w:r w:rsidR="007A22EC" w:rsidRPr="00D32FC4">
        <w:t xml:space="preserve"> updates and then </w:t>
      </w:r>
      <w:del w:id="3161" w:author="tomasrodrigues@ua.pt" w:date="2017-08-03T16:10:00Z">
        <w:r w:rsidR="007A22EC" w:rsidRPr="00D32FC4" w:rsidDel="007619A4">
          <w:delText xml:space="preserve">sent </w:delText>
        </w:r>
      </w:del>
      <w:ins w:id="3162" w:author="tomasrodrigues@ua.pt" w:date="2017-08-03T16:10:00Z">
        <w:r w:rsidR="007619A4">
          <w:t>forward</w:t>
        </w:r>
        <w:r w:rsidR="007619A4" w:rsidRPr="00D32FC4">
          <w:t xml:space="preserve"> </w:t>
        </w:r>
      </w:ins>
      <w:r w:rsidR="007A22EC" w:rsidRPr="00D32FC4">
        <w:t xml:space="preserve">the information again to </w:t>
      </w:r>
      <w:r w:rsidR="007A22EC">
        <w:t xml:space="preserve">update </w:t>
      </w:r>
      <w:r w:rsidR="007A22EC" w:rsidRPr="00D32FC4">
        <w:t xml:space="preserve">the respective </w:t>
      </w:r>
      <w:r w:rsidR="007A22EC">
        <w:t>UI</w:t>
      </w:r>
      <w:del w:id="3163" w:author="tomasrodrigues@ua.pt" w:date="2017-08-29T18:02:00Z">
        <w:r w:rsidR="007A22EC" w:rsidDel="0061791F">
          <w:delText>’</w:delText>
        </w:r>
      </w:del>
      <w:r w:rsidR="007A22EC">
        <w:t xml:space="preserve">s </w:t>
      </w:r>
      <w:r w:rsidR="00422881">
        <w:t xml:space="preserve">pages. </w:t>
      </w:r>
    </w:p>
    <w:p w14:paraId="7E3C4805" w14:textId="77777777" w:rsidR="009475EB" w:rsidRDefault="00422881" w:rsidP="00422881">
      <w:r>
        <w:t xml:space="preserve">   </w:t>
      </w:r>
      <w:r w:rsidR="0003641F">
        <w:t xml:space="preserve">The radiologs information </w:t>
      </w:r>
      <w:del w:id="3164" w:author="tomasrodrigues@ua.pt" w:date="2017-08-03T16:10:00Z">
        <w:r w:rsidR="0003641F" w:rsidDel="007619A4">
          <w:delText xml:space="preserve">are </w:delText>
        </w:r>
      </w:del>
      <w:ins w:id="3165" w:author="tomasrodrigues@ua.pt" w:date="2017-08-03T16:10:00Z">
        <w:r w:rsidR="007619A4">
          <w:t xml:space="preserve">is </w:t>
        </w:r>
      </w:ins>
      <w:r w:rsidR="0003641F">
        <w:t xml:space="preserve">filled in if </w:t>
      </w:r>
      <w:del w:id="3166" w:author="tomasrodrigues@ua.pt" w:date="2017-08-03T16:10:00Z">
        <w:r w:rsidR="0003641F" w:rsidDel="007619A4">
          <w:delText>at</w:delText>
        </w:r>
      </w:del>
      <w:ins w:id="3167" w:author="tomasrodrigues@ua.pt" w:date="2017-08-03T16:10:00Z">
        <w:r w:rsidR="007619A4">
          <w:t>on</w:t>
        </w:r>
      </w:ins>
      <w:r w:rsidR="0003641F">
        <w:t xml:space="preserve"> the Settings page the option </w:t>
      </w:r>
      <w:del w:id="3168" w:author="tomasrodrigues@ua.pt" w:date="2017-08-03T16:10:00Z">
        <w:r w:rsidR="0003641F" w:rsidDel="007619A4">
          <w:delText xml:space="preserve">for </w:delText>
        </w:r>
      </w:del>
      <w:ins w:id="3169" w:author="tomasrodrigues@ua.pt" w:date="2017-08-03T16:10:00Z">
        <w:r w:rsidR="007619A4">
          <w:t xml:space="preserve">to </w:t>
        </w:r>
      </w:ins>
      <w:r w:rsidR="0003641F">
        <w:t>register radiologs is enable</w:t>
      </w:r>
      <w:ins w:id="3170" w:author="tomasrodrigues@ua.pt" w:date="2017-08-03T16:10:00Z">
        <w:r w:rsidR="007619A4">
          <w:t>d</w:t>
        </w:r>
      </w:ins>
      <w:r w:rsidR="0003641F">
        <w:t xml:space="preserve">. </w:t>
      </w:r>
      <w:del w:id="3171" w:author="tomasrodrigues@ua.pt" w:date="2017-08-03T16:10:00Z">
        <w:r w:rsidR="0003641F" w:rsidDel="007619A4">
          <w:delText>Being this option enabled</w:delText>
        </w:r>
      </w:del>
      <w:ins w:id="3172" w:author="tomasrodrigues@ua.pt" w:date="2017-08-03T16:10:00Z">
        <w:r w:rsidR="007619A4">
          <w:t>If so</w:t>
        </w:r>
      </w:ins>
      <w:r w:rsidR="0003641F">
        <w:t xml:space="preserve">, </w:t>
      </w:r>
      <w:del w:id="3173" w:author="tomasrodrigues@ua.pt" w:date="2017-08-03T16:10:00Z">
        <w:r w:rsidR="0003641F" w:rsidDel="007619A4">
          <w:delText xml:space="preserve">automatically </w:delText>
        </w:r>
      </w:del>
      <w:r w:rsidR="0003641F">
        <w:t xml:space="preserve">the </w:t>
      </w:r>
      <w:r w:rsidR="0003641F" w:rsidRPr="007C71E2">
        <w:rPr>
          <w:rStyle w:val="nfaseDiscreta"/>
        </w:rPr>
        <w:t>RadiologsManager</w:t>
      </w:r>
      <w:r w:rsidR="0003641F">
        <w:t xml:space="preserve"> service is called</w:t>
      </w:r>
      <w:ins w:id="3174" w:author="tomasrodrigues@ua.pt" w:date="2017-08-03T16:10:00Z">
        <w:r w:rsidR="007619A4">
          <w:t xml:space="preserve"> automatically</w:t>
        </w:r>
      </w:ins>
      <w:r w:rsidR="0003641F">
        <w:t>, filling in the radiologs fields with the already existing Wi-Fi and mobile networks information plus some information about the neighbor</w:t>
      </w:r>
      <w:del w:id="3175" w:author="tomasrodrigues@ua.pt" w:date="2017-08-03T16:11:00Z">
        <w:r w:rsidR="0003641F" w:rsidDel="007619A4">
          <w:delText>’s</w:delText>
        </w:r>
      </w:del>
      <w:r w:rsidR="0003641F">
        <w:t xml:space="preserve"> cells and</w:t>
      </w:r>
      <w:ins w:id="3176" w:author="tomasrodrigues@ua.pt" w:date="2017-08-03T16:11:00Z">
        <w:r w:rsidR="007619A4">
          <w:t>,</w:t>
        </w:r>
      </w:ins>
      <w:r w:rsidR="0003641F">
        <w:t xml:space="preserve"> if</w:t>
      </w:r>
      <w:ins w:id="3177" w:author="tomasrodrigues@ua.pt" w:date="2017-08-03T16:11:00Z">
        <w:r w:rsidR="007619A4">
          <w:t xml:space="preserve"> available</w:t>
        </w:r>
      </w:ins>
      <w:r w:rsidR="0003641F">
        <w:t xml:space="preserve"> </w:t>
      </w:r>
      <w:del w:id="3178" w:author="tomasrodrigues@ua.pt" w:date="2017-08-03T16:11:00Z">
        <w:r w:rsidR="0003641F" w:rsidDel="007619A4">
          <w:delText xml:space="preserve">there is with </w:delText>
        </w:r>
      </w:del>
      <w:ins w:id="3179" w:author="tomasrodrigues@ua.pt" w:date="2017-08-03T16:11:00Z">
        <w:r w:rsidR="007619A4">
          <w:t xml:space="preserve">network </w:t>
        </w:r>
      </w:ins>
      <w:r w:rsidR="0003641F">
        <w:t xml:space="preserve">event’s information. </w:t>
      </w:r>
      <w:ins w:id="3180" w:author="tomasrodrigues@ua.pt" w:date="2017-08-03T16:11:00Z">
        <w:r w:rsidR="007619A4">
          <w:t>S</w:t>
        </w:r>
      </w:ins>
      <w:del w:id="3181" w:author="tomasrodrigues@ua.pt" w:date="2017-08-03T16:11:00Z">
        <w:r w:rsidR="0003641F" w:rsidDel="007619A4">
          <w:delText xml:space="preserve">In </w:delText>
        </w:r>
      </w:del>
      <w:r w:rsidR="0090522C">
        <w:fldChar w:fldCharType="begin"/>
      </w:r>
      <w:r w:rsidR="0090522C">
        <w:instrText xml:space="preserve"> HYPERLINK \l "Ref4_2_5" </w:instrText>
      </w:r>
      <w:r w:rsidR="0090522C">
        <w:fldChar w:fldCharType="separate"/>
      </w:r>
      <w:del w:id="3182" w:author="tomasrodrigues@ua.pt" w:date="2017-08-03T16:11:00Z">
        <w:r w:rsidR="0003641F" w:rsidRPr="00A832BF" w:rsidDel="007619A4">
          <w:rPr>
            <w:rStyle w:val="Hiperligao"/>
          </w:rPr>
          <w:delText>s</w:delText>
        </w:r>
      </w:del>
      <w:r w:rsidR="0003641F" w:rsidRPr="00A832BF">
        <w:rPr>
          <w:rStyle w:val="Hiperligao"/>
        </w:rPr>
        <w:t>ubsection 4.2.5</w:t>
      </w:r>
      <w:r w:rsidR="0090522C">
        <w:rPr>
          <w:rStyle w:val="Hiperligao"/>
        </w:rPr>
        <w:fldChar w:fldCharType="end"/>
      </w:r>
      <w:r w:rsidR="0003641F">
        <w:t xml:space="preserve"> </w:t>
      </w:r>
      <w:del w:id="3183" w:author="tomasrodrigues@ua.pt" w:date="2017-08-03T16:11:00Z">
        <w:r w:rsidR="0003641F" w:rsidDel="007619A4">
          <w:delText xml:space="preserve">are </w:delText>
        </w:r>
      </w:del>
      <w:r w:rsidR="0003641F">
        <w:t>detail</w:t>
      </w:r>
      <w:ins w:id="3184" w:author="tomasrodrigues@ua.pt" w:date="2017-08-03T16:12:00Z">
        <w:r w:rsidR="007619A4">
          <w:t>s</w:t>
        </w:r>
      </w:ins>
      <w:del w:id="3185" w:author="tomasrodrigues@ua.pt" w:date="2017-08-03T16:12:00Z">
        <w:r w:rsidR="0003641F" w:rsidDel="007619A4">
          <w:delText>ed</w:delText>
        </w:r>
      </w:del>
      <w:r w:rsidR="0003641F">
        <w:t xml:space="preserve"> the possible events automatically </w:t>
      </w:r>
      <w:del w:id="3186" w:author="tomasrodrigues@ua.pt" w:date="2017-08-03T16:12:00Z">
        <w:r w:rsidR="0003641F" w:rsidDel="007619A4">
          <w:delText xml:space="preserve">apprehended </w:delText>
        </w:r>
      </w:del>
      <w:ins w:id="3187" w:author="tomasrodrigues@ua.pt" w:date="2017-08-03T16:12:00Z">
        <w:r w:rsidR="007619A4">
          <w:t xml:space="preserve">acquired </w:t>
        </w:r>
      </w:ins>
      <w:r w:rsidR="0003641F">
        <w:t xml:space="preserve">by this service. </w:t>
      </w:r>
    </w:p>
    <w:p w14:paraId="69A3E971" w14:textId="77777777" w:rsidR="007A22EC" w:rsidRPr="00D32FC4" w:rsidRDefault="007A22EC" w:rsidP="007A22EC">
      <w:r w:rsidRPr="00D32FC4">
        <w:lastRenderedPageBreak/>
        <w:t xml:space="preserve">   </w:t>
      </w:r>
      <w:r w:rsidR="0003641F">
        <w:t>Similar to radiologs, a</w:t>
      </w:r>
      <w:r w:rsidRPr="00D32FC4">
        <w:t xml:space="preserve">nomalies </w:t>
      </w:r>
      <w:del w:id="3188" w:author="tomasrodrigues@ua.pt" w:date="2017-08-03T16:12:00Z">
        <w:r w:rsidDel="007619A4">
          <w:delText xml:space="preserve">results </w:delText>
        </w:r>
      </w:del>
      <w:r>
        <w:t xml:space="preserve">are </w:t>
      </w:r>
      <w:r w:rsidR="007C71E2">
        <w:t>also</w:t>
      </w:r>
      <w:r>
        <w:t xml:space="preserve"> </w:t>
      </w:r>
      <w:r w:rsidR="007C71E2">
        <w:t xml:space="preserve">stored and </w:t>
      </w:r>
      <w:r w:rsidR="0003641F">
        <w:t>managed</w:t>
      </w:r>
      <w:r w:rsidRPr="00D32FC4">
        <w:t xml:space="preserve"> </w:t>
      </w:r>
      <w:r w:rsidR="0003641F">
        <w:t>by</w:t>
      </w:r>
      <w:r w:rsidRPr="00D32FC4">
        <w:t xml:space="preserve"> </w:t>
      </w:r>
      <w:r w:rsidR="0003641F">
        <w:t>the respective entities/classes and</w:t>
      </w:r>
      <w:r w:rsidRPr="00D32FC4">
        <w:t xml:space="preserve"> procedures </w:t>
      </w:r>
      <w:del w:id="3189" w:author="tomasrodrigues@ua.pt" w:date="2017-08-03T16:12:00Z">
        <w:r w:rsidR="0003641F" w:rsidDel="007619A4">
          <w:delText xml:space="preserve">at </w:delText>
        </w:r>
      </w:del>
      <w:ins w:id="3190" w:author="tomasrodrigues@ua.pt" w:date="2017-08-03T16:12:00Z">
        <w:r w:rsidR="007619A4">
          <w:t xml:space="preserve">by </w:t>
        </w:r>
      </w:ins>
      <w:r w:rsidR="0003641F">
        <w:t>the</w:t>
      </w:r>
      <w:r w:rsidRPr="00D32FC4">
        <w:t xml:space="preserve"> loading </w:t>
      </w:r>
      <w:ins w:id="3191" w:author="tomasrodrigues@ua.pt" w:date="2017-08-03T16:12:00Z">
        <w:r w:rsidR="007619A4">
          <w:t xml:space="preserve">procedure </w:t>
        </w:r>
      </w:ins>
      <w:r w:rsidR="0003641F">
        <w:t xml:space="preserve">of </w:t>
      </w:r>
      <w:r w:rsidR="007C71E2">
        <w:t>its</w:t>
      </w:r>
      <w:r w:rsidRPr="00D32FC4">
        <w:t xml:space="preserve"> history pages</w:t>
      </w:r>
      <w:r w:rsidR="007C71E2">
        <w:t xml:space="preserve"> Then existing adapters </w:t>
      </w:r>
      <w:r w:rsidRPr="00D32FC4">
        <w:t>transform</w:t>
      </w:r>
      <w:r w:rsidR="007C71E2">
        <w:t xml:space="preserve"> the raw data in structured data, which </w:t>
      </w:r>
      <w:r w:rsidRPr="00D32FC4">
        <w:t xml:space="preserve">can be used </w:t>
      </w:r>
      <w:r>
        <w:t xml:space="preserve">in the UI </w:t>
      </w:r>
      <w:r w:rsidRPr="00D32FC4">
        <w:t xml:space="preserve">or </w:t>
      </w:r>
      <w:r w:rsidR="007C71E2">
        <w:t>be</w:t>
      </w:r>
      <w:r w:rsidR="0003641F">
        <w:t xml:space="preserve"> </w:t>
      </w:r>
      <w:r w:rsidRPr="00D32FC4">
        <w:t>del</w:t>
      </w:r>
      <w:r>
        <w:t>iver</w:t>
      </w:r>
      <w:r w:rsidR="007C71E2">
        <w:t>ed</w:t>
      </w:r>
      <w:r>
        <w:t xml:space="preserve"> to the management system</w:t>
      </w:r>
      <w:r w:rsidRPr="00D32FC4">
        <w:t>.</w:t>
      </w:r>
    </w:p>
    <w:p w14:paraId="503F772E" w14:textId="77777777" w:rsidR="007A22EC" w:rsidRDefault="007A22EC" w:rsidP="007A22EC">
      <w:r w:rsidRPr="00D32FC4">
        <w:t xml:space="preserve">   There is </w:t>
      </w:r>
      <w:r>
        <w:t>an</w:t>
      </w:r>
      <w:r w:rsidRPr="00D32FC4">
        <w:t>other type of adapters that handle the multiple fragments from an activity</w:t>
      </w:r>
      <w:r>
        <w:t>. These</w:t>
      </w:r>
      <w:r w:rsidRPr="00D32FC4">
        <w:t xml:space="preserve"> fragments represent a behavior or part of the UI and they can be reutilized in multiple activities. In figure </w:t>
      </w:r>
      <w:r>
        <w:t>4.5,</w:t>
      </w:r>
      <w:r w:rsidRPr="00D32FC4">
        <w:t xml:space="preserve"> </w:t>
      </w:r>
      <w:r>
        <w:t xml:space="preserve">it is presented </w:t>
      </w:r>
      <w:r w:rsidRPr="00D32FC4">
        <w:t>a great example of this with multiple fragments all in the same activity and with the s</w:t>
      </w:r>
      <w:r>
        <w:t>ame purpose, report an anomaly.</w:t>
      </w:r>
    </w:p>
    <w:p w14:paraId="2DCC0577" w14:textId="77777777" w:rsidR="007A22EC" w:rsidRPr="00D32FC4" w:rsidRDefault="007A22EC" w:rsidP="007A22EC">
      <w:r>
        <w:t xml:space="preserve">  </w:t>
      </w:r>
      <w:del w:id="3192" w:author="tomasrodrigues@ua.pt" w:date="2017-08-03T16:12:00Z">
        <w:r w:rsidDel="007619A4">
          <w:delText xml:space="preserve"> </w:delText>
        </w:r>
        <w:r w:rsidRPr="00D32FC4" w:rsidDel="007619A4">
          <w:delText xml:space="preserve">  </w:delText>
        </w:r>
      </w:del>
      <w:r w:rsidRPr="00D32FC4">
        <w:t xml:space="preserve"> </w:t>
      </w:r>
      <w:del w:id="3193" w:author="tomasrodrigues@ua.pt" w:date="2017-08-03T16:12:00Z">
        <w:r w:rsidR="00050181" w:rsidDel="007619A4">
          <w:delText>The</w:delText>
        </w:r>
        <w:r w:rsidRPr="00D32FC4" w:rsidDel="007619A4">
          <w:delText xml:space="preserve"> database is not yet fully implemented, </w:delText>
        </w:r>
        <w:r w:rsidDel="007619A4">
          <w:delText>but</w:delText>
        </w:r>
        <w:r w:rsidRPr="00D32FC4" w:rsidDel="007619A4">
          <w:delText xml:space="preserve"> it has already support for tests</w:delText>
        </w:r>
        <w:r w:rsidDel="007619A4">
          <w:delText xml:space="preserve"> and tasks results</w:delText>
        </w:r>
        <w:r w:rsidRPr="00D32FC4" w:rsidDel="007619A4">
          <w:delText xml:space="preserve">. </w:delText>
        </w:r>
      </w:del>
      <w:r w:rsidR="007C71E2">
        <w:t>A</w:t>
      </w:r>
      <w:r>
        <w:t xml:space="preserve">ll the tests executed by the app are </w:t>
      </w:r>
      <w:del w:id="3194" w:author="tomasrodrigues@ua.pt" w:date="2017-08-03T16:12:00Z">
        <w:r w:rsidDel="007619A4">
          <w:delText xml:space="preserve">being </w:delText>
        </w:r>
      </w:del>
      <w:r>
        <w:t xml:space="preserve">saved </w:t>
      </w:r>
      <w:r w:rsidR="007C71E2">
        <w:t>in the</w:t>
      </w:r>
      <w:r>
        <w:t xml:space="preserve"> database. </w:t>
      </w:r>
      <w:ins w:id="3195" w:author="tomasrodrigues@ua.pt" w:date="2017-08-03T16:13:00Z">
        <w:r w:rsidR="007619A4">
          <w:t xml:space="preserve">It stores </w:t>
        </w:r>
      </w:ins>
      <w:del w:id="3196" w:author="tomasrodrigues@ua.pt" w:date="2017-08-03T16:13:00Z">
        <w:r w:rsidDel="007619A4">
          <w:delText>It is supposed</w:delText>
        </w:r>
        <w:r w:rsidR="00C7798A" w:rsidDel="007619A4">
          <w:delText>,</w:delText>
        </w:r>
        <w:r w:rsidDel="007619A4">
          <w:delText xml:space="preserve"> in the future</w:delText>
        </w:r>
        <w:r w:rsidR="00C7798A" w:rsidDel="007619A4">
          <w:delText>,</w:delText>
        </w:r>
        <w:r w:rsidDel="007619A4">
          <w:delText xml:space="preserve"> </w:delText>
        </w:r>
        <w:r w:rsidR="00B13B4F" w:rsidDel="007619A4">
          <w:delText>to</w:delText>
        </w:r>
        <w:r w:rsidDel="007619A4">
          <w:delText xml:space="preserve"> contain</w:delText>
        </w:r>
        <w:r w:rsidR="00B13B4F" w:rsidDel="007619A4">
          <w:delText xml:space="preserve"> in the database</w:delText>
        </w:r>
        <w:r w:rsidDel="007619A4">
          <w:delText xml:space="preserve"> the </w:delText>
        </w:r>
      </w:del>
      <w:r>
        <w:t>anomalies</w:t>
      </w:r>
      <w:ins w:id="3197" w:author="tomasrodrigues@ua.pt" w:date="2017-08-03T16:13:00Z">
        <w:r w:rsidR="007619A4">
          <w:t xml:space="preserve">, </w:t>
        </w:r>
      </w:ins>
      <w:del w:id="3198" w:author="tomasrodrigues@ua.pt" w:date="2017-08-03T16:13:00Z">
        <w:r w:rsidDel="007619A4">
          <w:delText xml:space="preserve"> and </w:delText>
        </w:r>
      </w:del>
      <w:r>
        <w:t xml:space="preserve">radiologs </w:t>
      </w:r>
      <w:ins w:id="3199" w:author="tomasrodrigues@ua.pt" w:date="2017-08-03T16:13:00Z">
        <w:r w:rsidR="007619A4">
          <w:t xml:space="preserve">and test </w:t>
        </w:r>
      </w:ins>
      <w:r>
        <w:t>results</w:t>
      </w:r>
      <w:del w:id="3200" w:author="tomasrodrigues@ua.pt" w:date="2017-08-03T16:13:00Z">
        <w:r w:rsidDel="007619A4">
          <w:delText>, as well</w:delText>
        </w:r>
      </w:del>
      <w:r>
        <w:t xml:space="preserve">. The tests can be </w:t>
      </w:r>
      <w:r w:rsidRPr="00D32FC4">
        <w:t xml:space="preserve">on-demand </w:t>
      </w:r>
      <w:del w:id="3201" w:author="tomasrodrigues@ua.pt" w:date="2017-08-03T16:13:00Z">
        <w:r w:rsidRPr="00D32FC4" w:rsidDel="007619A4">
          <w:delText xml:space="preserve">tests </w:delText>
        </w:r>
      </w:del>
      <w:r>
        <w:t xml:space="preserve">or </w:t>
      </w:r>
      <w:r w:rsidRPr="00D32FC4">
        <w:t>scheduled</w:t>
      </w:r>
      <w:del w:id="3202" w:author="tomasrodrigues@ua.pt" w:date="2017-08-03T16:13:00Z">
        <w:r w:rsidRPr="00D32FC4" w:rsidDel="007619A4">
          <w:delText xml:space="preserve"> tests</w:delText>
        </w:r>
      </w:del>
      <w:ins w:id="3203" w:author="tomasrodrigues@ua.pt" w:date="2017-08-03T16:14:00Z">
        <w:r w:rsidR="007619A4">
          <w:t>. There were</w:t>
        </w:r>
      </w:ins>
      <w:del w:id="3204" w:author="tomasrodrigues@ua.pt" w:date="2017-08-03T16:13:00Z">
        <w:r w:rsidDel="007619A4">
          <w:delText>. With the database implementation</w:delText>
        </w:r>
      </w:del>
      <w:del w:id="3205" w:author="tomasrodrigues@ua.pt" w:date="2017-08-03T16:14:00Z">
        <w:r w:rsidDel="007619A4">
          <w:delText xml:space="preserve"> was</w:delText>
        </w:r>
      </w:del>
      <w:r>
        <w:t xml:space="preserve"> also developed</w:t>
      </w:r>
      <w:r w:rsidRPr="00D32FC4">
        <w:t xml:space="preserve"> features </w:t>
      </w:r>
      <w:r>
        <w:t xml:space="preserve">to </w:t>
      </w:r>
      <w:r w:rsidRPr="00D32FC4">
        <w:t>updat</w:t>
      </w:r>
      <w:r>
        <w:t>e</w:t>
      </w:r>
      <w:r w:rsidR="00EA1653">
        <w:t xml:space="preserve"> or cancel</w:t>
      </w:r>
      <w:r w:rsidRPr="00D32FC4">
        <w:t xml:space="preserve"> a scheduled test</w:t>
      </w:r>
      <w:r>
        <w:t>, if and only if</w:t>
      </w:r>
      <w:r w:rsidR="00F620E6">
        <w:t>,</w:t>
      </w:r>
      <w:r>
        <w:t xml:space="preserve"> that test is not already running</w:t>
      </w:r>
      <w:r w:rsidR="00F620E6">
        <w:t>.</w:t>
      </w:r>
    </w:p>
    <w:p w14:paraId="06FA7356" w14:textId="77777777" w:rsidR="007A22EC" w:rsidRDefault="007A22EC" w:rsidP="007A22EC">
      <w:r w:rsidRPr="00D32FC4">
        <w:t xml:space="preserve">   </w:t>
      </w:r>
      <w:del w:id="3206" w:author="tomasrodrigues@ua.pt" w:date="2017-08-03T16:14:00Z">
        <w:r w:rsidRPr="00D32FC4" w:rsidDel="007619A4">
          <w:delText>This SQL database is currently in development</w:delText>
        </w:r>
        <w:r w:rsidDel="007619A4">
          <w:delText xml:space="preserve">, </w:delText>
        </w:r>
        <w:r w:rsidRPr="00D32FC4" w:rsidDel="007619A4">
          <w:delText>but explaining what is implemented</w:delText>
        </w:r>
        <w:r w:rsidDel="007619A4">
          <w:delText>,</w:delText>
        </w:r>
        <w:r w:rsidRPr="00D32FC4" w:rsidDel="007619A4">
          <w:delText xml:space="preserve"> </w:delText>
        </w:r>
        <w:r w:rsidDel="007619A4">
          <w:delText>for now, t</w:delText>
        </w:r>
      </w:del>
      <w:ins w:id="3207" w:author="tomasrodrigues@ua.pt" w:date="2017-08-03T16:14:00Z">
        <w:r w:rsidR="007619A4">
          <w:t>T</w:t>
        </w:r>
      </w:ins>
      <w:r>
        <w:t>here are</w:t>
      </w:r>
      <w:r w:rsidRPr="00D32FC4">
        <w:t xml:space="preserve"> six test types: “Date”, “Boot”, “Iterations”, “Time interval”, “Week” and “User request”</w:t>
      </w:r>
      <w:ins w:id="3208" w:author="tomasrodrigues@ua.pt" w:date="2017-08-03T16:14:00Z">
        <w:r w:rsidR="007619A4">
          <w:t xml:space="preserve"> defined for ArQoS NG probes</w:t>
        </w:r>
      </w:ins>
      <w:r w:rsidRPr="00D32FC4">
        <w:t xml:space="preserve">. </w:t>
      </w:r>
      <w:r>
        <w:t>The application</w:t>
      </w:r>
      <w:r w:rsidRPr="00D32FC4">
        <w:t xml:space="preserve"> supports both “Date” and “User request” tests,</w:t>
      </w:r>
      <w:r>
        <w:t xml:space="preserve"> at the moment. All the tables</w:t>
      </w:r>
      <w:r w:rsidR="00C31C46">
        <w:t xml:space="preserve"> containing </w:t>
      </w:r>
      <w:r w:rsidR="00F620E6">
        <w:t xml:space="preserve">the </w:t>
      </w:r>
      <w:commentRangeEnd w:id="3143"/>
      <w:r w:rsidR="00E30DAB">
        <w:rPr>
          <w:rStyle w:val="Refdecomentrio"/>
        </w:rPr>
        <w:commentReference w:id="3143"/>
      </w:r>
      <w:r w:rsidR="00F620E6">
        <w:t>tests and its associated tasks</w:t>
      </w:r>
      <w:r>
        <w:t>, how they interact with each other and some examples of the fields on</w:t>
      </w:r>
      <w:r w:rsidR="0065686F">
        <w:t xml:space="preserve"> it are shown in the figure 4.1</w:t>
      </w:r>
      <w:r>
        <w:t>, below.</w:t>
      </w:r>
    </w:p>
    <w:p w14:paraId="51275A32" w14:textId="77777777" w:rsidR="007A22EC" w:rsidRPr="00D32FC4" w:rsidRDefault="00F21053" w:rsidP="00853CEC">
      <w:pPr>
        <w:ind w:left="7" w:hanging="1"/>
        <w:jc w:val="center"/>
      </w:pPr>
      <w:r>
        <w:rPr>
          <w:noProof/>
          <w:lang w:val="pt-PT"/>
        </w:rPr>
        <w:lastRenderedPageBreak/>
        <w:drawing>
          <wp:inline distT="0" distB="0" distL="0" distR="0" wp14:anchorId="1E69D16B" wp14:editId="1891DF55">
            <wp:extent cx="4723809" cy="491428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base schem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3809" cy="4914286"/>
                    </a:xfrm>
                    <a:prstGeom prst="rect">
                      <a:avLst/>
                    </a:prstGeom>
                  </pic:spPr>
                </pic:pic>
              </a:graphicData>
            </a:graphic>
          </wp:inline>
        </w:drawing>
      </w:r>
    </w:p>
    <w:p w14:paraId="6DBC1397" w14:textId="55DFA025" w:rsidR="007A22EC" w:rsidRPr="0065686F" w:rsidRDefault="007A22EC" w:rsidP="007A22EC">
      <w:pPr>
        <w:pStyle w:val="Legenda"/>
        <w:jc w:val="center"/>
        <w:rPr>
          <w:lang w:val="en-US"/>
        </w:rPr>
      </w:pPr>
      <w:bookmarkStart w:id="3209" w:name="_Toc489744294"/>
      <w:r w:rsidRPr="0065686F">
        <w:rPr>
          <w:lang w:val="en-US"/>
        </w:rPr>
        <w:t xml:space="preserve">Figure </w:t>
      </w:r>
      <w:ins w:id="3210"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4</w:t>
      </w:r>
      <w:ins w:id="3211"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212" w:author="tomasrodrigues@ua.pt" w:date="2017-08-30T16:03:00Z">
        <w:r w:rsidR="00725F1B">
          <w:rPr>
            <w:noProof/>
            <w:lang w:val="en-US"/>
          </w:rPr>
          <w:t>1</w:t>
        </w:r>
      </w:ins>
      <w:ins w:id="3213" w:author="tomasrodrigues@ua.pt" w:date="2017-08-03T17:53:00Z">
        <w:r w:rsidR="00DF060B">
          <w:rPr>
            <w:lang w:val="en-US"/>
          </w:rPr>
          <w:fldChar w:fldCharType="end"/>
        </w:r>
      </w:ins>
      <w:del w:id="3214"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w:delText>
        </w:r>
        <w:r w:rsidR="00021318" w:rsidDel="005A5DE0">
          <w:rPr>
            <w:lang w:val="en-US"/>
          </w:rPr>
          <w:fldChar w:fldCharType="end"/>
        </w:r>
      </w:del>
      <w:r w:rsidRPr="0065686F">
        <w:rPr>
          <w:lang w:val="en-US"/>
        </w:rPr>
        <w:t xml:space="preserve"> - ArQoS Pocket database schema: Tests and tasks results</w:t>
      </w:r>
      <w:bookmarkEnd w:id="3209"/>
    </w:p>
    <w:p w14:paraId="6348897B" w14:textId="18DAC417" w:rsidR="007A22EC" w:rsidRPr="00D32FC4" w:rsidRDefault="007A22EC" w:rsidP="007A22EC">
      <w:r w:rsidRPr="00D32FC4">
        <w:t xml:space="preserve">   There are common parameters to all tasks and then specific parameters depending on the task being executed. After a task </w:t>
      </w:r>
      <w:r>
        <w:t>has</w:t>
      </w:r>
      <w:r w:rsidRPr="00D32FC4">
        <w:t xml:space="preserve"> executed</w:t>
      </w:r>
      <w:r>
        <w:t>,</w:t>
      </w:r>
      <w:r w:rsidRPr="00D32FC4">
        <w:t xml:space="preserve"> a result is obtained and saved into the database. </w:t>
      </w:r>
      <w:del w:id="3215" w:author="tomasrodrigues@ua.pt" w:date="2017-08-05T22:36:00Z">
        <w:r w:rsidRPr="00D32FC4" w:rsidDel="00DF15C9">
          <w:delText>Similarly</w:delText>
        </w:r>
      </w:del>
      <w:ins w:id="3216" w:author="tomasrodrigues@ua.pt" w:date="2017-08-05T22:36:00Z">
        <w:r w:rsidR="00DF15C9" w:rsidRPr="00D32FC4">
          <w:t>Similarly,</w:t>
        </w:r>
      </w:ins>
      <w:r w:rsidRPr="00D32FC4">
        <w:t xml:space="preserve"> to tasks, a test </w:t>
      </w:r>
      <w:r>
        <w:t>has</w:t>
      </w:r>
      <w:r w:rsidRPr="00D32FC4">
        <w:t xml:space="preserve"> a result too which may or may not be successful</w:t>
      </w:r>
      <w:ins w:id="3217" w:author="tomasrodrigues@ua.pt" w:date="2017-08-03T16:59:00Z">
        <w:r w:rsidR="00EB03E4">
          <w:t xml:space="preserve">. </w:t>
        </w:r>
      </w:ins>
      <w:del w:id="3218" w:author="tomasrodrigues@ua.pt" w:date="2017-08-03T16:59:00Z">
        <w:r w:rsidRPr="00D32FC4" w:rsidDel="00EB03E4">
          <w:delText>, but i</w:delText>
        </w:r>
      </w:del>
      <w:ins w:id="3219" w:author="tomasrodrigues@ua.pt" w:date="2017-08-03T16:59:00Z">
        <w:r w:rsidR="00EB03E4">
          <w:t>I</w:t>
        </w:r>
      </w:ins>
      <w:r w:rsidRPr="00D32FC4">
        <w:t>n the test case</w:t>
      </w:r>
      <w:r>
        <w:t>,</w:t>
      </w:r>
      <w:r w:rsidRPr="00D32FC4">
        <w:t xml:space="preserve"> if just one task fails</w:t>
      </w:r>
      <w:del w:id="3220" w:author="tomasrodrigues@ua.pt" w:date="2017-08-03T17:00:00Z">
        <w:r w:rsidRPr="00D32FC4" w:rsidDel="005A598F">
          <w:delText xml:space="preserve"> for the test where it is associated</w:delText>
        </w:r>
      </w:del>
      <w:r w:rsidRPr="00D32FC4">
        <w:t>, that test will be considered a failed test.</w:t>
      </w:r>
    </w:p>
    <w:p w14:paraId="70CF16D0" w14:textId="77777777" w:rsidR="007A22EC" w:rsidRPr="00D32FC4" w:rsidRDefault="007A22EC" w:rsidP="007A22EC">
      <w:pPr>
        <w:ind w:left="0"/>
      </w:pPr>
      <w:r>
        <w:t xml:space="preserve">   </w:t>
      </w:r>
      <w:r w:rsidRPr="00D32FC4">
        <w:t>The application can be adapted to different type of users and deployed in multiple scenarios</w:t>
      </w:r>
      <w:r>
        <w:t>,</w:t>
      </w:r>
      <w:r w:rsidRPr="00D32FC4">
        <w:t xml:space="preserve"> working </w:t>
      </w:r>
      <w:r>
        <w:t>as stand-</w:t>
      </w:r>
      <w:r w:rsidRPr="00D32FC4">
        <w:t xml:space="preserve">alone or with </w:t>
      </w:r>
      <w:del w:id="3221" w:author="tomasrodrigues@ua.pt" w:date="2017-08-03T17:14:00Z">
        <w:r w:rsidDel="001D0D7A">
          <w:delText xml:space="preserve">the </w:delText>
        </w:r>
        <w:r w:rsidRPr="00D32FC4" w:rsidDel="001D0D7A">
          <w:delText>help</w:delText>
        </w:r>
      </w:del>
      <w:ins w:id="3222" w:author="tomasrodrigues@ua.pt" w:date="2017-08-03T17:14:00Z">
        <w:r w:rsidR="001D0D7A">
          <w:t>interacting with</w:t>
        </w:r>
      </w:ins>
      <w:r w:rsidRPr="00D32FC4">
        <w:t xml:space="preserve"> of the already existing</w:t>
      </w:r>
      <w:ins w:id="3223" w:author="tomasrodrigues@ua.pt" w:date="2017-08-03T17:14:00Z">
        <w:r w:rsidR="001D0D7A">
          <w:t xml:space="preserve"> ArQoS NG</w:t>
        </w:r>
      </w:ins>
      <w:r w:rsidRPr="00D32FC4">
        <w:t xml:space="preserve"> </w:t>
      </w:r>
      <w:del w:id="3224" w:author="tomasrodrigues@ua.pt" w:date="2017-08-03T17:14:00Z">
        <w:r w:rsidRPr="00D32FC4" w:rsidDel="001D0D7A">
          <w:delText xml:space="preserve">mobile </w:delText>
        </w:r>
      </w:del>
      <w:r w:rsidRPr="00D32FC4">
        <w:t xml:space="preserve">probes on the network. Users have in the settings page a couple of options to explore, allowing the application to adapt itself according to </w:t>
      </w:r>
      <w:r w:rsidR="00050181">
        <w:t xml:space="preserve">the </w:t>
      </w:r>
      <w:r w:rsidR="00380C66">
        <w:t>user’s</w:t>
      </w:r>
      <w:r>
        <w:t xml:space="preserve"> preferences</w:t>
      </w:r>
      <w:r w:rsidRPr="00D32FC4">
        <w:t xml:space="preserve">. </w:t>
      </w:r>
      <w:r w:rsidR="00050181">
        <w:t>Regarding</w:t>
      </w:r>
      <w:r>
        <w:t xml:space="preserve"> the settings page, </w:t>
      </w:r>
      <w:r w:rsidR="00C31C46">
        <w:t>a</w:t>
      </w:r>
      <w:r w:rsidRPr="00D32FC4">
        <w:t xml:space="preserve"> user can activate or not the radiolog</w:t>
      </w:r>
      <w:r w:rsidR="00050181">
        <w:t>s</w:t>
      </w:r>
      <w:r w:rsidRPr="00D32FC4">
        <w:t xml:space="preserve"> regist</w:t>
      </w:r>
      <w:ins w:id="3225" w:author="tomasrodrigues@ua.pt" w:date="2017-08-03T17:15:00Z">
        <w:r w:rsidR="001D0D7A">
          <w:t>ration</w:t>
        </w:r>
      </w:ins>
      <w:del w:id="3226" w:author="tomasrodrigues@ua.pt" w:date="2017-08-03T17:15:00Z">
        <w:r w:rsidRPr="00D32FC4" w:rsidDel="001D0D7A">
          <w:delText>er</w:delText>
        </w:r>
      </w:del>
      <w:r w:rsidRPr="00D32FC4">
        <w:t xml:space="preserve"> and </w:t>
      </w:r>
      <w:r>
        <w:t xml:space="preserve">choose </w:t>
      </w:r>
      <w:r w:rsidRPr="00D32FC4">
        <w:t>the time</w:t>
      </w:r>
      <w:r>
        <w:t xml:space="preserve"> interval between each register. </w:t>
      </w:r>
      <w:r w:rsidR="00050181">
        <w:t>It is also possible to</w:t>
      </w:r>
      <w:r>
        <w:t xml:space="preserve"> choose</w:t>
      </w:r>
      <w:r w:rsidRPr="00D32FC4">
        <w:t xml:space="preserve"> </w:t>
      </w:r>
      <w:r w:rsidR="00050181">
        <w:t>the</w:t>
      </w:r>
      <w:r w:rsidRPr="00D32FC4">
        <w:t xml:space="preserve"> application homepage and the app language. All </w:t>
      </w:r>
      <w:r>
        <w:t>of the</w:t>
      </w:r>
      <w:r w:rsidRPr="00D32FC4">
        <w:t>s</w:t>
      </w:r>
      <w:r>
        <w:t>e</w:t>
      </w:r>
      <w:r w:rsidRPr="00D32FC4">
        <w:t xml:space="preserve"> parameters</w:t>
      </w:r>
      <w:r>
        <w:t>/choices</w:t>
      </w:r>
      <w:r w:rsidRPr="00D32FC4">
        <w:t xml:space="preserve"> are saved locally </w:t>
      </w:r>
      <w:r w:rsidR="00050181">
        <w:t>into</w:t>
      </w:r>
      <w:r w:rsidRPr="00D32FC4">
        <w:t xml:space="preserve"> the S</w:t>
      </w:r>
      <w:r w:rsidRPr="00D32FC4">
        <w:rPr>
          <w:i/>
        </w:rPr>
        <w:t>haredPreferences</w:t>
      </w:r>
      <w:r w:rsidR="00050181">
        <w:rPr>
          <w:i/>
        </w:rPr>
        <w:t>,</w:t>
      </w:r>
      <w:r w:rsidR="00050181">
        <w:t xml:space="preserve"> which</w:t>
      </w:r>
      <w:r w:rsidRPr="00D32FC4">
        <w:t xml:space="preserve"> is an internal Android </w:t>
      </w:r>
      <w:r w:rsidRPr="00D32FC4">
        <w:lastRenderedPageBreak/>
        <w:t>interface for accessing and modifying preference data. That way the same application installed in di</w:t>
      </w:r>
      <w:r w:rsidR="00050181">
        <w:t xml:space="preserve">fferent devices can run with </w:t>
      </w:r>
      <w:r w:rsidRPr="00D32FC4">
        <w:t>different configuration</w:t>
      </w:r>
      <w:r w:rsidR="00050181">
        <w:t>s</w:t>
      </w:r>
      <w:r w:rsidRPr="00D32FC4">
        <w:t xml:space="preserve"> </w:t>
      </w:r>
      <w:del w:id="3227" w:author="tomasrodrigues@ua.pt" w:date="2017-08-03T17:16:00Z">
        <w:r w:rsidRPr="00D32FC4" w:rsidDel="001D0D7A">
          <w:delText xml:space="preserve">that </w:delText>
        </w:r>
        <w:r w:rsidR="00050181" w:rsidDel="001D0D7A">
          <w:delText>is</w:delText>
        </w:r>
        <w:r w:rsidRPr="00D32FC4" w:rsidDel="001D0D7A">
          <w:delText xml:space="preserve"> </w:delText>
        </w:r>
      </w:del>
      <w:r w:rsidRPr="00D32FC4">
        <w:t>saved locally in each device.</w:t>
      </w:r>
    </w:p>
    <w:p w14:paraId="53AB0F50" w14:textId="77777777" w:rsidR="007A22EC" w:rsidRPr="00D32FC4" w:rsidRDefault="007A22EC" w:rsidP="007A22EC">
      <w:r w:rsidRPr="00D32FC4">
        <w:t xml:space="preserve">   A differen</w:t>
      </w:r>
      <w:r>
        <w:t>t service</w:t>
      </w:r>
      <w:r w:rsidR="00050181">
        <w:t>,</w:t>
      </w:r>
      <w:r>
        <w:t xml:space="preserve"> running in </w:t>
      </w:r>
      <w:r w:rsidR="00EA1653">
        <w:t xml:space="preserve">the </w:t>
      </w:r>
      <w:r>
        <w:t>background</w:t>
      </w:r>
      <w:r w:rsidR="00050181">
        <w:t xml:space="preserve"> </w:t>
      </w:r>
      <w:r>
        <w:t xml:space="preserve">as well, </w:t>
      </w:r>
      <w:r w:rsidRPr="00D32FC4">
        <w:t xml:space="preserve">is a </w:t>
      </w:r>
      <w:del w:id="3228" w:author="tomasrodrigues@ua.pt" w:date="2017-08-03T17:16:00Z">
        <w:r w:rsidRPr="00D32FC4" w:rsidDel="001D0D7A">
          <w:delText xml:space="preserve">based </w:delText>
        </w:r>
      </w:del>
      <w:r w:rsidRPr="00D32FC4">
        <w:t>GPS</w:t>
      </w:r>
      <w:ins w:id="3229" w:author="tomasrodrigues@ua.pt" w:date="2017-08-03T17:16:00Z">
        <w:r w:rsidR="001D0D7A">
          <w:t xml:space="preserve"> based</w:t>
        </w:r>
      </w:ins>
      <w:r w:rsidRPr="00D32FC4">
        <w:t xml:space="preserve"> location service</w:t>
      </w:r>
      <w:r>
        <w:t xml:space="preserve"> that</w:t>
      </w:r>
      <w:r w:rsidRPr="00D32FC4">
        <w:t xml:space="preserve"> </w:t>
      </w:r>
      <w:r>
        <w:t>retrieves</w:t>
      </w:r>
      <w:r w:rsidRPr="00D32FC4">
        <w:t xml:space="preserve"> the latitude and longitude coordinates, altitude</w:t>
      </w:r>
      <w:r w:rsidR="00050181">
        <w:t xml:space="preserve">, </w:t>
      </w:r>
      <w:r>
        <w:t>among other</w:t>
      </w:r>
      <w:r w:rsidRPr="00D32FC4">
        <w:t xml:space="preserve"> device</w:t>
      </w:r>
      <w:r>
        <w:t xml:space="preserve"> parameters</w:t>
      </w:r>
      <w:r w:rsidRPr="00D32FC4">
        <w:t>. This service is used primarily to show pins</w:t>
      </w:r>
      <w:r>
        <w:t>/markers</w:t>
      </w:r>
      <w:r w:rsidRPr="00D32FC4">
        <w:t xml:space="preserve"> of the different anomalies, tests or radiologs on history’s map view, but also to attach to every task details the GPS information that </w:t>
      </w:r>
      <w:r>
        <w:t>will</w:t>
      </w:r>
      <w:r w:rsidRPr="00D32FC4">
        <w:t xml:space="preserve"> after </w:t>
      </w:r>
      <w:r>
        <w:t>be sent to the</w:t>
      </w:r>
      <w:r w:rsidRPr="00D32FC4">
        <w:t xml:space="preserve"> backe</w:t>
      </w:r>
      <w:r w:rsidR="00EA1653">
        <w:t>n</w:t>
      </w:r>
      <w:r w:rsidRPr="00D32FC4">
        <w:t>d system.</w:t>
      </w:r>
    </w:p>
    <w:p w14:paraId="647763AD" w14:textId="4C793193" w:rsidR="007A22EC" w:rsidRPr="00D32FC4" w:rsidRDefault="007A22EC" w:rsidP="007A22EC">
      <w:r w:rsidRPr="00D32FC4">
        <w:t xml:space="preserve">   </w:t>
      </w:r>
      <w:commentRangeStart w:id="3230"/>
      <w:r w:rsidRPr="00D32FC4">
        <w:t xml:space="preserve">Lastly and </w:t>
      </w:r>
      <w:commentRangeStart w:id="3231"/>
      <w:r w:rsidRPr="00D32FC4">
        <w:t xml:space="preserve">associated to the </w:t>
      </w:r>
      <w:ins w:id="3232" w:author="tomasrodrigues@ua.pt" w:date="2017-08-03T17:16:00Z">
        <w:r w:rsidR="001D0D7A">
          <w:t xml:space="preserve">test </w:t>
        </w:r>
      </w:ins>
      <w:r w:rsidR="00050181">
        <w:t>schedul</w:t>
      </w:r>
      <w:ins w:id="3233" w:author="tomasrodrigues@ua.pt" w:date="2017-08-03T17:16:00Z">
        <w:r w:rsidR="001D0D7A">
          <w:t>ing</w:t>
        </w:r>
      </w:ins>
      <w:del w:id="3234" w:author="tomasrodrigues@ua.pt" w:date="2017-08-03T17:16:00Z">
        <w:r w:rsidR="00050181" w:rsidDel="001D0D7A">
          <w:delText>e of tests</w:delText>
        </w:r>
      </w:del>
      <w:ins w:id="3235" w:author="tomasrodrigues@ua.pt" w:date="2017-08-03T17:16:00Z">
        <w:r w:rsidR="001D0D7A">
          <w:t>,</w:t>
        </w:r>
      </w:ins>
      <w:r w:rsidRPr="00D32FC4">
        <w:t xml:space="preserve"> there is</w:t>
      </w:r>
      <w:r w:rsidR="00050181">
        <w:t xml:space="preserve"> a</w:t>
      </w:r>
      <w:r w:rsidRPr="00D32FC4">
        <w:t xml:space="preserve"> background service handling the Alarms</w:t>
      </w:r>
      <w:del w:id="3236" w:author="tomasrodrigues@ua.pt" w:date="2017-08-03T17:16:00Z">
        <w:r w:rsidRPr="00D32FC4" w:rsidDel="001D0D7A">
          <w:delText>. For now, there are only on-demand and sc</w:delText>
        </w:r>
        <w:r w:rsidDel="001D0D7A">
          <w:delText xml:space="preserve">heduled tests from a </w:delText>
        </w:r>
        <w:r w:rsidRPr="00182105" w:rsidDel="001D0D7A">
          <w:rPr>
            <w:rFonts w:eastAsiaTheme="minorEastAsia"/>
          </w:rPr>
          <w:delText>JSON</w:delText>
        </w:r>
        <w:r w:rsidDel="001D0D7A">
          <w:delText xml:space="preserve"> file or </w:delText>
        </w:r>
        <w:r w:rsidRPr="00D32FC4" w:rsidDel="001D0D7A">
          <w:delText>from the management system</w:delText>
        </w:r>
        <w:r w:rsidDel="001D0D7A">
          <w:delText>, respectively</w:delText>
        </w:r>
      </w:del>
      <w:r w:rsidRPr="00D32FC4">
        <w:t xml:space="preserve">. </w:t>
      </w:r>
      <w:r>
        <w:t>An alarm is triggered</w:t>
      </w:r>
      <w:r w:rsidRPr="00D32FC4">
        <w:t xml:space="preserve"> every time </w:t>
      </w:r>
      <w:del w:id="3237" w:author="tomasrodrigues@ua.pt" w:date="2017-08-29T17:30:00Z">
        <w:r w:rsidDel="00657662">
          <w:delText xml:space="preserve">that </w:delText>
        </w:r>
      </w:del>
      <w:del w:id="3238" w:author="tomasrodrigues@ua.pt" w:date="2017-08-29T17:29:00Z">
        <w:r w:rsidDel="00657662">
          <w:delText>it’</w:delText>
        </w:r>
      </w:del>
      <w:del w:id="3239" w:author="tomasrodrigues@ua.pt" w:date="2017-08-29T17:30:00Z">
        <w:r w:rsidDel="00657662">
          <w:delText>s</w:delText>
        </w:r>
      </w:del>
      <w:ins w:id="3240" w:author="tomasrodrigues@ua.pt" w:date="2017-08-29T17:30:00Z">
        <w:r w:rsidR="00657662">
          <w:t>when it’s</w:t>
        </w:r>
      </w:ins>
      <w:r w:rsidRPr="00D32FC4">
        <w:t xml:space="preserve"> need</w:t>
      </w:r>
      <w:r>
        <w:t>ed</w:t>
      </w:r>
      <w:r w:rsidRPr="00D32FC4">
        <w:t xml:space="preserve"> to insert, update or cancel a test</w:t>
      </w:r>
      <w:ins w:id="3241" w:author="tomasrodrigues@ua.pt" w:date="2017-08-03T17:17:00Z">
        <w:r w:rsidR="001D0D7A">
          <w:t>.</w:t>
        </w:r>
      </w:ins>
      <w:del w:id="3242" w:author="tomasrodrigues@ua.pt" w:date="2017-08-03T17:17:00Z">
        <w:r w:rsidRPr="00D32FC4" w:rsidDel="001D0D7A">
          <w:delText>. It is being used</w:delText>
        </w:r>
      </w:del>
      <w:r w:rsidRPr="00D32FC4">
        <w:t xml:space="preserve"> </w:t>
      </w:r>
      <w:del w:id="3243" w:author="tomasrodrigues@ua.pt" w:date="2017-08-03T17:17:00Z">
        <w:r w:rsidRPr="00D32FC4" w:rsidDel="001D0D7A">
          <w:delText>t</w:delText>
        </w:r>
      </w:del>
      <w:ins w:id="3244" w:author="tomasrodrigues@ua.pt" w:date="2017-08-03T17:17:00Z">
        <w:r w:rsidR="001D0D7A">
          <w:t>T</w:t>
        </w:r>
      </w:ins>
      <w:r w:rsidRPr="00D32FC4">
        <w:t xml:space="preserve">he </w:t>
      </w:r>
      <w:commentRangeEnd w:id="3231"/>
      <w:r w:rsidR="00E30DAB">
        <w:rPr>
          <w:rStyle w:val="Refdecomentrio"/>
        </w:rPr>
        <w:commentReference w:id="3231"/>
      </w:r>
      <w:r w:rsidRPr="00D32FC4">
        <w:rPr>
          <w:i/>
        </w:rPr>
        <w:t xml:space="preserve">AlarmManager </w:t>
      </w:r>
      <w:r w:rsidRPr="001D1E0A">
        <w:t>Android class</w:t>
      </w:r>
      <w:ins w:id="3245" w:author="tomasrodrigues@ua.pt" w:date="2017-08-29T17:30:00Z">
        <w:r w:rsidR="00657662">
          <w:t xml:space="preserve"> </w:t>
        </w:r>
        <w:r w:rsidR="00657662">
          <w:fldChar w:fldCharType="begin"/>
        </w:r>
        <w:r w:rsidR="00657662">
          <w:instrText xml:space="preserve"> HYPERLINK  \l "Ref87" </w:instrText>
        </w:r>
        <w:r w:rsidR="00657662">
          <w:fldChar w:fldCharType="separate"/>
        </w:r>
        <w:r w:rsidR="00657662" w:rsidRPr="000C4EEA">
          <w:rPr>
            <w:rStyle w:val="Hiperligao"/>
          </w:rPr>
          <w:t>[87]</w:t>
        </w:r>
        <w:r w:rsidR="00657662">
          <w:fldChar w:fldCharType="end"/>
        </w:r>
        <w:r w:rsidR="00657662">
          <w:t xml:space="preserve"> is being used, since it</w:t>
        </w:r>
      </w:ins>
      <w:r w:rsidRPr="00D32FC4">
        <w:rPr>
          <w:i/>
        </w:rPr>
        <w:t xml:space="preserve"> </w:t>
      </w:r>
      <w:del w:id="3246" w:author="tomasrodrigues@ua.pt" w:date="2017-08-29T17:29:00Z">
        <w:r w:rsidRPr="00D32FC4" w:rsidDel="00657662">
          <w:delText xml:space="preserve">that </w:delText>
        </w:r>
      </w:del>
      <w:r w:rsidRPr="00D32FC4">
        <w:t>already provides the tools to handle the alarm services and therefore</w:t>
      </w:r>
      <w:r>
        <w:t>,</w:t>
      </w:r>
      <w:r w:rsidRPr="00D32FC4">
        <w:t xml:space="preserve"> ensur</w:t>
      </w:r>
      <w:ins w:id="3247" w:author="tomasrodrigues@ua.pt" w:date="2017-08-29T17:29:00Z">
        <w:r w:rsidR="00657662">
          <w:t>es</w:t>
        </w:r>
      </w:ins>
      <w:del w:id="3248" w:author="tomasrodrigues@ua.pt" w:date="2017-08-29T17:29:00Z">
        <w:r w:rsidRPr="00D32FC4" w:rsidDel="00657662">
          <w:delText>ing</w:delText>
        </w:r>
      </w:del>
      <w:r w:rsidRPr="00D32FC4">
        <w:t xml:space="preserve"> that the application is capable </w:t>
      </w:r>
      <w:r>
        <w:t>of</w:t>
      </w:r>
      <w:r w:rsidRPr="00D32FC4">
        <w:t xml:space="preserve"> run</w:t>
      </w:r>
      <w:r>
        <w:t>ning</w:t>
      </w:r>
      <w:r w:rsidRPr="00D32FC4">
        <w:t xml:space="preserve"> a test at a certain </w:t>
      </w:r>
      <w:r>
        <w:t>time</w:t>
      </w:r>
      <w:ins w:id="3249" w:author="tomasrodrigues@ua.pt" w:date="2017-08-29T17:29:00Z">
        <w:r w:rsidR="00657662">
          <w:t>,</w:t>
        </w:r>
      </w:ins>
      <w:r w:rsidRPr="00D32FC4">
        <w:t xml:space="preserve"> in the future.</w:t>
      </w:r>
      <w:commentRangeEnd w:id="3230"/>
      <w:r w:rsidR="00657662">
        <w:rPr>
          <w:rStyle w:val="Refdecomentrio"/>
        </w:rPr>
        <w:commentReference w:id="3230"/>
      </w:r>
    </w:p>
    <w:p w14:paraId="5337C81A" w14:textId="77777777" w:rsidR="007A22EC" w:rsidRPr="00D32FC4" w:rsidRDefault="007A22EC" w:rsidP="007A22EC"/>
    <w:p w14:paraId="1E0468A3" w14:textId="77777777" w:rsidR="007A22EC" w:rsidRPr="00D32FC4" w:rsidRDefault="007A22EC" w:rsidP="007A22EC">
      <w:pPr>
        <w:pStyle w:val="Cabealho4"/>
      </w:pPr>
      <w:bookmarkStart w:id="3250" w:name="_Toc491797506"/>
      <w:bookmarkStart w:id="3251" w:name="Ref4_1_1"/>
      <w:r w:rsidRPr="00D32FC4">
        <w:t>Frameworks</w:t>
      </w:r>
      <w:bookmarkEnd w:id="3250"/>
      <w:r w:rsidRPr="00D32FC4">
        <w:t xml:space="preserve"> </w:t>
      </w:r>
      <w:commentRangeStart w:id="3252"/>
      <w:del w:id="3253" w:author="tomasrodrigues@ua.pt" w:date="2017-08-03T17:17:00Z">
        <w:r w:rsidRPr="00D32FC4" w:rsidDel="001D0D7A">
          <w:delText>used</w:delText>
        </w:r>
      </w:del>
    </w:p>
    <w:bookmarkEnd w:id="3251"/>
    <w:p w14:paraId="2A2EEADD" w14:textId="2259DC8C" w:rsidR="007A22EC" w:rsidRPr="00D32FC4" w:rsidRDefault="007A22EC" w:rsidP="007A22EC">
      <w:pPr>
        <w:ind w:left="0"/>
      </w:pPr>
      <w:r w:rsidRPr="00D32FC4">
        <w:t xml:space="preserve">   </w:t>
      </w:r>
      <w:commentRangeStart w:id="3254"/>
      <w:r w:rsidR="00050181">
        <w:t>M</w:t>
      </w:r>
      <w:r w:rsidRPr="005E3289">
        <w:t>any tools were used to build a consistent, integrated and operational</w:t>
      </w:r>
      <w:ins w:id="3255" w:author="tomasrodrigues@ua.pt" w:date="2017-08-29T17:31:00Z">
        <w:r w:rsidR="00657662">
          <w:t xml:space="preserve"> solution</w:t>
        </w:r>
        <w:commentRangeEnd w:id="3254"/>
        <w:r w:rsidR="00657662">
          <w:rPr>
            <w:rStyle w:val="Refdecomentrio"/>
          </w:rPr>
          <w:commentReference w:id="3254"/>
        </w:r>
      </w:ins>
      <w:del w:id="3256" w:author="tomasrodrigues@ua.pt" w:date="2017-08-03T17:17:00Z">
        <w:r w:rsidRPr="005E3289" w:rsidDel="001D0D7A">
          <w:delText xml:space="preserve"> solution which helps to solve the identified problems discussed in previous chapters</w:delText>
        </w:r>
      </w:del>
      <w:r w:rsidRPr="005E3289">
        <w:t xml:space="preserve">. Those frameworks/technologies used are the Android SDK, JSON, SQLite database, Google Maps API, ReactiveX for </w:t>
      </w:r>
      <w:commentRangeStart w:id="3257"/>
      <w:r w:rsidRPr="005E3289">
        <w:t>Java</w:t>
      </w:r>
      <w:ins w:id="3258" w:author="tomasrodrigues@ua.pt" w:date="2017-08-29T17:34:00Z">
        <w:r w:rsidR="00657662">
          <w:t xml:space="preserve"> </w:t>
        </w:r>
      </w:ins>
      <w:ins w:id="3259" w:author="tomasrodrigues@ua.pt" w:date="2017-08-29T17:35:00Z">
        <w:r w:rsidR="00657662">
          <w:fldChar w:fldCharType="begin"/>
        </w:r>
        <w:r w:rsidR="00657662">
          <w:instrText xml:space="preserve"> HYPERLINK  \l "Ref88" </w:instrText>
        </w:r>
        <w:r w:rsidR="00657662">
          <w:fldChar w:fldCharType="separate"/>
        </w:r>
        <w:r w:rsidR="00657662" w:rsidRPr="00657662">
          <w:rPr>
            <w:rStyle w:val="Hiperligao"/>
          </w:rPr>
          <w:t>[88]</w:t>
        </w:r>
        <w:r w:rsidR="00657662">
          <w:fldChar w:fldCharType="end"/>
        </w:r>
      </w:ins>
      <w:r w:rsidRPr="005E3289">
        <w:t>, Requery</w:t>
      </w:r>
      <w:ins w:id="3260" w:author="tomasrodrigues@ua.pt" w:date="2017-08-29T17:35:00Z">
        <w:r w:rsidR="00657662">
          <w:t xml:space="preserve"> </w:t>
        </w:r>
      </w:ins>
      <w:ins w:id="3261" w:author="tomasrodrigues@ua.pt" w:date="2017-08-29T17:36:00Z">
        <w:r w:rsidR="00657662">
          <w:fldChar w:fldCharType="begin"/>
        </w:r>
        <w:r w:rsidR="00657662">
          <w:instrText xml:space="preserve"> HYPERLINK  \l "Ref89" </w:instrText>
        </w:r>
        <w:r w:rsidR="00657662">
          <w:fldChar w:fldCharType="separate"/>
        </w:r>
        <w:r w:rsidR="00657662" w:rsidRPr="00657662">
          <w:rPr>
            <w:rStyle w:val="Hiperligao"/>
          </w:rPr>
          <w:t>[89]</w:t>
        </w:r>
        <w:r w:rsidR="00657662">
          <w:fldChar w:fldCharType="end"/>
        </w:r>
      </w:ins>
      <w:r w:rsidRPr="005E3289">
        <w:t xml:space="preserve"> and image edition tools.</w:t>
      </w:r>
      <w:commentRangeEnd w:id="3257"/>
      <w:r w:rsidR="00657662">
        <w:rPr>
          <w:rStyle w:val="Refdecomentrio"/>
        </w:rPr>
        <w:commentReference w:id="3257"/>
      </w:r>
    </w:p>
    <w:p w14:paraId="64F4FC38" w14:textId="77777777" w:rsidR="007A22EC" w:rsidRPr="00D32FC4" w:rsidRDefault="007A22EC" w:rsidP="007A22EC">
      <w:pPr>
        <w:ind w:left="0"/>
      </w:pPr>
      <w:r w:rsidRPr="00D32FC4">
        <w:t xml:space="preserve">   The Android SDK is the software that helps and enables the development or creation of applications for the Androi</w:t>
      </w:r>
      <w:r>
        <w:t xml:space="preserve">d platform. For this project </w:t>
      </w:r>
      <w:r w:rsidR="00050181">
        <w:t>was</w:t>
      </w:r>
      <w:r>
        <w:t xml:space="preserve"> </w:t>
      </w:r>
      <w:r w:rsidRPr="00D32FC4">
        <w:t xml:space="preserve">used </w:t>
      </w:r>
      <w:r w:rsidR="00050181">
        <w:t xml:space="preserve">the </w:t>
      </w:r>
      <w:r w:rsidRPr="00D32FC4">
        <w:t xml:space="preserve">Android studio </w:t>
      </w:r>
      <w:r w:rsidR="00050181">
        <w:t>2.3.1 and the application was</w:t>
      </w:r>
      <w:r w:rsidRPr="00D32FC4">
        <w:t xml:space="preserve"> tested with an emulator included in</w:t>
      </w:r>
      <w:r w:rsidR="00050181">
        <w:t xml:space="preserve"> the</w:t>
      </w:r>
      <w:r w:rsidRPr="00D32FC4">
        <w:t xml:space="preserve"> SDK, but primarily</w:t>
      </w:r>
      <w:r>
        <w:t>,</w:t>
      </w:r>
      <w:r w:rsidRPr="00D32FC4">
        <w:t xml:space="preserve"> in real devices whose specifications </w:t>
      </w:r>
      <w:r>
        <w:t xml:space="preserve">can be encountered in </w:t>
      </w:r>
      <w:hyperlink w:anchor="_Appendix_D" w:history="1">
        <w:r w:rsidRPr="008C7034">
          <w:rPr>
            <w:rStyle w:val="Hiperligao"/>
          </w:rPr>
          <w:t>Appendix D</w:t>
        </w:r>
      </w:hyperlink>
      <w:r w:rsidRPr="00D32FC4">
        <w:t>.</w:t>
      </w:r>
    </w:p>
    <w:p w14:paraId="257CEBAD" w14:textId="53A09A04" w:rsidR="007A22EC" w:rsidRPr="00D32FC4" w:rsidRDefault="007A22EC" w:rsidP="007A22EC">
      <w:r w:rsidRPr="00D32FC4">
        <w:t xml:space="preserve">   Test</w:t>
      </w:r>
      <w:r>
        <w:t>’</w:t>
      </w:r>
      <w:r w:rsidRPr="00D32FC4">
        <w:t xml:space="preserve">s data, parameters and configurations are </w:t>
      </w:r>
      <w:del w:id="3262" w:author="tomasrodrigues@ua.pt" w:date="2017-08-03T17:17:00Z">
        <w:r w:rsidRPr="00D32FC4" w:rsidDel="001D0D7A">
          <w:delText xml:space="preserve">retrieved </w:delText>
        </w:r>
      </w:del>
      <w:ins w:id="3263" w:author="tomasrodrigues@ua.pt" w:date="2017-08-03T17:17:00Z">
        <w:r w:rsidR="001D0D7A">
          <w:t>received</w:t>
        </w:r>
        <w:r w:rsidR="001D0D7A" w:rsidRPr="00D32FC4">
          <w:t xml:space="preserve"> </w:t>
        </w:r>
      </w:ins>
      <w:r w:rsidRPr="00D32FC4">
        <w:t>from</w:t>
      </w:r>
      <w:ins w:id="3264" w:author="tomasrodrigues@ua.pt" w:date="2017-08-03T17:17:00Z">
        <w:r w:rsidR="001D0D7A">
          <w:t xml:space="preserve"> the management system </w:t>
        </w:r>
      </w:ins>
      <w:ins w:id="3265" w:author="tomasrodrigues@ua.pt" w:date="2017-08-05T22:29:00Z">
        <w:r w:rsidR="00423F50">
          <w:t>through</w:t>
        </w:r>
      </w:ins>
      <w:ins w:id="3266" w:author="tomasrodrigues@ua.pt" w:date="2017-08-03T17:17:00Z">
        <w:r w:rsidR="001D0D7A">
          <w:t xml:space="preserve"> HTTP POSTs with</w:t>
        </w:r>
      </w:ins>
      <w:del w:id="3267" w:author="tomasrodrigues@ua.pt" w:date="2017-08-03T17:18:00Z">
        <w:r w:rsidRPr="00D32FC4" w:rsidDel="001D0D7A">
          <w:delText xml:space="preserve"> a</w:delText>
        </w:r>
      </w:del>
      <w:r w:rsidRPr="00D32FC4">
        <w:t xml:space="preserve"> JSON </w:t>
      </w:r>
      <w:ins w:id="3268" w:author="tomasrodrigues@ua.pt" w:date="2017-08-03T17:18:00Z">
        <w:r w:rsidR="001D0D7A">
          <w:t xml:space="preserve">content </w:t>
        </w:r>
      </w:ins>
      <w:del w:id="3269" w:author="tomasrodrigues@ua.pt" w:date="2017-08-03T17:18:00Z">
        <w:r w:rsidRPr="00D32FC4" w:rsidDel="001D0D7A">
          <w:delText xml:space="preserve">file </w:delText>
        </w:r>
      </w:del>
      <w:r w:rsidRPr="00D32FC4">
        <w:t>and handled by an internal</w:t>
      </w:r>
      <w:r>
        <w:t xml:space="preserve"> database</w:t>
      </w:r>
      <w:del w:id="3270" w:author="tomasrodrigues@ua.pt" w:date="2017-08-03T17:18:00Z">
        <w:r w:rsidDel="001D0D7A">
          <w:delText>. Every time the application boots</w:delText>
        </w:r>
        <w:r w:rsidR="00D1278A" w:rsidDel="001D0D7A">
          <w:delText>,</w:delText>
        </w:r>
        <w:r w:rsidDel="001D0D7A">
          <w:delText xml:space="preserve"> it </w:delText>
        </w:r>
        <w:r w:rsidRPr="00D32FC4" w:rsidDel="001D0D7A">
          <w:delText xml:space="preserve">updates its </w:delText>
        </w:r>
        <w:r w:rsidDel="001D0D7A">
          <w:delText xml:space="preserve">database </w:delText>
        </w:r>
        <w:r w:rsidRPr="00D32FC4" w:rsidDel="001D0D7A">
          <w:delText xml:space="preserve">tables content if </w:delText>
        </w:r>
        <w:r w:rsidR="00D1278A" w:rsidDel="001D0D7A">
          <w:delText xml:space="preserve">there are </w:delText>
        </w:r>
        <w:r w:rsidRPr="00D32FC4" w:rsidDel="001D0D7A">
          <w:delText>changes on this JSON file</w:delText>
        </w:r>
        <w:r w:rsidR="00D1278A" w:rsidDel="001D0D7A">
          <w:delText>. The</w:delText>
        </w:r>
        <w:r w:rsidRPr="00D32FC4" w:rsidDel="001D0D7A">
          <w:delText xml:space="preserve"> test’s</w:delText>
        </w:r>
        <w:r w:rsidR="00D1278A" w:rsidDel="001D0D7A">
          <w:delText xml:space="preserve"> GUI</w:delText>
        </w:r>
        <w:r w:rsidRPr="00D32FC4" w:rsidDel="001D0D7A">
          <w:delText xml:space="preserve"> is also updated with the available on-demand and scheduled tests in the same file</w:delText>
        </w:r>
      </w:del>
      <w:r w:rsidRPr="00D32FC4">
        <w:t>. Still about the database implementation a framework named requery</w:t>
      </w:r>
      <w:r>
        <w:t xml:space="preserve">, </w:t>
      </w:r>
      <w:r w:rsidR="00D1278A">
        <w:t>was used</w:t>
      </w:r>
      <w:r>
        <w:t>,</w:t>
      </w:r>
      <w:r w:rsidRPr="00D32FC4">
        <w:t xml:space="preserve"> providing classes for SQLite databases and useful UI adapters. </w:t>
      </w:r>
      <w:r>
        <w:t>Primarily</w:t>
      </w:r>
      <w:r w:rsidRPr="00D32FC4">
        <w:t xml:space="preserve"> to facilita</w:t>
      </w:r>
      <w:r w:rsidR="00D1278A">
        <w:t>te</w:t>
      </w:r>
      <w:r w:rsidRPr="00D32FC4">
        <w:t xml:space="preserve"> much of the database creation</w:t>
      </w:r>
      <w:commentRangeEnd w:id="3252"/>
      <w:r w:rsidR="00E30DAB">
        <w:rPr>
          <w:rStyle w:val="Refdecomentrio"/>
        </w:rPr>
        <w:commentReference w:id="3252"/>
      </w:r>
      <w:r w:rsidR="00D1278A">
        <w:t>,</w:t>
      </w:r>
      <w:r w:rsidRPr="00D32FC4">
        <w:t xml:space="preserve"> </w:t>
      </w:r>
      <w:r>
        <w:t xml:space="preserve">it </w:t>
      </w:r>
      <w:r w:rsidRPr="00D32FC4">
        <w:t xml:space="preserve">also brings other advantages like lifecycle callbacks, </w:t>
      </w:r>
      <w:r w:rsidR="00C31C46">
        <w:t>Java Persistence API (</w:t>
      </w:r>
      <w:r w:rsidRPr="00D32FC4">
        <w:t>JPA</w:t>
      </w:r>
      <w:r w:rsidR="00C31C46">
        <w:t>)</w:t>
      </w:r>
      <w:r w:rsidRPr="00D32FC4">
        <w:t xml:space="preserve"> annotation support, caching and no dependencies</w:t>
      </w:r>
      <w:r>
        <w:t xml:space="preserve"> are needed</w:t>
      </w:r>
      <w:r w:rsidR="00C31C46">
        <w:t>.</w:t>
      </w:r>
    </w:p>
    <w:p w14:paraId="446A24F0" w14:textId="77777777" w:rsidR="007A22EC" w:rsidRPr="00D32FC4" w:rsidRDefault="007A22EC" w:rsidP="007A22EC">
      <w:r w:rsidRPr="00D32FC4">
        <w:t xml:space="preserve">   ReactiveX is a cross-platform API available in multiple programming languages that manipulates UI events and </w:t>
      </w:r>
      <w:r w:rsidR="00D1278A" w:rsidRPr="00D1278A">
        <w:t>Application Programming Interface (</w:t>
      </w:r>
      <w:r w:rsidRPr="00D32FC4">
        <w:t>API</w:t>
      </w:r>
      <w:r w:rsidR="00D1278A">
        <w:t>)</w:t>
      </w:r>
      <w:r w:rsidRPr="00D32FC4">
        <w:t xml:space="preserve"> responses. Furthermore, it hand</w:t>
      </w:r>
      <w:r>
        <w:t>les concurrency and asynchronous processes</w:t>
      </w:r>
      <w:r w:rsidRPr="00D32FC4">
        <w:t xml:space="preserve"> that almost every Android application needs</w:t>
      </w:r>
      <w:r>
        <w:t xml:space="preserve"> to </w:t>
      </w:r>
      <w:r>
        <w:lastRenderedPageBreak/>
        <w:t>implement</w:t>
      </w:r>
      <w:r w:rsidR="00D1278A">
        <w:t>,</w:t>
      </w:r>
      <w:r w:rsidRPr="00D32FC4">
        <w:t xml:space="preserve"> because </w:t>
      </w:r>
      <w:r w:rsidR="00C31C46">
        <w:t xml:space="preserve">most of </w:t>
      </w:r>
      <w:r>
        <w:t>the</w:t>
      </w:r>
      <w:r w:rsidRPr="00D32FC4">
        <w:t xml:space="preserve"> </w:t>
      </w:r>
      <w:r w:rsidR="00C31C46">
        <w:t xml:space="preserve">http </w:t>
      </w:r>
      <w:r w:rsidRPr="00D32FC4">
        <w:t xml:space="preserve">requests are not allowed to be </w:t>
      </w:r>
      <w:r w:rsidR="00C31C46">
        <w:t>done</w:t>
      </w:r>
      <w:r w:rsidRPr="00D32FC4">
        <w:t xml:space="preserve"> </w:t>
      </w:r>
      <w:r>
        <w:t>in</w:t>
      </w:r>
      <w:r w:rsidRPr="00D32FC4">
        <w:t xml:space="preserve"> the </w:t>
      </w:r>
      <w:r>
        <w:t xml:space="preserve">Android </w:t>
      </w:r>
      <w:r w:rsidRPr="00D32FC4">
        <w:t xml:space="preserve">main thread. </w:t>
      </w:r>
      <w:r w:rsidR="00D1278A">
        <w:t>Reducing</w:t>
      </w:r>
      <w:r w:rsidRPr="00D32FC4">
        <w:t xml:space="preserve"> </w:t>
      </w:r>
      <w:r w:rsidR="00D1278A">
        <w:t>the amount of code needed in order to obtain synchronicity between the UI, the database and the backed server</w:t>
      </w:r>
      <w:r w:rsidRPr="00D32FC4">
        <w:t>,</w:t>
      </w:r>
      <w:r>
        <w:t xml:space="preserve"> this framework is</w:t>
      </w:r>
      <w:r w:rsidRPr="00D32FC4">
        <w:t xml:space="preserve"> equipped with proper mechanisms for handling errors and allowing the programmer to abstract </w:t>
      </w:r>
      <w:del w:id="3271" w:author="tomasrodrigues@ua.pt" w:date="2017-08-03T17:18:00Z">
        <w:r w:rsidRPr="00D32FC4" w:rsidDel="001D0D7A">
          <w:delText xml:space="preserve">away </w:delText>
        </w:r>
      </w:del>
      <w:r w:rsidRPr="00D32FC4">
        <w:t>low-level threading, synchronization, and concurrency issues</w:t>
      </w:r>
      <w:r>
        <w:t xml:space="preserve">. In </w:t>
      </w:r>
      <w:del w:id="3272" w:author="tomasrodrigues@ua.pt" w:date="2017-08-03T17:18:00Z">
        <w:r w:rsidDel="001D0D7A">
          <w:delText xml:space="preserve">our </w:delText>
        </w:r>
      </w:del>
      <w:ins w:id="3273" w:author="tomasrodrigues@ua.pt" w:date="2017-08-03T17:18:00Z">
        <w:r w:rsidR="001D0D7A">
          <w:t xml:space="preserve">this </w:t>
        </w:r>
      </w:ins>
      <w:del w:id="3274" w:author="tomasrodrigues@ua.pt" w:date="2017-08-03T17:18:00Z">
        <w:r w:rsidDel="001D0D7A">
          <w:delText>solution</w:delText>
        </w:r>
      </w:del>
      <w:ins w:id="3275" w:author="tomasrodrigues@ua.pt" w:date="2017-08-03T17:18:00Z">
        <w:r w:rsidR="001D0D7A">
          <w:t>project</w:t>
        </w:r>
      </w:ins>
      <w:r>
        <w:t xml:space="preserve">, RxJava is </w:t>
      </w:r>
      <w:del w:id="3276" w:author="tomasrodrigues@ua.pt" w:date="2017-08-03T17:19:00Z">
        <w:r w:rsidDel="001D0D7A">
          <w:delText xml:space="preserve">being </w:delText>
        </w:r>
      </w:del>
      <w:r>
        <w:t>used mainly</w:t>
      </w:r>
      <w:r w:rsidRPr="00D32FC4">
        <w:t xml:space="preserve"> to handle asynchronous events and database transactions.</w:t>
      </w:r>
    </w:p>
    <w:p w14:paraId="3717E3E7" w14:textId="77777777" w:rsidR="007A22EC" w:rsidRDefault="007A22EC" w:rsidP="007A22EC">
      <w:r w:rsidRPr="00D32FC4">
        <w:t xml:space="preserve">   The map that</w:t>
      </w:r>
      <w:ins w:id="3277" w:author="tomasrodrigues@ua.pt" w:date="2017-08-03T17:19:00Z">
        <w:r w:rsidR="001D0D7A">
          <w:t xml:space="preserve"> is</w:t>
        </w:r>
      </w:ins>
      <w:del w:id="3278" w:author="tomasrodrigues@ua.pt" w:date="2017-08-03T17:19:00Z">
        <w:r w:rsidRPr="00D32FC4" w:rsidDel="001D0D7A">
          <w:delText xml:space="preserve"> </w:delText>
        </w:r>
        <w:r w:rsidDel="001D0D7A">
          <w:delText>it’s</w:delText>
        </w:r>
      </w:del>
      <w:r>
        <w:t xml:space="preserve"> seen</w:t>
      </w:r>
      <w:r w:rsidRPr="00D32FC4">
        <w:t xml:space="preserve"> in the distinct history pages, the personalized markers, </w:t>
      </w:r>
      <w:r>
        <w:t xml:space="preserve">the </w:t>
      </w:r>
      <w:r w:rsidRPr="00D32FC4">
        <w:t xml:space="preserve">zoom and all the animations associated are done using the Google Maps API. </w:t>
      </w:r>
    </w:p>
    <w:p w14:paraId="2A8EF128" w14:textId="77777777" w:rsidR="007A22EC" w:rsidRPr="00D32FC4" w:rsidRDefault="007A22EC" w:rsidP="00C1128C">
      <w:pPr>
        <w:rPr>
          <w:lang w:eastAsia="en-US"/>
        </w:rPr>
      </w:pPr>
    </w:p>
    <w:p w14:paraId="48C65602" w14:textId="77777777" w:rsidR="008A0F4F" w:rsidRPr="00D32FC4" w:rsidRDefault="00CB733B" w:rsidP="00E81E7E">
      <w:pPr>
        <w:pStyle w:val="Cabealho3"/>
      </w:pPr>
      <w:bookmarkStart w:id="3279" w:name="_Toc491797507"/>
      <w:bookmarkStart w:id="3280" w:name="Ref4_2"/>
      <w:r w:rsidRPr="00D32FC4">
        <w:t>Application</w:t>
      </w:r>
      <w:r w:rsidR="00D651FD" w:rsidRPr="00D32FC4">
        <w:t xml:space="preserve"> UI</w:t>
      </w:r>
      <w:r w:rsidRPr="00D32FC4">
        <w:t xml:space="preserve"> Overview</w:t>
      </w:r>
      <w:bookmarkEnd w:id="3279"/>
    </w:p>
    <w:bookmarkEnd w:id="3280"/>
    <w:p w14:paraId="7BDE79B1" w14:textId="77777777" w:rsidR="001212AB" w:rsidRPr="00D32FC4" w:rsidRDefault="001212AB" w:rsidP="001212AB">
      <w:r w:rsidRPr="00D32FC4">
        <w:t xml:space="preserve">   </w:t>
      </w:r>
      <w:r w:rsidR="00E44F69">
        <w:t>It is possible to divide the a</w:t>
      </w:r>
      <w:r w:rsidRPr="00D32FC4">
        <w:t xml:space="preserve">pplication into six different </w:t>
      </w:r>
      <w:r w:rsidR="00E44F69">
        <w:t>main parts</w:t>
      </w:r>
      <w:r w:rsidRPr="00D32FC4">
        <w:t>, Dashboard, Anomalies, Tests, Radiologs/Snapshots, Settings and the About section</w:t>
      </w:r>
      <w:ins w:id="3281" w:author="tomasrodrigues@ua.pt" w:date="2017-08-03T17:19:00Z">
        <w:r w:rsidR="001D0D7A">
          <w:t>, as</w:t>
        </w:r>
      </w:ins>
      <w:r w:rsidRPr="00D32FC4">
        <w:t xml:space="preserve"> can</w:t>
      </w:r>
      <w:r w:rsidR="0099699E">
        <w:t xml:space="preserve"> be</w:t>
      </w:r>
      <w:r w:rsidRPr="00D32FC4">
        <w:t xml:space="preserve"> see</w:t>
      </w:r>
      <w:r w:rsidR="0099699E">
        <w:t>n</w:t>
      </w:r>
      <w:r w:rsidRPr="00D32FC4">
        <w:t xml:space="preserve"> in</w:t>
      </w:r>
      <w:ins w:id="3282" w:author="tomasrodrigues@ua.pt" w:date="2017-08-03T17:19:00Z">
        <w:r w:rsidR="001D0D7A">
          <w:t xml:space="preserve"> application main menu illustrated in</w:t>
        </w:r>
      </w:ins>
      <w:r w:rsidRPr="00D32FC4">
        <w:t xml:space="preserve"> figure </w:t>
      </w:r>
      <w:r w:rsidR="0065686F">
        <w:t>4.2</w:t>
      </w:r>
      <w:r w:rsidRPr="00D32FC4">
        <w:t xml:space="preserve">. </w:t>
      </w:r>
    </w:p>
    <w:p w14:paraId="20EF7BE1" w14:textId="77777777" w:rsidR="001212AB" w:rsidRPr="00D32FC4" w:rsidRDefault="001212AB" w:rsidP="001212AB">
      <w:pPr>
        <w:keepNext/>
        <w:ind w:left="0"/>
        <w:jc w:val="center"/>
      </w:pPr>
      <w:r w:rsidRPr="00D32FC4">
        <w:rPr>
          <w:noProof/>
          <w:lang w:val="pt-PT"/>
        </w:rPr>
        <w:drawing>
          <wp:inline distT="0" distB="0" distL="0" distR="0" wp14:anchorId="277E50E3" wp14:editId="2F317155">
            <wp:extent cx="1558343" cy="2770920"/>
            <wp:effectExtent l="0" t="0" r="0" b="0"/>
            <wp:docPr id="72" name="Picture 9" descr="app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menu.png"/>
                    <pic:cNvPicPr/>
                  </pic:nvPicPr>
                  <pic:blipFill>
                    <a:blip r:embed="rId44" cstate="print"/>
                    <a:stretch>
                      <a:fillRect/>
                    </a:stretch>
                  </pic:blipFill>
                  <pic:spPr>
                    <a:xfrm>
                      <a:off x="0" y="0"/>
                      <a:ext cx="1619157" cy="2879055"/>
                    </a:xfrm>
                    <a:prstGeom prst="rect">
                      <a:avLst/>
                    </a:prstGeom>
                  </pic:spPr>
                </pic:pic>
              </a:graphicData>
            </a:graphic>
          </wp:inline>
        </w:drawing>
      </w:r>
    </w:p>
    <w:p w14:paraId="1E7034E4" w14:textId="5D941CEA" w:rsidR="00737341" w:rsidRDefault="001212AB" w:rsidP="009E30F5">
      <w:pPr>
        <w:pStyle w:val="Legenda"/>
        <w:jc w:val="center"/>
        <w:rPr>
          <w:lang w:val="en-US"/>
        </w:rPr>
      </w:pPr>
      <w:bookmarkStart w:id="3283" w:name="_Toc489744295"/>
      <w:r w:rsidRPr="00D32FC4">
        <w:rPr>
          <w:lang w:val="en-US"/>
        </w:rPr>
        <w:t xml:space="preserve">Figure </w:t>
      </w:r>
      <w:ins w:id="3284"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4</w:t>
      </w:r>
      <w:ins w:id="3285"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286" w:author="tomasrodrigues@ua.pt" w:date="2017-08-30T16:03:00Z">
        <w:r w:rsidR="00725F1B">
          <w:rPr>
            <w:noProof/>
            <w:lang w:val="en-US"/>
          </w:rPr>
          <w:t>2</w:t>
        </w:r>
      </w:ins>
      <w:ins w:id="3287" w:author="tomasrodrigues@ua.pt" w:date="2017-08-03T17:53:00Z">
        <w:r w:rsidR="00DF060B">
          <w:rPr>
            <w:lang w:val="en-US"/>
          </w:rPr>
          <w:fldChar w:fldCharType="end"/>
        </w:r>
      </w:ins>
      <w:del w:id="3288"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2</w:delText>
        </w:r>
        <w:r w:rsidR="00021318" w:rsidDel="005A5DE0">
          <w:rPr>
            <w:lang w:val="en-US"/>
          </w:rPr>
          <w:fldChar w:fldCharType="end"/>
        </w:r>
      </w:del>
      <w:r w:rsidRPr="00D32FC4">
        <w:rPr>
          <w:lang w:val="en-US"/>
        </w:rPr>
        <w:t xml:space="preserve"> - ArQoS Pocket UI: Sliding Menu</w:t>
      </w:r>
      <w:bookmarkEnd w:id="3283"/>
    </w:p>
    <w:p w14:paraId="51A9D39D" w14:textId="77777777" w:rsidR="009E30F5" w:rsidRPr="009E30F5" w:rsidRDefault="009E30F5" w:rsidP="009E30F5">
      <w:pPr>
        <w:pStyle w:val="Cabealho6"/>
        <w:rPr>
          <w:lang w:eastAsia="en-US"/>
        </w:rPr>
      </w:pPr>
    </w:p>
    <w:p w14:paraId="7B27FE21" w14:textId="77777777" w:rsidR="006B2694" w:rsidRPr="00D32FC4" w:rsidRDefault="006B2694" w:rsidP="00E81E7E">
      <w:pPr>
        <w:pStyle w:val="Cabealho4"/>
      </w:pPr>
      <w:bookmarkStart w:id="3289" w:name="_Toc491797508"/>
      <w:bookmarkStart w:id="3290" w:name="Ref4_2_1"/>
      <w:r w:rsidRPr="00D32FC4">
        <w:t>Design options and techniques</w:t>
      </w:r>
      <w:bookmarkEnd w:id="3289"/>
    </w:p>
    <w:bookmarkEnd w:id="3290"/>
    <w:p w14:paraId="484D3EDC" w14:textId="77777777" w:rsidR="001D7FE7" w:rsidRPr="00B61DF0" w:rsidRDefault="006B2694" w:rsidP="006B2694">
      <w:r w:rsidRPr="00D32FC4">
        <w:t xml:space="preserve">   </w:t>
      </w:r>
      <w:ins w:id="3291" w:author="tomasrodrigues@ua.pt" w:date="2017-08-03T17:19:00Z">
        <w:r w:rsidR="001D0D7A">
          <w:t>T</w:t>
        </w:r>
      </w:ins>
      <w:del w:id="3292" w:author="tomasrodrigues@ua.pt" w:date="2017-08-03T17:19:00Z">
        <w:r w:rsidRPr="00D32FC4" w:rsidDel="001D0D7A">
          <w:delText>In t</w:delText>
        </w:r>
      </w:del>
      <w:r w:rsidRPr="00D32FC4">
        <w:t xml:space="preserve">his </w:t>
      </w:r>
      <w:r w:rsidR="002D473E" w:rsidRPr="00D32FC4">
        <w:t>subsection,</w:t>
      </w:r>
      <w:r w:rsidRPr="00D32FC4">
        <w:t xml:space="preserve"> </w:t>
      </w:r>
      <w:ins w:id="3293" w:author="tomasrodrigues@ua.pt" w:date="2017-08-03T17:19:00Z">
        <w:r w:rsidR="001D0D7A">
          <w:t xml:space="preserve">presents </w:t>
        </w:r>
      </w:ins>
      <w:del w:id="3294" w:author="tomasrodrigues@ua.pt" w:date="2017-08-03T17:19:00Z">
        <w:r w:rsidRPr="00D32FC4" w:rsidDel="001D0D7A">
          <w:delText xml:space="preserve">will be presented </w:delText>
        </w:r>
      </w:del>
      <w:r w:rsidRPr="00D32FC4">
        <w:t xml:space="preserve">some design techniques used to improve the user experience </w:t>
      </w:r>
      <w:r w:rsidR="001D7FE7" w:rsidRPr="00D32FC4">
        <w:t xml:space="preserve">on </w:t>
      </w:r>
      <w:del w:id="3295" w:author="tomasrodrigues@ua.pt" w:date="2017-08-03T17:19:00Z">
        <w:r w:rsidR="001D7FE7" w:rsidRPr="00D32FC4" w:rsidDel="001D0D7A">
          <w:delText>using</w:delText>
        </w:r>
        <w:r w:rsidRPr="00D32FC4" w:rsidDel="001D0D7A">
          <w:delText xml:space="preserve"> </w:delText>
        </w:r>
      </w:del>
      <w:r w:rsidRPr="00D32FC4">
        <w:t>our solution</w:t>
      </w:r>
      <w:r w:rsidR="001D7FE7" w:rsidRPr="00D32FC4">
        <w:t>, as well as patterns and templ</w:t>
      </w:r>
      <w:r w:rsidR="00E44F69">
        <w:t xml:space="preserve">ates used to provide a consistent </w:t>
      </w:r>
      <w:r w:rsidR="001D7FE7" w:rsidRPr="00D32FC4">
        <w:t>user interaction.</w:t>
      </w:r>
    </w:p>
    <w:p w14:paraId="567155F6" w14:textId="77777777" w:rsidR="001D7FE7" w:rsidRPr="00D32FC4" w:rsidRDefault="001D7FE7" w:rsidP="001D7FE7">
      <w:r w:rsidRPr="00D32FC4">
        <w:lastRenderedPageBreak/>
        <w:t xml:space="preserve">    </w:t>
      </w:r>
      <w:r w:rsidR="0065686F">
        <w:t>The a</w:t>
      </w:r>
      <w:r w:rsidRPr="00D32FC4">
        <w:t>pp opening starts with a splash screen that can</w:t>
      </w:r>
      <w:r w:rsidR="00666682">
        <w:t xml:space="preserve"> be</w:t>
      </w:r>
      <w:r w:rsidRPr="00D32FC4">
        <w:t xml:space="preserve"> see</w:t>
      </w:r>
      <w:r w:rsidR="00666682">
        <w:t>n</w:t>
      </w:r>
      <w:r w:rsidRPr="00D32FC4">
        <w:t xml:space="preserve"> below in figure </w:t>
      </w:r>
      <w:r w:rsidR="0065686F">
        <w:t>4.3</w:t>
      </w:r>
      <w:r w:rsidRPr="00D32FC4">
        <w:t>, this allows</w:t>
      </w:r>
      <w:r w:rsidR="006B2694" w:rsidRPr="00D32FC4">
        <w:t xml:space="preserve"> </w:t>
      </w:r>
      <w:r w:rsidR="00E44F69">
        <w:t>a</w:t>
      </w:r>
      <w:r w:rsidRPr="00D32FC4">
        <w:t xml:space="preserve"> background </w:t>
      </w:r>
      <w:r w:rsidR="00E44F69">
        <w:t xml:space="preserve">service that </w:t>
      </w:r>
      <w:r w:rsidR="003A3C59" w:rsidRPr="00D32FC4">
        <w:t xml:space="preserve">initiates </w:t>
      </w:r>
      <w:r w:rsidR="00E44F69">
        <w:t>at the app start to load</w:t>
      </w:r>
      <w:r w:rsidR="003A3C59" w:rsidRPr="00D32FC4">
        <w:t xml:space="preserve"> the app content and thus</w:t>
      </w:r>
      <w:r w:rsidR="003B182A">
        <w:t>,</w:t>
      </w:r>
      <w:r w:rsidR="003A3C59" w:rsidRPr="00D32FC4">
        <w:t xml:space="preserve"> fill in all the information correctly before user reaches the application homepage. </w:t>
      </w:r>
      <w:r w:rsidR="003B182A">
        <w:t>A more d</w:t>
      </w:r>
      <w:r w:rsidR="003A3C59" w:rsidRPr="00D32FC4">
        <w:t xml:space="preserve">etailed </w:t>
      </w:r>
      <w:r w:rsidR="003B182A">
        <w:t xml:space="preserve">and </w:t>
      </w:r>
      <w:r w:rsidR="003A3C59" w:rsidRPr="00D32FC4">
        <w:t xml:space="preserve">technical information about this and other services </w:t>
      </w:r>
      <w:r w:rsidR="003B182A">
        <w:t>that are running on app</w:t>
      </w:r>
      <w:del w:id="3296" w:author="tomasrodrigues@ua.pt" w:date="2017-08-29T18:03:00Z">
        <w:r w:rsidR="003B182A" w:rsidDel="0061791F">
          <w:delText>’</w:delText>
        </w:r>
      </w:del>
      <w:r w:rsidR="003B182A">
        <w:t>s</w:t>
      </w:r>
      <w:r w:rsidR="003A3C59" w:rsidRPr="00D32FC4">
        <w:t xml:space="preserve"> background will be explained in the next section, technical implementation.</w:t>
      </w:r>
    </w:p>
    <w:p w14:paraId="54FBA89D" w14:textId="77777777" w:rsidR="001D7FE7" w:rsidRPr="00D32FC4" w:rsidRDefault="001212AB" w:rsidP="003A3C59">
      <w:pPr>
        <w:jc w:val="center"/>
        <w:rPr>
          <w:sz w:val="10"/>
          <w:szCs w:val="10"/>
        </w:rPr>
      </w:pPr>
      <w:r w:rsidRPr="00D32FC4">
        <w:rPr>
          <w:noProof/>
          <w:lang w:val="pt-PT"/>
        </w:rPr>
        <w:drawing>
          <wp:inline distT="0" distB="0" distL="0" distR="0" wp14:anchorId="5EC6AC41" wp14:editId="16D59F3A">
            <wp:extent cx="1532586" cy="2714246"/>
            <wp:effectExtent l="0" t="0" r="0" b="0"/>
            <wp:docPr id="75" name="Picture 32" descr="C:\Users\p057937\AppData\Local\Microsoft\Windows\INetCache\Content.Word\splash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057937\AppData\Local\Microsoft\Windows\INetCache\Content.Word\splash_screen.png"/>
                    <pic:cNvPicPr>
                      <a:picLocks noChangeAspect="1" noChangeArrowheads="1"/>
                    </pic:cNvPicPr>
                  </pic:nvPicPr>
                  <pic:blipFill>
                    <a:blip r:embed="rId45" cstate="print"/>
                    <a:srcRect/>
                    <a:stretch>
                      <a:fillRect/>
                    </a:stretch>
                  </pic:blipFill>
                  <pic:spPr bwMode="auto">
                    <a:xfrm>
                      <a:off x="0" y="0"/>
                      <a:ext cx="1585358" cy="2807707"/>
                    </a:xfrm>
                    <a:prstGeom prst="rect">
                      <a:avLst/>
                    </a:prstGeom>
                    <a:noFill/>
                    <a:ln w="9525">
                      <a:noFill/>
                      <a:miter lim="800000"/>
                      <a:headEnd/>
                      <a:tailEnd/>
                    </a:ln>
                  </pic:spPr>
                </pic:pic>
              </a:graphicData>
            </a:graphic>
          </wp:inline>
        </w:drawing>
      </w:r>
    </w:p>
    <w:p w14:paraId="55807E9A" w14:textId="7C782559" w:rsidR="006B2694" w:rsidRPr="00D32FC4" w:rsidRDefault="001D7FE7" w:rsidP="001D7FE7">
      <w:pPr>
        <w:pStyle w:val="Legenda"/>
        <w:jc w:val="center"/>
        <w:rPr>
          <w:lang w:val="en-US"/>
        </w:rPr>
      </w:pPr>
      <w:bookmarkStart w:id="3297" w:name="_Toc489744296"/>
      <w:r w:rsidRPr="00D32FC4">
        <w:rPr>
          <w:lang w:val="en-US"/>
        </w:rPr>
        <w:t xml:space="preserve">Figure </w:t>
      </w:r>
      <w:ins w:id="3298"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4</w:t>
      </w:r>
      <w:ins w:id="3299"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300" w:author="tomasrodrigues@ua.pt" w:date="2017-08-30T16:03:00Z">
        <w:r w:rsidR="00725F1B">
          <w:rPr>
            <w:noProof/>
            <w:lang w:val="en-US"/>
          </w:rPr>
          <w:t>3</w:t>
        </w:r>
      </w:ins>
      <w:ins w:id="3301" w:author="tomasrodrigues@ua.pt" w:date="2017-08-03T17:53:00Z">
        <w:r w:rsidR="00DF060B">
          <w:rPr>
            <w:lang w:val="en-US"/>
          </w:rPr>
          <w:fldChar w:fldCharType="end"/>
        </w:r>
      </w:ins>
      <w:del w:id="3302"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del>
      <w:r w:rsidRPr="00D32FC4">
        <w:rPr>
          <w:lang w:val="en-US"/>
        </w:rPr>
        <w:t xml:space="preserve"> - ArQoS Pocket UI: Splash screen</w:t>
      </w:r>
      <w:bookmarkEnd w:id="3297"/>
    </w:p>
    <w:p w14:paraId="3D85C58B" w14:textId="77777777" w:rsidR="006B2694" w:rsidRPr="00D32FC4" w:rsidRDefault="003A3C59" w:rsidP="006B2694">
      <w:r w:rsidRPr="00D32FC4">
        <w:t xml:space="preserve">   There </w:t>
      </w:r>
      <w:r w:rsidR="00A05451" w:rsidRPr="00D32FC4">
        <w:t>is a lot of Android material design</w:t>
      </w:r>
      <w:r w:rsidRPr="00D32FC4">
        <w:t xml:space="preserve"> </w:t>
      </w:r>
      <w:r w:rsidR="00A05451" w:rsidRPr="00D32FC4">
        <w:t>used, but there are a</w:t>
      </w:r>
      <w:r w:rsidR="00E44F69">
        <w:t xml:space="preserve"> lot </w:t>
      </w:r>
      <w:r w:rsidR="00A05451" w:rsidRPr="00D32FC4">
        <w:t>of customized</w:t>
      </w:r>
      <w:r w:rsidR="00E44F69">
        <w:t xml:space="preserve"> buttons, </w:t>
      </w:r>
      <w:r w:rsidR="00E44F69" w:rsidRPr="00AA630B">
        <w:rPr>
          <w:rStyle w:val="nfaseDiscreta"/>
        </w:rPr>
        <w:t>textviews</w:t>
      </w:r>
      <w:r w:rsidR="00E44F69">
        <w:t xml:space="preserve">, </w:t>
      </w:r>
      <w:r w:rsidR="00E44F69" w:rsidRPr="00AA630B">
        <w:rPr>
          <w:rStyle w:val="nfaseDiscreta"/>
        </w:rPr>
        <w:t>checkboxes</w:t>
      </w:r>
      <w:r w:rsidR="00E44F69">
        <w:t xml:space="preserve"> and </w:t>
      </w:r>
      <w:r w:rsidR="00E44F69" w:rsidRPr="00AA630B">
        <w:rPr>
          <w:rStyle w:val="nfaseDiscreta"/>
        </w:rPr>
        <w:t>dropdowns</w:t>
      </w:r>
      <w:r w:rsidR="00E44F69">
        <w:t xml:space="preserve">, </w:t>
      </w:r>
      <w:r w:rsidR="00A05451" w:rsidRPr="00D32FC4">
        <w:t>as well. In the Settings page</w:t>
      </w:r>
      <w:r w:rsidR="00D1278A">
        <w:t>,</w:t>
      </w:r>
      <w:r w:rsidR="00A05451" w:rsidRPr="00D32FC4">
        <w:t xml:space="preserve"> </w:t>
      </w:r>
      <w:r w:rsidR="008E7A38">
        <w:t xml:space="preserve">which </w:t>
      </w:r>
      <w:del w:id="3303" w:author="tomasrodrigues@ua.pt" w:date="2017-08-03T17:20:00Z">
        <w:r w:rsidR="008E7A38" w:rsidDel="001D0D7A">
          <w:delText>UI</w:delText>
        </w:r>
        <w:r w:rsidR="003D6044" w:rsidDel="001D0D7A">
          <w:delText xml:space="preserve"> </w:delText>
        </w:r>
      </w:del>
      <w:r w:rsidR="003D6044">
        <w:t xml:space="preserve">can be seen </w:t>
      </w:r>
      <w:r w:rsidR="00AA47E6">
        <w:t>in</w:t>
      </w:r>
      <w:r w:rsidR="003D6044">
        <w:t xml:space="preserve"> figure 4.10</w:t>
      </w:r>
      <w:r w:rsidR="008E7A38">
        <w:t xml:space="preserve"> it is possible to observe customized </w:t>
      </w:r>
      <w:r w:rsidR="008E7A38" w:rsidRPr="00DF15C9">
        <w:rPr>
          <w:rStyle w:val="nfaseDiscreta"/>
          <w:rPrChange w:id="3304" w:author="tomasrodrigues@ua.pt" w:date="2017-08-05T22:37:00Z">
            <w:rPr/>
          </w:rPrChange>
        </w:rPr>
        <w:t>textviews</w:t>
      </w:r>
      <w:r w:rsidR="008E7A38">
        <w:t xml:space="preserve"> called </w:t>
      </w:r>
      <w:del w:id="3305" w:author="tomasrodrigues@ua.pt" w:date="2017-08-03T17:20:00Z">
        <w:r w:rsidR="008E7A38" w:rsidDel="001D0D7A">
          <w:delText xml:space="preserve">in the project of </w:delText>
        </w:r>
      </w:del>
      <w:r w:rsidR="008E7A38">
        <w:t>“SuperTextView”</w:t>
      </w:r>
      <w:ins w:id="3306" w:author="tomasrodrigues@ua.pt" w:date="2017-08-03T17:20:00Z">
        <w:r w:rsidR="001D0D7A">
          <w:t xml:space="preserve"> in the project</w:t>
        </w:r>
      </w:ins>
      <w:r w:rsidR="008E7A38">
        <w:t>, round checkboxes and custom switches composed by an image indicating success/failure and the switch, followed by a message in order to give the user feedback of the operation state</w:t>
      </w:r>
      <w:r w:rsidR="003D6044">
        <w:t>.</w:t>
      </w:r>
    </w:p>
    <w:p w14:paraId="4FF8390A" w14:textId="77777777" w:rsidR="006B2694" w:rsidRPr="00D32FC4" w:rsidRDefault="00494E17" w:rsidP="006B2694">
      <w:r w:rsidRPr="00D32FC4">
        <w:t xml:space="preserve">   </w:t>
      </w:r>
      <w:r w:rsidR="008E7A38">
        <w:t>A</w:t>
      </w:r>
      <w:r w:rsidRPr="00D32FC4">
        <w:t xml:space="preserve"> framework for the slide animations called </w:t>
      </w:r>
      <w:r w:rsidRPr="00DF15C9">
        <w:rPr>
          <w:rPrChange w:id="3307" w:author="tomasrodrigues@ua.pt" w:date="2017-08-05T22:37:00Z">
            <w:rPr>
              <w:rFonts w:asciiTheme="majorHAnsi" w:hAnsiTheme="majorHAnsi" w:cstheme="majorHAnsi"/>
              <w:i/>
            </w:rPr>
          </w:rPrChange>
        </w:rPr>
        <w:t>“</w:t>
      </w:r>
      <w:r w:rsidRPr="00DF15C9">
        <w:rPr>
          <w:rPrChange w:id="3308" w:author="tomasrodrigues@ua.pt" w:date="2017-08-05T22:37:00Z">
            <w:rPr>
              <w:rFonts w:asciiTheme="majorHAnsi" w:hAnsiTheme="majorHAnsi" w:cstheme="majorHAnsi"/>
            </w:rPr>
          </w:rPrChange>
        </w:rPr>
        <w:t>androidslidingmenu</w:t>
      </w:r>
      <w:r w:rsidRPr="00881FF4">
        <w:t>”</w:t>
      </w:r>
      <w:r w:rsidR="008E7A38">
        <w:t xml:space="preserve"> was used</w:t>
      </w:r>
      <w:r w:rsidRPr="00D32FC4">
        <w:t xml:space="preserve">. </w:t>
      </w:r>
      <w:r w:rsidR="00900458" w:rsidRPr="00D32FC4">
        <w:t>Every time</w:t>
      </w:r>
      <w:r w:rsidR="008E7A38">
        <w:t xml:space="preserve"> that the </w:t>
      </w:r>
      <w:r w:rsidRPr="00D32FC4">
        <w:t>user slide</w:t>
      </w:r>
      <w:r w:rsidR="008E7A38">
        <w:t>s</w:t>
      </w:r>
      <w:r w:rsidRPr="00D32FC4">
        <w:t xml:space="preserve"> something, for example, to see more details about it, it is indicated in the app with a “plus” symbol</w:t>
      </w:r>
      <w:r w:rsidR="00900458" w:rsidRPr="00D32FC4">
        <w:t xml:space="preserve"> or similar </w:t>
      </w:r>
      <w:r w:rsidR="003D6044">
        <w:t>symbols</w:t>
      </w:r>
      <w:r w:rsidR="00900458" w:rsidRPr="00D32FC4">
        <w:t xml:space="preserve"> placed on the right or left borders of the application UI. Examples of this interaction can be seen in</w:t>
      </w:r>
      <w:r w:rsidR="003D6044">
        <w:t xml:space="preserve"> the</w:t>
      </w:r>
      <w:r w:rsidR="00900458" w:rsidRPr="00D32FC4">
        <w:t xml:space="preserve"> figures </w:t>
      </w:r>
      <w:r w:rsidR="0065686F">
        <w:t>4.5</w:t>
      </w:r>
      <w:r w:rsidR="00900458" w:rsidRPr="00D32FC4">
        <w:t xml:space="preserve">, </w:t>
      </w:r>
      <w:r w:rsidR="0065686F">
        <w:t>4</w:t>
      </w:r>
      <w:r w:rsidR="008E7A38">
        <w:t>.</w:t>
      </w:r>
      <w:r w:rsidR="0065686F">
        <w:t>7, 4.9</w:t>
      </w:r>
      <w:r w:rsidR="00900458" w:rsidRPr="00D32FC4">
        <w:t xml:space="preserve"> and </w:t>
      </w:r>
      <w:r w:rsidR="008E7A38">
        <w:t>4</w:t>
      </w:r>
      <w:r w:rsidR="003D6044">
        <w:t>.9</w:t>
      </w:r>
      <w:r w:rsidR="00900458" w:rsidRPr="00D32FC4">
        <w:t>.</w:t>
      </w:r>
    </w:p>
    <w:p w14:paraId="00B122C8" w14:textId="1C583C53" w:rsidR="00900458" w:rsidRPr="00D32FC4" w:rsidRDefault="00C31C46" w:rsidP="006B2694">
      <w:r>
        <w:t xml:space="preserve">   In order to help the user on</w:t>
      </w:r>
      <w:r w:rsidR="00900458" w:rsidRPr="00D32FC4">
        <w:t xml:space="preserve"> </w:t>
      </w:r>
      <w:r w:rsidR="00E2425A">
        <w:t>find</w:t>
      </w:r>
      <w:r>
        <w:t>ing</w:t>
      </w:r>
      <w:r w:rsidR="00900458" w:rsidRPr="00D32FC4">
        <w:t xml:space="preserve"> </w:t>
      </w:r>
      <w:ins w:id="3309" w:author="tomasrodrigues@ua.pt" w:date="2017-08-03T17:21:00Z">
        <w:r w:rsidR="001D0D7A">
          <w:t xml:space="preserve">quickly </w:t>
        </w:r>
      </w:ins>
      <w:r w:rsidR="00900458" w:rsidRPr="00D32FC4">
        <w:t xml:space="preserve">what </w:t>
      </w:r>
      <w:del w:id="3310" w:author="tomasrodrigues@ua.pt" w:date="2017-08-03T17:21:00Z">
        <w:r w:rsidR="00900458" w:rsidRPr="00D32FC4" w:rsidDel="001D0D7A">
          <w:delText xml:space="preserve">he </w:delText>
        </w:r>
      </w:del>
      <w:ins w:id="3311" w:author="tomasrodrigues@ua.pt" w:date="2017-08-29T17:41:00Z">
        <w:r w:rsidR="00671175">
          <w:t>he</w:t>
        </w:r>
      </w:ins>
      <w:ins w:id="3312" w:author="tomasrodrigues@ua.pt" w:date="2017-08-03T17:21:00Z">
        <w:r w:rsidR="001D0D7A" w:rsidRPr="00D32FC4">
          <w:t xml:space="preserve"> </w:t>
        </w:r>
      </w:ins>
      <w:r w:rsidR="00900458" w:rsidRPr="00D32FC4">
        <w:t>intends</w:t>
      </w:r>
      <w:del w:id="3313" w:author="tomasrodrigues@ua.pt" w:date="2017-08-03T17:21:00Z">
        <w:r w:rsidDel="001D0D7A">
          <w:delText xml:space="preserve"> </w:delText>
        </w:r>
        <w:r w:rsidRPr="00D32FC4" w:rsidDel="001D0D7A">
          <w:delText>quickly</w:delText>
        </w:r>
      </w:del>
      <w:r w:rsidR="00900458" w:rsidRPr="00D32FC4">
        <w:t xml:space="preserve">, in </w:t>
      </w:r>
      <w:ins w:id="3314" w:author="tomasrodrigues@ua.pt" w:date="2017-08-03T17:21:00Z">
        <w:r w:rsidR="001D0D7A">
          <w:t xml:space="preserve">the </w:t>
        </w:r>
      </w:ins>
      <w:r w:rsidR="00900458" w:rsidRPr="00D32FC4">
        <w:t>history pages it is always possible to filter the information by categories</w:t>
      </w:r>
      <w:r w:rsidR="0065686F">
        <w:t>, as depicted in figure 4.4</w:t>
      </w:r>
      <w:r w:rsidR="00900458" w:rsidRPr="00D32FC4">
        <w:t xml:space="preserve">. This feature is implemented </w:t>
      </w:r>
      <w:del w:id="3315" w:author="tomasrodrigues@ua.pt" w:date="2017-08-03T17:21:00Z">
        <w:r w:rsidR="00900458" w:rsidRPr="00D32FC4" w:rsidDel="001D0D7A">
          <w:delText xml:space="preserve">either </w:delText>
        </w:r>
      </w:del>
      <w:ins w:id="3316" w:author="tomasrodrigues@ua.pt" w:date="2017-08-03T17:21:00Z">
        <w:r w:rsidR="001D0D7A">
          <w:t>both</w:t>
        </w:r>
        <w:r w:rsidR="001D0D7A" w:rsidRPr="00D32FC4">
          <w:t xml:space="preserve"> </w:t>
        </w:r>
      </w:ins>
      <w:r w:rsidR="00900458" w:rsidRPr="00D32FC4">
        <w:t>in the history l</w:t>
      </w:r>
      <w:r w:rsidR="004D4514">
        <w:t xml:space="preserve">ist view and map view, </w:t>
      </w:r>
      <w:r w:rsidR="00900458" w:rsidRPr="00D32FC4">
        <w:t>filtering</w:t>
      </w:r>
      <w:r w:rsidR="004D4514">
        <w:t xml:space="preserve"> or cleaning</w:t>
      </w:r>
      <w:r w:rsidR="00900458" w:rsidRPr="00D32FC4">
        <w:t xml:space="preserve"> the list or the map pins</w:t>
      </w:r>
      <w:r w:rsidR="004D4514">
        <w:t>, respectively,</w:t>
      </w:r>
      <w:r w:rsidR="00900458" w:rsidRPr="00D32FC4">
        <w:t xml:space="preserve"> of other</w:t>
      </w:r>
      <w:r w:rsidR="001212AB" w:rsidRPr="00D32FC4">
        <w:t>s</w:t>
      </w:r>
      <w:r w:rsidR="00900458" w:rsidRPr="00D32FC4">
        <w:t xml:space="preserve"> than the selected categor</w:t>
      </w:r>
      <w:r w:rsidR="001212AB" w:rsidRPr="00D32FC4">
        <w:t>y.</w:t>
      </w:r>
    </w:p>
    <w:p w14:paraId="26900695" w14:textId="77777777" w:rsidR="00687FB1" w:rsidRPr="00D32FC4" w:rsidRDefault="001212AB" w:rsidP="00687FB1">
      <w:pPr>
        <w:keepNext/>
        <w:jc w:val="center"/>
      </w:pPr>
      <w:r w:rsidRPr="00D32FC4">
        <w:rPr>
          <w:noProof/>
          <w:lang w:val="pt-PT"/>
        </w:rPr>
        <w:lastRenderedPageBreak/>
        <w:drawing>
          <wp:inline distT="0" distB="0" distL="0" distR="0" wp14:anchorId="39EF4135" wp14:editId="1C4A2347">
            <wp:extent cx="1876302" cy="2931722"/>
            <wp:effectExtent l="19050" t="0" r="0" b="0"/>
            <wp:docPr id="71" name="Picture 70" descr="app_dropdown_fil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_dropdown_filtering.png"/>
                    <pic:cNvPicPr/>
                  </pic:nvPicPr>
                  <pic:blipFill>
                    <a:blip r:embed="rId46" cstate="print"/>
                    <a:stretch>
                      <a:fillRect/>
                    </a:stretch>
                  </pic:blipFill>
                  <pic:spPr>
                    <a:xfrm>
                      <a:off x="0" y="0"/>
                      <a:ext cx="1877290" cy="2933265"/>
                    </a:xfrm>
                    <a:prstGeom prst="rect">
                      <a:avLst/>
                    </a:prstGeom>
                  </pic:spPr>
                </pic:pic>
              </a:graphicData>
            </a:graphic>
          </wp:inline>
        </w:drawing>
      </w:r>
    </w:p>
    <w:p w14:paraId="7E59573F" w14:textId="795C41AA" w:rsidR="001212AB" w:rsidRDefault="00687FB1" w:rsidP="00687FB1">
      <w:pPr>
        <w:pStyle w:val="Legenda"/>
        <w:jc w:val="center"/>
        <w:rPr>
          <w:lang w:val="en-US"/>
        </w:rPr>
      </w:pPr>
      <w:bookmarkStart w:id="3317" w:name="_Toc489744297"/>
      <w:r w:rsidRPr="00D32FC4">
        <w:rPr>
          <w:lang w:val="en-US"/>
        </w:rPr>
        <w:t xml:space="preserve">Figure </w:t>
      </w:r>
      <w:ins w:id="3318"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4</w:t>
      </w:r>
      <w:ins w:id="3319"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320" w:author="tomasrodrigues@ua.pt" w:date="2017-08-30T16:03:00Z">
        <w:r w:rsidR="00725F1B">
          <w:rPr>
            <w:noProof/>
            <w:lang w:val="en-US"/>
          </w:rPr>
          <w:t>4</w:t>
        </w:r>
      </w:ins>
      <w:ins w:id="3321" w:author="tomasrodrigues@ua.pt" w:date="2017-08-03T17:53:00Z">
        <w:r w:rsidR="00DF060B">
          <w:rPr>
            <w:lang w:val="en-US"/>
          </w:rPr>
          <w:fldChar w:fldCharType="end"/>
        </w:r>
      </w:ins>
      <w:del w:id="3322"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del>
      <w:r w:rsidRPr="00D32FC4">
        <w:rPr>
          <w:lang w:val="en-US"/>
        </w:rPr>
        <w:t xml:space="preserve"> - ArQoS Pocket UI: Anomaly's filtering dropdown</w:t>
      </w:r>
      <w:bookmarkEnd w:id="3317"/>
    </w:p>
    <w:p w14:paraId="4474FE6A" w14:textId="77777777" w:rsidR="00737341" w:rsidRPr="00737341" w:rsidRDefault="00737341" w:rsidP="00737341">
      <w:pPr>
        <w:rPr>
          <w:lang w:eastAsia="en-US"/>
        </w:rPr>
      </w:pPr>
    </w:p>
    <w:p w14:paraId="575107BE" w14:textId="77777777" w:rsidR="00F735E5" w:rsidRPr="00D32FC4" w:rsidRDefault="00AA74CE" w:rsidP="00E81E7E">
      <w:pPr>
        <w:pStyle w:val="Cabealho4"/>
      </w:pPr>
      <w:bookmarkStart w:id="3323" w:name="Ref4_2_2"/>
      <w:bookmarkStart w:id="3324" w:name="_Toc491797509"/>
      <w:bookmarkEnd w:id="3323"/>
      <w:r w:rsidRPr="00D32FC4">
        <w:t>Dashboard</w:t>
      </w:r>
      <w:bookmarkEnd w:id="3324"/>
    </w:p>
    <w:p w14:paraId="5AA2D8B1" w14:textId="77777777" w:rsidR="007261CB" w:rsidRPr="00D32FC4" w:rsidRDefault="001F673A" w:rsidP="00F06454">
      <w:r w:rsidRPr="00D32FC4">
        <w:t xml:space="preserve">   </w:t>
      </w:r>
      <w:r w:rsidR="00E2425A">
        <w:t>The</w:t>
      </w:r>
      <w:r w:rsidR="00F06454" w:rsidRPr="00D32FC4">
        <w:t xml:space="preserve"> </w:t>
      </w:r>
      <w:commentRangeStart w:id="3325"/>
      <w:r w:rsidR="00AA630B">
        <w:t>dashboard</w:t>
      </w:r>
      <w:r w:rsidR="00F06454" w:rsidRPr="00D32FC4">
        <w:t xml:space="preserve"> </w:t>
      </w:r>
      <w:r w:rsidR="00E2425A">
        <w:t>allows</w:t>
      </w:r>
      <w:del w:id="3326" w:author="tomasrodrigues@ua.pt" w:date="2017-08-03T17:21:00Z">
        <w:r w:rsidR="00E2425A" w:rsidDel="001D0D7A">
          <w:delText xml:space="preserve"> to</w:delText>
        </w:r>
      </w:del>
      <w:r w:rsidR="00F06454" w:rsidRPr="00D32FC4">
        <w:t xml:space="preserve"> see</w:t>
      </w:r>
      <w:ins w:id="3327" w:author="tomasrodrigues@ua.pt" w:date="2017-08-03T17:21:00Z">
        <w:r w:rsidR="001D0D7A">
          <w:t xml:space="preserve">ing </w:t>
        </w:r>
      </w:ins>
      <w:del w:id="3328" w:author="tomasrodrigues@ua.pt" w:date="2017-08-03T17:21:00Z">
        <w:r w:rsidR="00F06454" w:rsidRPr="00D32FC4" w:rsidDel="001D0D7A">
          <w:delText xml:space="preserve"> </w:delText>
        </w:r>
      </w:del>
      <w:r w:rsidR="00F06454" w:rsidRPr="00D32FC4">
        <w:t>mobile and Wi-Fi network information when available</w:t>
      </w:r>
      <w:r w:rsidR="007261CB" w:rsidRPr="00D32FC4">
        <w:t xml:space="preserve">. In the main </w:t>
      </w:r>
      <w:r w:rsidR="004D4514" w:rsidRPr="00D32FC4">
        <w:t>page,</w:t>
      </w:r>
      <w:r w:rsidR="007261CB" w:rsidRPr="00D32FC4">
        <w:t xml:space="preserve"> </w:t>
      </w:r>
      <w:r w:rsidR="004D4514">
        <w:t>user</w:t>
      </w:r>
      <w:r w:rsidR="00E2425A">
        <w:t>s</w:t>
      </w:r>
      <w:r w:rsidR="004D4514">
        <w:t xml:space="preserve"> also</w:t>
      </w:r>
      <w:r w:rsidR="007261CB" w:rsidRPr="00D32FC4">
        <w:t xml:space="preserve"> </w:t>
      </w:r>
      <w:r w:rsidR="00E2425A">
        <w:t>get</w:t>
      </w:r>
      <w:r w:rsidR="007261CB" w:rsidRPr="00D32FC4">
        <w:t xml:space="preserve"> an idea of the signal strength observing both </w:t>
      </w:r>
      <w:del w:id="3329" w:author="tomasrodrigues@ua.pt" w:date="2017-08-03T17:21:00Z">
        <w:r w:rsidR="007261CB" w:rsidRPr="00D32FC4" w:rsidDel="001D0D7A">
          <w:delText xml:space="preserve">speedometers </w:delText>
        </w:r>
      </w:del>
      <w:ins w:id="3330" w:author="tomasrodrigues@ua.pt" w:date="2017-08-03T17:21:00Z">
        <w:r w:rsidR="001D0D7A">
          <w:t>gauges</w:t>
        </w:r>
        <w:r w:rsidR="001D0D7A" w:rsidRPr="00D32FC4">
          <w:t xml:space="preserve"> </w:t>
        </w:r>
      </w:ins>
      <w:r w:rsidR="007261CB" w:rsidRPr="00D32FC4">
        <w:t xml:space="preserve">in the </w:t>
      </w:r>
      <w:r w:rsidR="004D4514">
        <w:t>center. B</w:t>
      </w:r>
      <w:r w:rsidR="00AA630B">
        <w:t>el</w:t>
      </w:r>
      <w:r w:rsidR="007261CB" w:rsidRPr="00D32FC4">
        <w:t xml:space="preserve">ow the mobile network </w:t>
      </w:r>
      <w:r w:rsidR="00C31C46" w:rsidRPr="00D32FC4">
        <w:t>icon</w:t>
      </w:r>
      <w:ins w:id="3331" w:author="tomasrodrigues@ua.pt" w:date="2017-08-03T17:21:00Z">
        <w:r w:rsidR="001D0D7A">
          <w:t>,</w:t>
        </w:r>
      </w:ins>
      <w:del w:id="3332" w:author="tomasrodrigues@ua.pt" w:date="2017-08-03T17:21:00Z">
        <w:r w:rsidR="00C31C46" w:rsidRPr="00D32FC4" w:rsidDel="001D0D7A">
          <w:delText>,</w:delText>
        </w:r>
        <w:r w:rsidR="007261CB" w:rsidRPr="00D32FC4" w:rsidDel="001D0D7A">
          <w:delText xml:space="preserve"> </w:delText>
        </w:r>
        <w:r w:rsidR="00C31C46" w:rsidDel="001D0D7A">
          <w:delText>it is</w:delText>
        </w:r>
        <w:r w:rsidR="00666682" w:rsidDel="001D0D7A">
          <w:delText xml:space="preserve"> seen</w:delText>
        </w:r>
      </w:del>
      <w:r w:rsidR="007261CB" w:rsidRPr="00D32FC4">
        <w:t xml:space="preserve"> the technology of mob</w:t>
      </w:r>
      <w:r w:rsidR="00AA630B">
        <w:t xml:space="preserve">ile network (2G, 3G, 4G) </w:t>
      </w:r>
      <w:ins w:id="3333" w:author="tomasrodrigues@ua.pt" w:date="2017-08-03T17:21:00Z">
        <w:r w:rsidR="001D0D7A">
          <w:t xml:space="preserve">can be seen, </w:t>
        </w:r>
      </w:ins>
      <w:r w:rsidR="00AA630B">
        <w:t>and be</w:t>
      </w:r>
      <w:r w:rsidR="007261CB" w:rsidRPr="00D32FC4">
        <w:t xml:space="preserve">low the Wi-Fi icon </w:t>
      </w:r>
      <w:r w:rsidR="004D4514">
        <w:t>it’s</w:t>
      </w:r>
      <w:r w:rsidR="007261CB" w:rsidRPr="00D32FC4">
        <w:t xml:space="preserve"> the link speed connection in Mb/s</w:t>
      </w:r>
      <w:ins w:id="3334" w:author="tomasrodrigues@ua.pt" w:date="2017-08-03T17:22:00Z">
        <w:r w:rsidR="001D0D7A">
          <w:t xml:space="preserve"> can be found</w:t>
        </w:r>
      </w:ins>
      <w:r w:rsidR="007261CB" w:rsidRPr="00D32FC4">
        <w:t>.</w:t>
      </w:r>
    </w:p>
    <w:p w14:paraId="345FE1E2" w14:textId="77777777" w:rsidR="00150259" w:rsidRDefault="007261CB" w:rsidP="00737341">
      <w:r w:rsidRPr="00D32FC4">
        <w:t xml:space="preserve">   Sliding in each half of the screen will lead us to a more detailed page where can</w:t>
      </w:r>
      <w:r w:rsidR="00666682">
        <w:t xml:space="preserve"> be observed </w:t>
      </w:r>
      <w:r w:rsidRPr="00D32FC4">
        <w:t>the Cell ID, Device ID (IMEI),</w:t>
      </w:r>
      <w:r w:rsidR="00817348" w:rsidRPr="00D32FC4">
        <w:t xml:space="preserve"> IMSI, Operator name,</w:t>
      </w:r>
      <w:r w:rsidR="003162BE">
        <w:t xml:space="preserve"> Mobile Country Code (</w:t>
      </w:r>
      <w:r w:rsidR="00817348" w:rsidRPr="00D32FC4">
        <w:t>MCC</w:t>
      </w:r>
      <w:r w:rsidR="003162BE">
        <w:t>)</w:t>
      </w:r>
      <w:r w:rsidR="00817348" w:rsidRPr="00D32FC4">
        <w:t>/</w:t>
      </w:r>
      <w:r w:rsidR="003162BE">
        <w:t>Mobile Network Code (</w:t>
      </w:r>
      <w:r w:rsidR="00817348" w:rsidRPr="00D32FC4">
        <w:t>MNC</w:t>
      </w:r>
      <w:r w:rsidR="003162BE">
        <w:t>)</w:t>
      </w:r>
      <w:r w:rsidR="00817348" w:rsidRPr="00D32FC4">
        <w:t xml:space="preserve"> and if the roaming is </w:t>
      </w:r>
      <w:ins w:id="3335" w:author="tomasrodrigues@ua.pt" w:date="2017-08-03T17:22:00Z">
        <w:r w:rsidR="001D0D7A">
          <w:t xml:space="preserve">active </w:t>
        </w:r>
      </w:ins>
      <w:r w:rsidR="00817348" w:rsidRPr="00D32FC4">
        <w:t>or not</w:t>
      </w:r>
      <w:del w:id="3336" w:author="tomasrodrigues@ua.pt" w:date="2017-08-03T17:22:00Z">
        <w:r w:rsidR="00817348" w:rsidRPr="00D32FC4" w:rsidDel="001D0D7A">
          <w:delText xml:space="preserve"> active</w:delText>
        </w:r>
      </w:del>
      <w:r w:rsidR="00817348" w:rsidRPr="00D32FC4">
        <w:t xml:space="preserve">. On Wi-Fi </w:t>
      </w:r>
      <w:r w:rsidR="004D4514" w:rsidRPr="00D32FC4">
        <w:t>side,</w:t>
      </w:r>
      <w:r w:rsidR="00817348" w:rsidRPr="00D32FC4">
        <w:t xml:space="preserve"> </w:t>
      </w:r>
      <w:del w:id="3337" w:author="tomasrodrigues@ua.pt" w:date="2017-08-03T17:22:00Z">
        <w:r w:rsidR="00666682" w:rsidDel="001D0D7A">
          <w:delText>it’s seen</w:delText>
        </w:r>
      </w:del>
      <w:ins w:id="3338" w:author="tomasrodrigues@ua.pt" w:date="2017-08-03T17:22:00Z">
        <w:r w:rsidR="001D0D7A">
          <w:t>there is information about</w:t>
        </w:r>
      </w:ins>
      <w:r w:rsidR="00817348" w:rsidRPr="00D32FC4">
        <w:t xml:space="preserve"> the AP</w:t>
      </w:r>
      <w:del w:id="3339" w:author="tomasrodrigues@ua.pt" w:date="2017-08-29T18:03:00Z">
        <w:r w:rsidR="00817348" w:rsidRPr="00D32FC4" w:rsidDel="0061791F">
          <w:delText>’</w:delText>
        </w:r>
      </w:del>
      <w:r w:rsidR="00817348" w:rsidRPr="00D32FC4">
        <w:t>s BSSID, MAC address, channel number, primary and secondary DNS</w:t>
      </w:r>
      <w:del w:id="3340" w:author="tomasrodrigues@ua.pt" w:date="2017-08-29T18:03:00Z">
        <w:r w:rsidR="00817348" w:rsidRPr="00D32FC4" w:rsidDel="0061791F">
          <w:delText>’</w:delText>
        </w:r>
      </w:del>
      <w:r w:rsidR="00817348" w:rsidRPr="00D32FC4">
        <w:t xml:space="preserve">s, the </w:t>
      </w:r>
      <w:r w:rsidR="00CD59D1">
        <w:t xml:space="preserve">(Extended SSID) </w:t>
      </w:r>
      <w:r w:rsidR="00817348" w:rsidRPr="00D32FC4">
        <w:t>ESSID, Gateway, lease duration time in seconds, net</w:t>
      </w:r>
      <w:ins w:id="3341" w:author="tomasrodrigues@ua.pt" w:date="2017-08-03T17:22:00Z">
        <w:r w:rsidR="001D0D7A">
          <w:t xml:space="preserve">work </w:t>
        </w:r>
      </w:ins>
      <w:r w:rsidR="00817348" w:rsidRPr="00D32FC4">
        <w:t>mask and if the SSID is</w:t>
      </w:r>
      <w:ins w:id="3342" w:author="tomasrodrigues@ua.pt" w:date="2017-08-03T17:22:00Z">
        <w:r w:rsidR="001D0D7A">
          <w:t xml:space="preserve"> hidden</w:t>
        </w:r>
      </w:ins>
      <w:r w:rsidR="00817348" w:rsidRPr="00D32FC4">
        <w:t xml:space="preserve"> or not</w:t>
      </w:r>
      <w:del w:id="3343" w:author="tomasrodrigues@ua.pt" w:date="2017-08-03T17:22:00Z">
        <w:r w:rsidR="00817348" w:rsidRPr="00D32FC4" w:rsidDel="001D0D7A">
          <w:delText xml:space="preserve"> hidden</w:delText>
        </w:r>
      </w:del>
      <w:r w:rsidR="00817348" w:rsidRPr="00D32FC4">
        <w:t>.</w:t>
      </w:r>
      <w:r w:rsidR="00DD2A4D">
        <w:t xml:space="preserve"> Both</w:t>
      </w:r>
      <w:bookmarkStart w:id="3344" w:name="_Toc483754538"/>
      <w:bookmarkStart w:id="3345" w:name="_Toc483764328"/>
      <w:bookmarkStart w:id="3346" w:name="_Toc483764387"/>
      <w:r w:rsidR="0065686F">
        <w:t xml:space="preserve"> views can be seen in figure 4.5</w:t>
      </w:r>
      <w:r w:rsidR="00DD2A4D">
        <w:t xml:space="preserve"> at middle and right, respectively.</w:t>
      </w:r>
      <w:commentRangeEnd w:id="3325"/>
      <w:r w:rsidR="00E30DAB">
        <w:rPr>
          <w:rStyle w:val="Refdecomentrio"/>
        </w:rPr>
        <w:commentReference w:id="3325"/>
      </w:r>
    </w:p>
    <w:p w14:paraId="5D695DF0" w14:textId="4D833887" w:rsidR="00E2425A" w:rsidRDefault="00C509AB" w:rsidP="00317918">
      <w:pPr>
        <w:ind w:left="7" w:hanging="1"/>
        <w:rPr>
          <w:rFonts w:cstheme="minorHAnsi"/>
        </w:rPr>
      </w:pPr>
      <w:r>
        <w:rPr>
          <w:noProof/>
        </w:rPr>
        <w:lastRenderedPageBreak/>
        <w:pict w14:anchorId="184DF4F3">
          <v:shape id="_x0000_s1276" type="#_x0000_t202" style="position:absolute;left:0;text-align:left;margin-left:38.85pt;margin-top:193.8pt;width:347.8pt;height:23.3pt;z-index:251670016" stroked="f">
            <v:textbox style="mso-next-textbox:#_x0000_s1276" inset="0,0,0,0">
              <w:txbxContent>
                <w:p w14:paraId="2759D403" w14:textId="599550F0" w:rsidR="00786814" w:rsidRPr="006A7999" w:rsidRDefault="00786814" w:rsidP="00E2425A">
                  <w:pPr>
                    <w:pStyle w:val="Legenda"/>
                    <w:jc w:val="center"/>
                    <w:rPr>
                      <w:rFonts w:eastAsia="Times New Roman" w:cs="Times New Roman"/>
                      <w:noProof/>
                      <w:szCs w:val="20"/>
                    </w:rPr>
                  </w:pPr>
                  <w:bookmarkStart w:id="3347" w:name="_Toc489744298"/>
                  <w:r>
                    <w:t xml:space="preserve">Figure </w:t>
                  </w:r>
                  <w:ins w:id="3348" w:author="tomasrodrigues@ua.pt" w:date="2017-08-03T17:53:00Z">
                    <w:r>
                      <w:fldChar w:fldCharType="begin"/>
                    </w:r>
                    <w:r>
                      <w:instrText xml:space="preserve"> STYLEREF 1 \s </w:instrText>
                    </w:r>
                  </w:ins>
                  <w:r>
                    <w:fldChar w:fldCharType="separate"/>
                  </w:r>
                  <w:r w:rsidR="00725F1B">
                    <w:rPr>
                      <w:noProof/>
                    </w:rPr>
                    <w:t>4</w:t>
                  </w:r>
                  <w:ins w:id="3349" w:author="tomasrodrigues@ua.pt" w:date="2017-08-03T17:53:00Z">
                    <w:r>
                      <w:fldChar w:fldCharType="end"/>
                    </w:r>
                    <w:r>
                      <w:t>.</w:t>
                    </w:r>
                    <w:r>
                      <w:fldChar w:fldCharType="begin"/>
                    </w:r>
                    <w:r>
                      <w:instrText xml:space="preserve"> SEQ Figure \* ARABIC \s 1 </w:instrText>
                    </w:r>
                  </w:ins>
                  <w:r>
                    <w:fldChar w:fldCharType="separate"/>
                  </w:r>
                  <w:ins w:id="3350" w:author="tomasrodrigues@ua.pt" w:date="2017-08-30T16:03:00Z">
                    <w:r w:rsidR="00725F1B">
                      <w:rPr>
                        <w:noProof/>
                      </w:rPr>
                      <w:t>5</w:t>
                    </w:r>
                  </w:ins>
                  <w:ins w:id="3351" w:author="tomasrodrigues@ua.pt" w:date="2017-08-03T17:53:00Z">
                    <w:r>
                      <w:fldChar w:fldCharType="end"/>
                    </w:r>
                  </w:ins>
                  <w:del w:id="3352" w:author="tomasrodrigues@ua.pt" w:date="2017-08-03T15:23:00Z">
                    <w:r w:rsidDel="005A5DE0">
                      <w:fldChar w:fldCharType="begin"/>
                    </w:r>
                    <w:r w:rsidDel="005A5DE0">
                      <w:delInstrText xml:space="preserve"> STYLEREF 1 \s </w:delInstrText>
                    </w:r>
                    <w:r w:rsidDel="005A5DE0">
                      <w:fldChar w:fldCharType="separate"/>
                    </w:r>
                    <w:r w:rsidDel="005A5DE0">
                      <w:rPr>
                        <w:noProof/>
                      </w:rPr>
                      <w:delText>4</w:delText>
                    </w:r>
                    <w:r w:rsidDel="005A5DE0">
                      <w:rPr>
                        <w:noProof/>
                      </w:rPr>
                      <w:fldChar w:fldCharType="end"/>
                    </w:r>
                    <w:r w:rsidDel="005A5DE0">
                      <w:delText>.</w:delText>
                    </w:r>
                    <w:r w:rsidDel="005A5DE0">
                      <w:fldChar w:fldCharType="begin"/>
                    </w:r>
                    <w:r w:rsidDel="005A5DE0">
                      <w:delInstrText xml:space="preserve"> SEQ Figure \* ARABIC \s 1 </w:delInstrText>
                    </w:r>
                    <w:r w:rsidDel="005A5DE0">
                      <w:fldChar w:fldCharType="separate"/>
                    </w:r>
                    <w:r w:rsidDel="005A5DE0">
                      <w:rPr>
                        <w:noProof/>
                      </w:rPr>
                      <w:delText>5</w:delText>
                    </w:r>
                    <w:r w:rsidDel="005A5DE0">
                      <w:rPr>
                        <w:noProof/>
                      </w:rPr>
                      <w:fldChar w:fldCharType="end"/>
                    </w:r>
                  </w:del>
                  <w:r>
                    <w:t xml:space="preserve"> -</w:t>
                  </w:r>
                  <w:r w:rsidRPr="001C689E">
                    <w:t xml:space="preserve"> ArQoS Pocket UI: Dashboard</w:t>
                  </w:r>
                  <w:bookmarkEnd w:id="3347"/>
                </w:p>
              </w:txbxContent>
            </v:textbox>
            <w10:wrap type="topAndBottom"/>
          </v:shape>
        </w:pict>
      </w:r>
      <w:r w:rsidR="00E2425A" w:rsidRPr="00D32FC4">
        <w:rPr>
          <w:noProof/>
          <w:lang w:val="pt-PT"/>
        </w:rPr>
        <w:drawing>
          <wp:anchor distT="0" distB="0" distL="114300" distR="114300" simplePos="0" relativeHeight="251640832" behindDoc="1" locked="0" layoutInCell="1" allowOverlap="1" wp14:anchorId="70419D48" wp14:editId="63381EE7">
            <wp:simplePos x="0" y="0"/>
            <wp:positionH relativeFrom="column">
              <wp:posOffset>2234849</wp:posOffset>
            </wp:positionH>
            <wp:positionV relativeFrom="paragraph">
              <wp:posOffset>-11189</wp:posOffset>
            </wp:positionV>
            <wp:extent cx="1294717" cy="2352554"/>
            <wp:effectExtent l="0" t="0" r="0" b="0"/>
            <wp:wrapTopAndBottom/>
            <wp:docPr id="13" name="Picture 12" descr="dashboard_mobile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mobile_details.png"/>
                    <pic:cNvPicPr/>
                  </pic:nvPicPr>
                  <pic:blipFill>
                    <a:blip r:embed="rId47" cstate="print"/>
                    <a:stretch>
                      <a:fillRect/>
                    </a:stretch>
                  </pic:blipFill>
                  <pic:spPr>
                    <a:xfrm>
                      <a:off x="0" y="0"/>
                      <a:ext cx="1309613" cy="2379620"/>
                    </a:xfrm>
                    <a:prstGeom prst="rect">
                      <a:avLst/>
                    </a:prstGeom>
                  </pic:spPr>
                </pic:pic>
              </a:graphicData>
            </a:graphic>
          </wp:anchor>
        </w:drawing>
      </w:r>
      <w:r w:rsidR="00E2425A" w:rsidRPr="00D32FC4">
        <w:rPr>
          <w:noProof/>
          <w:lang w:val="pt-PT"/>
        </w:rPr>
        <w:drawing>
          <wp:anchor distT="0" distB="0" distL="114300" distR="114300" simplePos="0" relativeHeight="251642880" behindDoc="1" locked="0" layoutInCell="1" allowOverlap="1" wp14:anchorId="32B23BF6" wp14:editId="7B066206">
            <wp:simplePos x="0" y="0"/>
            <wp:positionH relativeFrom="column">
              <wp:posOffset>3728968</wp:posOffset>
            </wp:positionH>
            <wp:positionV relativeFrom="paragraph">
              <wp:posOffset>-11188</wp:posOffset>
            </wp:positionV>
            <wp:extent cx="1299740" cy="2352188"/>
            <wp:effectExtent l="0" t="0" r="0" b="0"/>
            <wp:wrapTopAndBottom/>
            <wp:docPr id="14" name="Picture 13" descr="dashboard_wifi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_wifi_details.png"/>
                    <pic:cNvPicPr/>
                  </pic:nvPicPr>
                  <pic:blipFill>
                    <a:blip r:embed="rId48" cstate="print"/>
                    <a:stretch>
                      <a:fillRect/>
                    </a:stretch>
                  </pic:blipFill>
                  <pic:spPr>
                    <a:xfrm>
                      <a:off x="0" y="0"/>
                      <a:ext cx="1315087" cy="2379963"/>
                    </a:xfrm>
                    <a:prstGeom prst="rect">
                      <a:avLst/>
                    </a:prstGeom>
                  </pic:spPr>
                </pic:pic>
              </a:graphicData>
            </a:graphic>
          </wp:anchor>
        </w:drawing>
      </w:r>
      <w:r w:rsidR="00E2425A" w:rsidRPr="00D32FC4">
        <w:rPr>
          <w:noProof/>
          <w:lang w:val="pt-PT"/>
        </w:rPr>
        <w:drawing>
          <wp:anchor distT="0" distB="0" distL="114300" distR="114300" simplePos="0" relativeHeight="251638784" behindDoc="1" locked="0" layoutInCell="1" allowOverlap="1" wp14:anchorId="45E1B005" wp14:editId="3EEB85C7">
            <wp:simplePos x="0" y="0"/>
            <wp:positionH relativeFrom="column">
              <wp:posOffset>715166</wp:posOffset>
            </wp:positionH>
            <wp:positionV relativeFrom="paragraph">
              <wp:posOffset>1690</wp:posOffset>
            </wp:positionV>
            <wp:extent cx="1295420" cy="2343955"/>
            <wp:effectExtent l="0" t="0" r="0" b="0"/>
            <wp:wrapTopAndBottom/>
            <wp:docPr id="12" name="Picture 11"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49" cstate="print"/>
                    <a:stretch>
                      <a:fillRect/>
                    </a:stretch>
                  </pic:blipFill>
                  <pic:spPr>
                    <a:xfrm>
                      <a:off x="0" y="0"/>
                      <a:ext cx="1309067" cy="2368648"/>
                    </a:xfrm>
                    <a:prstGeom prst="rect">
                      <a:avLst/>
                    </a:prstGeom>
                  </pic:spPr>
                </pic:pic>
              </a:graphicData>
            </a:graphic>
          </wp:anchor>
        </w:drawing>
      </w:r>
      <w:r w:rsidR="0095771B">
        <w:t xml:space="preserve">   The Wi-Fi information comes from the </w:t>
      </w:r>
      <w:r w:rsidR="0095771B">
        <w:rPr>
          <w:rFonts w:asciiTheme="majorHAnsi" w:hAnsiTheme="majorHAnsi" w:cstheme="majorHAnsi"/>
          <w:i/>
        </w:rPr>
        <w:t>WifiInfo</w:t>
      </w:r>
      <w:r w:rsidR="0095771B">
        <w:t xml:space="preserve"> Android class added in API 1</w:t>
      </w:r>
      <w:ins w:id="3353" w:author="tomasrodrigues@ua.pt" w:date="2017-08-06T00:50:00Z">
        <w:r w:rsidR="000C4EEA">
          <w:t xml:space="preserve"> </w:t>
        </w:r>
        <w:r w:rsidR="000C4EEA">
          <w:fldChar w:fldCharType="begin"/>
        </w:r>
        <w:r w:rsidR="000C4EEA">
          <w:instrText xml:space="preserve"> HYPERLINK  \l "Ref87" </w:instrText>
        </w:r>
        <w:r w:rsidR="000C4EEA">
          <w:fldChar w:fldCharType="separate"/>
        </w:r>
        <w:r w:rsidR="000C4EEA" w:rsidRPr="000C4EEA">
          <w:rPr>
            <w:rStyle w:val="Hiperligao"/>
          </w:rPr>
          <w:t>ref</w:t>
        </w:r>
        <w:r w:rsidR="000C4EEA">
          <w:fldChar w:fldCharType="end"/>
        </w:r>
      </w:ins>
      <w:r w:rsidR="0095771B">
        <w:t xml:space="preserve">. On the other hand, the mobile network information is being retrieved from multiple sources, from the </w:t>
      </w:r>
      <w:r w:rsidR="0095771B">
        <w:rPr>
          <w:rFonts w:asciiTheme="majorHAnsi" w:hAnsiTheme="majorHAnsi" w:cstheme="majorHAnsi"/>
          <w:i/>
        </w:rPr>
        <w:t xml:space="preserve">NetworkInfo </w:t>
      </w:r>
      <w:r w:rsidR="0095771B">
        <w:rPr>
          <w:rFonts w:cstheme="minorHAnsi"/>
        </w:rPr>
        <w:t xml:space="preserve">class to know, for </w:t>
      </w:r>
      <w:commentRangeStart w:id="3354"/>
      <w:r w:rsidR="0095771B">
        <w:rPr>
          <w:rFonts w:cstheme="minorHAnsi"/>
        </w:rPr>
        <w:t xml:space="preserve">example, if the roaming is active to the </w:t>
      </w:r>
      <w:r w:rsidR="0095771B">
        <w:rPr>
          <w:rFonts w:asciiTheme="majorHAnsi" w:hAnsiTheme="majorHAnsi" w:cstheme="majorHAnsi"/>
          <w:i/>
        </w:rPr>
        <w:t>CellIdentity</w:t>
      </w:r>
      <w:r w:rsidR="0095771B">
        <w:rPr>
          <w:rFonts w:cstheme="minorHAnsi"/>
        </w:rPr>
        <w:t xml:space="preserve"> class, </w:t>
      </w:r>
      <w:del w:id="3355" w:author="tomasrodrigues@ua.pt" w:date="2017-08-03T17:22:00Z">
        <w:r w:rsidR="0095771B" w:rsidDel="001D0D7A">
          <w:rPr>
            <w:rFonts w:cstheme="minorHAnsi"/>
          </w:rPr>
          <w:delText xml:space="preserve">respectively </w:delText>
        </w:r>
      </w:del>
      <w:r w:rsidR="0095771B">
        <w:rPr>
          <w:rFonts w:cstheme="minorHAnsi"/>
        </w:rPr>
        <w:t xml:space="preserve">parsed for the active mobile technology </w:t>
      </w:r>
      <w:del w:id="3356" w:author="tomasrodrigues@ua.pt" w:date="2017-08-03T17:22:00Z">
        <w:r w:rsidR="0095771B" w:rsidDel="001D0D7A">
          <w:rPr>
            <w:rFonts w:cstheme="minorHAnsi"/>
          </w:rPr>
          <w:delText xml:space="preserve">in </w:delText>
        </w:r>
      </w:del>
      <w:ins w:id="3357" w:author="tomasrodrigues@ua.pt" w:date="2017-08-03T17:22:00Z">
        <w:r w:rsidR="001D0D7A">
          <w:rPr>
            <w:rFonts w:cstheme="minorHAnsi"/>
          </w:rPr>
          <w:t xml:space="preserve">at </w:t>
        </w:r>
      </w:ins>
      <w:r w:rsidR="0095771B">
        <w:rPr>
          <w:rFonts w:cstheme="minorHAnsi"/>
        </w:rPr>
        <w:t xml:space="preserve">the moment, that </w:t>
      </w:r>
      <w:del w:id="3358" w:author="tomasrodrigues@ua.pt" w:date="2017-08-03T17:23:00Z">
        <w:r w:rsidR="0095771B" w:rsidDel="001D0D7A">
          <w:rPr>
            <w:rFonts w:cstheme="minorHAnsi"/>
          </w:rPr>
          <w:delText xml:space="preserve">gives </w:delText>
        </w:r>
      </w:del>
      <w:ins w:id="3359" w:author="tomasrodrigues@ua.pt" w:date="2017-08-03T17:23:00Z">
        <w:r w:rsidR="001D0D7A">
          <w:rPr>
            <w:rFonts w:cstheme="minorHAnsi"/>
          </w:rPr>
          <w:t xml:space="preserve">provides </w:t>
        </w:r>
      </w:ins>
      <w:r w:rsidR="0095771B">
        <w:rPr>
          <w:rFonts w:cstheme="minorHAnsi"/>
        </w:rPr>
        <w:t xml:space="preserve">parameters like the cell ID, cell location area code, </w:t>
      </w:r>
      <w:r w:rsidR="003162BE">
        <w:rPr>
          <w:rFonts w:cstheme="minorHAnsi"/>
        </w:rPr>
        <w:t>MCC/MNC</w:t>
      </w:r>
      <w:r w:rsidR="00317918">
        <w:rPr>
          <w:rFonts w:cstheme="minorHAnsi"/>
        </w:rPr>
        <w:t xml:space="preserve">, among other parameters. Other Android classes such as </w:t>
      </w:r>
      <w:r w:rsidR="00317918">
        <w:rPr>
          <w:rFonts w:asciiTheme="majorHAnsi" w:hAnsiTheme="majorHAnsi" w:cstheme="majorHAnsi"/>
          <w:i/>
        </w:rPr>
        <w:t>CellInfo</w:t>
      </w:r>
      <w:r w:rsidR="00317918">
        <w:rPr>
          <w:rFonts w:cstheme="minorHAnsi"/>
        </w:rPr>
        <w:t xml:space="preserve"> are </w:t>
      </w:r>
      <w:del w:id="3360" w:author="tomasrodrigues@ua.pt" w:date="2017-08-03T17:23:00Z">
        <w:r w:rsidR="00317918" w:rsidDel="001D0D7A">
          <w:rPr>
            <w:rFonts w:cstheme="minorHAnsi"/>
          </w:rPr>
          <w:delText xml:space="preserve">being </w:delText>
        </w:r>
      </w:del>
      <w:r w:rsidR="00317918">
        <w:rPr>
          <w:rFonts w:cstheme="minorHAnsi"/>
        </w:rPr>
        <w:t xml:space="preserve">called to distinguish the cell to which the device </w:t>
      </w:r>
      <w:r w:rsidR="00CD59D1">
        <w:rPr>
          <w:rFonts w:cstheme="minorHAnsi"/>
        </w:rPr>
        <w:t xml:space="preserve">is currently </w:t>
      </w:r>
      <w:del w:id="3361" w:author="tomasrodrigues@ua.pt" w:date="2017-08-03T17:23:00Z">
        <w:r w:rsidR="00CD59D1" w:rsidDel="001D0D7A">
          <w:rPr>
            <w:rFonts w:cstheme="minorHAnsi"/>
          </w:rPr>
          <w:delText xml:space="preserve">communicating </w:delText>
        </w:r>
      </w:del>
      <w:ins w:id="3362" w:author="tomasrodrigues@ua.pt" w:date="2017-08-03T17:23:00Z">
        <w:r w:rsidR="001D0D7A">
          <w:rPr>
            <w:rFonts w:cstheme="minorHAnsi"/>
          </w:rPr>
          <w:t xml:space="preserve">attached </w:t>
        </w:r>
      </w:ins>
      <w:r w:rsidR="00CD59D1">
        <w:rPr>
          <w:rFonts w:cstheme="minorHAnsi"/>
        </w:rPr>
        <w:t xml:space="preserve">with from the neighbors cells, </w:t>
      </w:r>
      <w:r w:rsidR="00317918">
        <w:rPr>
          <w:rFonts w:cstheme="minorHAnsi"/>
        </w:rPr>
        <w:t xml:space="preserve">the </w:t>
      </w:r>
      <w:r w:rsidR="00317918">
        <w:rPr>
          <w:rFonts w:asciiTheme="majorHAnsi" w:hAnsiTheme="majorHAnsi" w:cstheme="majorHAnsi"/>
          <w:i/>
        </w:rPr>
        <w:t xml:space="preserve">CellSignalStrength </w:t>
      </w:r>
      <w:r w:rsidR="00317918">
        <w:rPr>
          <w:rFonts w:cstheme="minorHAnsi"/>
        </w:rPr>
        <w:t>class to get specific parameters from a certain mobile technology, for example,</w:t>
      </w:r>
      <w:r w:rsidR="00317918" w:rsidRPr="00317918">
        <w:rPr>
          <w:rFonts w:cstheme="minorHAnsi"/>
        </w:rPr>
        <w:t xml:space="preserve"> </w:t>
      </w:r>
      <w:hyperlink r:id="rId50" w:history="1">
        <w:r w:rsidR="00317918" w:rsidRPr="00317918">
          <w:rPr>
            <w:rFonts w:cstheme="minorHAnsi"/>
          </w:rPr>
          <w:t>Received Signal Strength Indication</w:t>
        </w:r>
      </w:hyperlink>
      <w:r w:rsidR="00317918">
        <w:rPr>
          <w:rFonts w:cstheme="minorHAnsi"/>
        </w:rPr>
        <w:t xml:space="preserve"> (RSSI) on 2G and RSRP, RSRQ or </w:t>
      </w:r>
      <w:r w:rsidR="00317918" w:rsidRPr="00317918">
        <w:rPr>
          <w:rFonts w:cstheme="minorHAnsi"/>
        </w:rPr>
        <w:t>Channel Quality Indicator (</w:t>
      </w:r>
      <w:r w:rsidR="00317918">
        <w:rPr>
          <w:rFonts w:cstheme="minorHAnsi"/>
        </w:rPr>
        <w:t>CQI) on LTE</w:t>
      </w:r>
      <w:ins w:id="3363" w:author="tomasrodrigues@ua.pt" w:date="2017-08-06T00:51:00Z">
        <w:r w:rsidR="003F2EF7">
          <w:rPr>
            <w:rFonts w:cstheme="minorHAnsi"/>
          </w:rPr>
          <w:t xml:space="preserve"> </w:t>
        </w:r>
        <w:r w:rsidR="003F2EF7">
          <w:rPr>
            <w:rFonts w:cstheme="minorHAnsi"/>
          </w:rPr>
          <w:fldChar w:fldCharType="begin"/>
        </w:r>
        <w:r w:rsidR="003F2EF7">
          <w:rPr>
            <w:rFonts w:cstheme="minorHAnsi"/>
          </w:rPr>
          <w:instrText xml:space="preserve"> HYPERLINK  \l "Ref87" </w:instrText>
        </w:r>
        <w:r w:rsidR="003F2EF7">
          <w:rPr>
            <w:rFonts w:cstheme="minorHAnsi"/>
          </w:rPr>
          <w:fldChar w:fldCharType="separate"/>
        </w:r>
        <w:r w:rsidR="003F2EF7" w:rsidRPr="003F2EF7">
          <w:rPr>
            <w:rStyle w:val="Hiperligao"/>
            <w:rFonts w:cstheme="minorHAnsi"/>
          </w:rPr>
          <w:t>[87]</w:t>
        </w:r>
        <w:r w:rsidR="003F2EF7">
          <w:rPr>
            <w:rFonts w:cstheme="minorHAnsi"/>
          </w:rPr>
          <w:fldChar w:fldCharType="end"/>
        </w:r>
      </w:ins>
      <w:r w:rsidR="00317918">
        <w:rPr>
          <w:rFonts w:cstheme="minorHAnsi"/>
        </w:rPr>
        <w:t>.</w:t>
      </w:r>
    </w:p>
    <w:p w14:paraId="2E459AED" w14:textId="77777777" w:rsidR="00317918" w:rsidRPr="00317918" w:rsidRDefault="00317918" w:rsidP="00317918">
      <w:pPr>
        <w:ind w:left="7" w:hanging="1"/>
        <w:rPr>
          <w:rFonts w:cstheme="minorHAnsi"/>
        </w:rPr>
      </w:pPr>
    </w:p>
    <w:p w14:paraId="3F554EAA" w14:textId="77777777" w:rsidR="00671082" w:rsidRPr="00D32FC4" w:rsidRDefault="00AA74CE" w:rsidP="00E81E7E">
      <w:pPr>
        <w:pStyle w:val="Cabealho4"/>
      </w:pPr>
      <w:bookmarkStart w:id="3364" w:name="_Toc491797510"/>
      <w:bookmarkStart w:id="3365" w:name="Ref4_2_3"/>
      <w:bookmarkEnd w:id="3344"/>
      <w:bookmarkEnd w:id="3345"/>
      <w:bookmarkEnd w:id="3346"/>
      <w:r w:rsidRPr="00D32FC4">
        <w:t>Anomalies</w:t>
      </w:r>
      <w:bookmarkEnd w:id="3364"/>
    </w:p>
    <w:bookmarkEnd w:id="3365"/>
    <w:p w14:paraId="46B79E0F" w14:textId="77777777" w:rsidR="00F9239F" w:rsidRDefault="00E2425A" w:rsidP="00317918">
      <w:pPr>
        <w:ind w:left="1" w:hanging="1"/>
      </w:pPr>
      <w:r>
        <w:t xml:space="preserve">   </w:t>
      </w:r>
      <w:r w:rsidR="00671082" w:rsidRPr="00D32FC4">
        <w:t>In this section</w:t>
      </w:r>
      <w:r w:rsidR="00AA47E6">
        <w:t>,</w:t>
      </w:r>
      <w:r w:rsidR="00671082" w:rsidRPr="00D32FC4">
        <w:t xml:space="preserve"> </w:t>
      </w:r>
      <w:r w:rsidR="004D4514">
        <w:t>the user</w:t>
      </w:r>
      <w:r w:rsidR="00671082" w:rsidRPr="00D32FC4">
        <w:t xml:space="preserve"> can report an anomaly detected on the network. As </w:t>
      </w:r>
      <w:r w:rsidR="003A3C59" w:rsidRPr="00D32FC4">
        <w:t>can</w:t>
      </w:r>
      <w:r w:rsidR="00666682">
        <w:t xml:space="preserve"> be</w:t>
      </w:r>
      <w:r w:rsidR="003A3C59" w:rsidRPr="00D32FC4">
        <w:t xml:space="preserve"> see</w:t>
      </w:r>
      <w:r w:rsidR="00666682">
        <w:t>n</w:t>
      </w:r>
      <w:r w:rsidR="003A3C59" w:rsidRPr="00D32FC4">
        <w:t xml:space="preserve"> on the left of figure </w:t>
      </w:r>
      <w:r w:rsidR="0065686F">
        <w:t>4.6</w:t>
      </w:r>
      <w:r w:rsidR="00DD2A4D">
        <w:t>,</w:t>
      </w:r>
      <w:r w:rsidR="00671082" w:rsidRPr="00D32FC4">
        <w:t xml:space="preserve"> anomalies can be </w:t>
      </w:r>
      <w:del w:id="3366" w:author="tomasrodrigues@ua.pt" w:date="2017-08-03T17:23:00Z">
        <w:r w:rsidR="00671082" w:rsidRPr="00D32FC4" w:rsidDel="001D0D7A">
          <w:delText xml:space="preserve">distinguished </w:delText>
        </w:r>
      </w:del>
      <w:ins w:id="3367" w:author="tomasrodrigues@ua.pt" w:date="2017-08-03T17:23:00Z">
        <w:r w:rsidR="001D0D7A">
          <w:t>divided</w:t>
        </w:r>
        <w:r w:rsidR="001D0D7A" w:rsidRPr="00D32FC4">
          <w:t xml:space="preserve"> </w:t>
        </w:r>
      </w:ins>
      <w:r w:rsidR="00671082" w:rsidRPr="00D32FC4">
        <w:t>by 5 types: voic</w:t>
      </w:r>
      <w:r w:rsidR="00317918">
        <w:t xml:space="preserve">e, internet, coverage </w:t>
      </w:r>
      <w:del w:id="3368" w:author="tomasrodrigues@ua.pt" w:date="2017-08-03T17:23:00Z">
        <w:r w:rsidR="00317918" w:rsidDel="001D0D7A">
          <w:delText xml:space="preserve">or </w:delText>
        </w:r>
      </w:del>
      <w:ins w:id="3369" w:author="tomasrodrigues@ua.pt" w:date="2017-08-03T17:23:00Z">
        <w:r w:rsidR="001D0D7A">
          <w:t xml:space="preserve">and </w:t>
        </w:r>
      </w:ins>
      <w:r w:rsidR="00317918">
        <w:t xml:space="preserve">other. </w:t>
      </w:r>
      <w:r w:rsidR="00671082" w:rsidRPr="00D32FC4">
        <w:t xml:space="preserve">Those categories have </w:t>
      </w:r>
      <w:del w:id="3370" w:author="tomasrodrigues@ua.pt" w:date="2017-08-03T17:23:00Z">
        <w:r w:rsidR="00317918" w:rsidDel="001D0D7A">
          <w:delText xml:space="preserve">distinguished </w:delText>
        </w:r>
      </w:del>
      <w:r w:rsidR="00317918">
        <w:t xml:space="preserve">sub </w:t>
      </w:r>
      <w:del w:id="3371" w:author="tomasrodrigues@ua.pt" w:date="2017-08-03T17:23:00Z">
        <w:r w:rsidR="00317918" w:rsidDel="001D0D7A">
          <w:delText xml:space="preserve">anomalies </w:delText>
        </w:r>
      </w:del>
      <w:r w:rsidR="00317918">
        <w:t>categories already described in</w:t>
      </w:r>
      <w:r w:rsidR="00913583">
        <w:t xml:space="preserve"> </w:t>
      </w:r>
      <w:hyperlink w:anchor="Ref3_4" w:history="1">
        <w:r w:rsidR="00913583" w:rsidRPr="00A832BF">
          <w:rPr>
            <w:rStyle w:val="Hiperligao"/>
          </w:rPr>
          <w:t>section 3.4</w:t>
        </w:r>
      </w:hyperlink>
      <w:r w:rsidR="00913583">
        <w:t xml:space="preserve">. </w:t>
      </w:r>
      <w:del w:id="3372" w:author="tomasrodrigues@ua.pt" w:date="2017-08-03T17:23:00Z">
        <w:r w:rsidR="00671082" w:rsidRPr="00D32FC4" w:rsidDel="001D0D7A">
          <w:delText xml:space="preserve">At </w:delText>
        </w:r>
      </w:del>
      <w:ins w:id="3373" w:author="tomasrodrigues@ua.pt" w:date="2017-08-03T17:23:00Z">
        <w:r w:rsidR="001D0D7A">
          <w:t>On</w:t>
        </w:r>
        <w:r w:rsidR="001D0D7A" w:rsidRPr="00D32FC4">
          <w:t xml:space="preserve"> </w:t>
        </w:r>
      </w:ins>
      <w:r w:rsidR="00671082" w:rsidRPr="00D32FC4">
        <w:t xml:space="preserve">the right side of figure </w:t>
      </w:r>
      <w:r w:rsidR="00913583">
        <w:t>4.6</w:t>
      </w:r>
      <w:r w:rsidR="00AA47E6">
        <w:t>,</w:t>
      </w:r>
      <w:r w:rsidR="00671082" w:rsidRPr="00D32FC4">
        <w:t xml:space="preserve"> </w:t>
      </w:r>
      <w:r w:rsidR="00666682">
        <w:t>it’s</w:t>
      </w:r>
      <w:r w:rsidR="004D4514">
        <w:t xml:space="preserve"> </w:t>
      </w:r>
      <w:r w:rsidR="00913583">
        <w:t>depicted</w:t>
      </w:r>
      <w:r w:rsidR="004D4514">
        <w:t xml:space="preserve"> </w:t>
      </w:r>
      <w:r w:rsidR="00671082" w:rsidRPr="00D32FC4">
        <w:t xml:space="preserve">a map that </w:t>
      </w:r>
      <w:r w:rsidR="004D4514">
        <w:t>let</w:t>
      </w:r>
      <w:r w:rsidR="00913583">
        <w:t>s</w:t>
      </w:r>
      <w:r w:rsidR="00671082" w:rsidRPr="00D32FC4">
        <w:t xml:space="preserve"> </w:t>
      </w:r>
      <w:r w:rsidR="00AA47E6">
        <w:t xml:space="preserve">the </w:t>
      </w:r>
      <w:r w:rsidR="00671082" w:rsidRPr="00D32FC4">
        <w:t>user choose the location where the anomaly was detected</w:t>
      </w:r>
      <w:r w:rsidR="004D4514">
        <w:t xml:space="preserve"> by dragging </w:t>
      </w:r>
      <w:r w:rsidR="00913583">
        <w:t>the map</w:t>
      </w:r>
      <w:r w:rsidR="00671082" w:rsidRPr="00D32FC4">
        <w:t xml:space="preserve">. This is useful if </w:t>
      </w:r>
      <w:r w:rsidR="00AA47E6" w:rsidRPr="00D32FC4">
        <w:t>a user detects an anomaly</w:t>
      </w:r>
      <w:r w:rsidR="00AA47E6">
        <w:t>,</w:t>
      </w:r>
      <w:r w:rsidR="00AA47E6" w:rsidRPr="00D32FC4">
        <w:t xml:space="preserve"> but just rep</w:t>
      </w:r>
      <w:r w:rsidR="00AA47E6">
        <w:t>orts</w:t>
      </w:r>
      <w:r w:rsidR="004D4514">
        <w:t xml:space="preserve"> it after a certain time. This</w:t>
      </w:r>
      <w:r w:rsidR="00671082" w:rsidRPr="00D32FC4">
        <w:t xml:space="preserve"> map will open by default</w:t>
      </w:r>
      <w:ins w:id="3374" w:author="tomasrodrigues@ua.pt" w:date="2017-08-03T17:24:00Z">
        <w:r w:rsidR="001D0D7A">
          <w:t xml:space="preserve"> centered</w:t>
        </w:r>
      </w:ins>
      <w:r w:rsidR="00671082" w:rsidRPr="00D32FC4">
        <w:t xml:space="preserve"> on the </w:t>
      </w:r>
      <w:del w:id="3375" w:author="tomasrodrigues@ua.pt" w:date="2017-08-03T17:24:00Z">
        <w:r w:rsidR="00671082" w:rsidRPr="00D32FC4" w:rsidDel="001D0D7A">
          <w:delText xml:space="preserve">actual </w:delText>
        </w:r>
      </w:del>
      <w:ins w:id="3376" w:author="tomasrodrigues@ua.pt" w:date="2017-08-03T17:24:00Z">
        <w:r w:rsidR="001D0D7A">
          <w:t>current</w:t>
        </w:r>
        <w:r w:rsidR="001D0D7A" w:rsidRPr="00D32FC4">
          <w:t xml:space="preserve"> </w:t>
        </w:r>
      </w:ins>
      <w:r w:rsidR="00671082" w:rsidRPr="00D32FC4">
        <w:t xml:space="preserve">location of the user. </w:t>
      </w:r>
    </w:p>
    <w:p w14:paraId="0D37782C" w14:textId="0B2FB2C2" w:rsidR="00737341" w:rsidRPr="00913583" w:rsidRDefault="00F9239F" w:rsidP="00317918">
      <w:pPr>
        <w:ind w:left="1" w:hanging="1"/>
        <w:rPr>
          <w:rFonts w:cstheme="minorHAnsi"/>
        </w:rPr>
      </w:pPr>
      <w:r>
        <w:t xml:space="preserve">   </w:t>
      </w:r>
      <w:r w:rsidR="00671082" w:rsidRPr="00D32FC4">
        <w:t>The last step is optional and consists in attach</w:t>
      </w:r>
      <w:ins w:id="3377" w:author="tomasrodrigues@ua.pt" w:date="2017-08-03T17:24:00Z">
        <w:r w:rsidR="001D0D7A">
          <w:t>ing</w:t>
        </w:r>
      </w:ins>
      <w:r w:rsidR="00671082" w:rsidRPr="00D32FC4">
        <w:t xml:space="preserve"> a feedback message explaining why the anomaly is being reported.</w:t>
      </w:r>
      <w:r w:rsidR="00913583">
        <w:t xml:space="preserve"> The time and the </w:t>
      </w:r>
      <w:del w:id="3378" w:author="tomasrodrigues@ua.pt" w:date="2017-08-03T17:24:00Z">
        <w:r w:rsidR="00913583" w:rsidDel="0061185D">
          <w:delText xml:space="preserve">local </w:delText>
        </w:r>
      </w:del>
      <w:ins w:id="3379" w:author="tomasrodrigues@ua.pt" w:date="2017-08-03T17:24:00Z">
        <w:r w:rsidR="0061185D">
          <w:t xml:space="preserve">geographical </w:t>
        </w:r>
      </w:ins>
      <w:r w:rsidR="00913583">
        <w:t xml:space="preserve">identification of </w:t>
      </w:r>
      <w:r>
        <w:t>an</w:t>
      </w:r>
      <w:r w:rsidR="00913583">
        <w:t xml:space="preserve"> anomaly </w:t>
      </w:r>
      <w:commentRangeEnd w:id="3354"/>
      <w:r w:rsidR="00E30DAB">
        <w:rPr>
          <w:rStyle w:val="Refdecomentrio"/>
        </w:rPr>
        <w:commentReference w:id="3354"/>
      </w:r>
      <w:r>
        <w:t>are</w:t>
      </w:r>
      <w:r w:rsidR="00913583">
        <w:t xml:space="preserve"> automatically constructed </w:t>
      </w:r>
      <w:r>
        <w:t xml:space="preserve">and attached to </w:t>
      </w:r>
      <w:del w:id="3380" w:author="tomasrodrigues@ua.pt" w:date="2017-08-03T17:24:00Z">
        <w:r w:rsidDel="0061185D">
          <w:delText>that anomaly</w:delText>
        </w:r>
      </w:del>
      <w:ins w:id="3381" w:author="tomasrodrigues@ua.pt" w:date="2017-08-03T17:24:00Z">
        <w:r w:rsidR="0061185D">
          <w:t>it</w:t>
        </w:r>
      </w:ins>
      <w:r>
        <w:t xml:space="preserve"> </w:t>
      </w:r>
      <w:r w:rsidR="00913583">
        <w:t xml:space="preserve">through the Android </w:t>
      </w:r>
      <w:r w:rsidR="00913583">
        <w:rPr>
          <w:rFonts w:asciiTheme="majorHAnsi" w:hAnsiTheme="majorHAnsi" w:cstheme="majorHAnsi"/>
          <w:i/>
        </w:rPr>
        <w:t xml:space="preserve">Calendar </w:t>
      </w:r>
      <w:r w:rsidR="00913583">
        <w:rPr>
          <w:rFonts w:cstheme="minorHAnsi"/>
        </w:rPr>
        <w:t>class</w:t>
      </w:r>
      <w:ins w:id="3382" w:author="tomasrodrigues@ua.pt" w:date="2017-08-06T00:51:00Z">
        <w:r w:rsidR="003F2EF7">
          <w:rPr>
            <w:rFonts w:cstheme="minorHAnsi"/>
          </w:rPr>
          <w:t xml:space="preserve"> </w:t>
        </w:r>
      </w:ins>
      <w:ins w:id="3383" w:author="tomasrodrigues@ua.pt" w:date="2017-08-06T00:52:00Z">
        <w:r w:rsidR="003F2EF7">
          <w:rPr>
            <w:rFonts w:cstheme="minorHAnsi"/>
          </w:rPr>
          <w:fldChar w:fldCharType="begin"/>
        </w:r>
        <w:r w:rsidR="003F2EF7">
          <w:rPr>
            <w:rFonts w:cstheme="minorHAnsi"/>
          </w:rPr>
          <w:instrText xml:space="preserve"> HYPERLINK  \l "Ref87" </w:instrText>
        </w:r>
        <w:r w:rsidR="003F2EF7">
          <w:rPr>
            <w:rFonts w:cstheme="minorHAnsi"/>
          </w:rPr>
          <w:fldChar w:fldCharType="separate"/>
        </w:r>
        <w:r w:rsidR="003F2EF7" w:rsidRPr="003F2EF7">
          <w:rPr>
            <w:rStyle w:val="Hiperligao"/>
            <w:rFonts w:cstheme="minorHAnsi"/>
          </w:rPr>
          <w:t>[87]</w:t>
        </w:r>
        <w:r w:rsidR="003F2EF7">
          <w:rPr>
            <w:rFonts w:cstheme="minorHAnsi"/>
          </w:rPr>
          <w:fldChar w:fldCharType="end"/>
        </w:r>
      </w:ins>
      <w:r w:rsidR="00913583">
        <w:rPr>
          <w:rFonts w:cstheme="minorHAnsi"/>
        </w:rPr>
        <w:t xml:space="preserve"> and by a </w:t>
      </w:r>
      <w:r>
        <w:rPr>
          <w:rFonts w:cstheme="minorHAnsi"/>
        </w:rPr>
        <w:lastRenderedPageBreak/>
        <w:t xml:space="preserve">Google Maps API, which does a reverse geocoding, returning an address based on the geographical </w:t>
      </w:r>
      <w:r w:rsidR="00C509AB">
        <w:rPr>
          <w:noProof/>
        </w:rPr>
        <w:pict w14:anchorId="11D53A4F">
          <v:shape id="_x0000_s1277" type="#_x0000_t202" style="position:absolute;left:0;text-align:left;margin-left:4.1pt;margin-top:236.9pt;width:434.85pt;height:17.15pt;z-index:251671040;mso-position-horizontal-relative:text;mso-position-vertical-relative:text" wrapcoords="-159 0 -159 20983 21600 20983 21600 0 -159 0" stroked="f">
            <v:textbox style="mso-next-textbox:#_x0000_s1277" inset="0,0,0,0">
              <w:txbxContent>
                <w:p w14:paraId="45FA89F3" w14:textId="053178E8" w:rsidR="00786814" w:rsidRPr="00E2425A" w:rsidRDefault="00786814" w:rsidP="00E2425A">
                  <w:pPr>
                    <w:pStyle w:val="Legenda"/>
                    <w:jc w:val="center"/>
                    <w:rPr>
                      <w:rFonts w:eastAsia="Times New Roman" w:cs="Times New Roman"/>
                      <w:noProof/>
                      <w:szCs w:val="20"/>
                      <w:lang w:val="en-US"/>
                    </w:rPr>
                  </w:pPr>
                  <w:bookmarkStart w:id="3384" w:name="_Toc489744299"/>
                  <w:r w:rsidRPr="00E2425A">
                    <w:rPr>
                      <w:lang w:val="en-US"/>
                    </w:rPr>
                    <w:t xml:space="preserve">Figure </w:t>
                  </w:r>
                  <w:ins w:id="3385"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386"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387" w:author="tomasrodrigues@ua.pt" w:date="2017-08-30T16:03:00Z">
                    <w:r w:rsidR="00725F1B">
                      <w:rPr>
                        <w:noProof/>
                        <w:lang w:val="en-US"/>
                      </w:rPr>
                      <w:t>6</w:t>
                    </w:r>
                  </w:ins>
                  <w:ins w:id="3388" w:author="tomasrodrigues@ua.pt" w:date="2017-08-03T17:53:00Z">
                    <w:r>
                      <w:rPr>
                        <w:lang w:val="en-US"/>
                      </w:rPr>
                      <w:fldChar w:fldCharType="end"/>
                    </w:r>
                  </w:ins>
                  <w:del w:id="3389"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6</w:delText>
                    </w:r>
                    <w:r w:rsidDel="005A5DE0">
                      <w:rPr>
                        <w:lang w:val="en-US"/>
                      </w:rPr>
                      <w:fldChar w:fldCharType="end"/>
                    </w:r>
                  </w:del>
                  <w:r w:rsidRPr="00E2425A">
                    <w:rPr>
                      <w:lang w:val="en-US"/>
                    </w:rPr>
                    <w:t xml:space="preserve"> - ArQoS Pocket UI: Report an anomaly</w:t>
                  </w:r>
                  <w:bookmarkEnd w:id="3384"/>
                </w:p>
              </w:txbxContent>
            </v:textbox>
            <w10:wrap type="tight"/>
          </v:shape>
        </w:pict>
      </w:r>
      <w:r w:rsidR="00F21053">
        <w:rPr>
          <w:noProof/>
          <w:lang w:val="pt-PT"/>
        </w:rPr>
        <w:drawing>
          <wp:anchor distT="0" distB="0" distL="114300" distR="114300" simplePos="0" relativeHeight="251667456" behindDoc="1" locked="0" layoutInCell="1" allowOverlap="1" wp14:anchorId="51430F3C" wp14:editId="6C77F809">
            <wp:simplePos x="0" y="0"/>
            <wp:positionH relativeFrom="column">
              <wp:posOffset>2844165</wp:posOffset>
            </wp:positionH>
            <wp:positionV relativeFrom="paragraph">
              <wp:posOffset>563880</wp:posOffset>
            </wp:positionV>
            <wp:extent cx="1316990" cy="2352040"/>
            <wp:effectExtent l="19050" t="0" r="0" b="0"/>
            <wp:wrapTight wrapText="bothSides">
              <wp:wrapPolygon edited="0">
                <wp:start x="-312" y="0"/>
                <wp:lineTo x="-312" y="21343"/>
                <wp:lineTo x="21558" y="21343"/>
                <wp:lineTo x="21558" y="0"/>
                <wp:lineTo x="-312" y="0"/>
              </wp:wrapPolygon>
            </wp:wrapTight>
            <wp:docPr id="312" name="Picture 312" descr="C:\Users\p057937\Dropbox\UNIVERSIDADE\5Ano\Dissertacao\Prints\Prints from app v4.0.0\anomaly_step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p057937\Dropbox\UNIVERSIDADE\5Ano\Dissertacao\Prints\Prints from app v4.0.0\anomaly_steps_3.png"/>
                    <pic:cNvPicPr>
                      <a:picLocks noChangeAspect="1" noChangeArrowheads="1"/>
                    </pic:cNvPicPr>
                  </pic:nvPicPr>
                  <pic:blipFill>
                    <a:blip r:embed="rId51" cstate="print"/>
                    <a:srcRect/>
                    <a:stretch>
                      <a:fillRect/>
                    </a:stretch>
                  </pic:blipFill>
                  <pic:spPr bwMode="auto">
                    <a:xfrm>
                      <a:off x="0" y="0"/>
                      <a:ext cx="1316990" cy="2352040"/>
                    </a:xfrm>
                    <a:prstGeom prst="rect">
                      <a:avLst/>
                    </a:prstGeom>
                    <a:noFill/>
                    <a:ln w="9525">
                      <a:noFill/>
                      <a:miter lim="800000"/>
                      <a:headEnd/>
                      <a:tailEnd/>
                    </a:ln>
                  </pic:spPr>
                </pic:pic>
              </a:graphicData>
            </a:graphic>
          </wp:anchor>
        </w:drawing>
      </w:r>
      <w:r w:rsidR="00F21053">
        <w:rPr>
          <w:noProof/>
          <w:lang w:val="pt-PT"/>
        </w:rPr>
        <w:drawing>
          <wp:anchor distT="0" distB="0" distL="114300" distR="114300" simplePos="0" relativeHeight="251669504" behindDoc="0" locked="0" layoutInCell="1" allowOverlap="1" wp14:anchorId="328CABCF" wp14:editId="51735BD1">
            <wp:simplePos x="0" y="0"/>
            <wp:positionH relativeFrom="column">
              <wp:posOffset>4251325</wp:posOffset>
            </wp:positionH>
            <wp:positionV relativeFrom="paragraph">
              <wp:posOffset>560705</wp:posOffset>
            </wp:positionV>
            <wp:extent cx="1335405" cy="2351405"/>
            <wp:effectExtent l="19050" t="0" r="0" b="0"/>
            <wp:wrapSquare wrapText="bothSides"/>
            <wp:docPr id="6" name="Picture 310" descr="C:\Users\p057937\Dropbox\UNIVERSIDADE\5Ano\Dissertacao\Prints\Prints from app v4.0.0\anomaly_step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p057937\Dropbox\UNIVERSIDADE\5Ano\Dissertacao\Prints\Prints from app v4.0.0\anomaly_steps_4.png"/>
                    <pic:cNvPicPr>
                      <a:picLocks noChangeAspect="1" noChangeArrowheads="1"/>
                    </pic:cNvPicPr>
                  </pic:nvPicPr>
                  <pic:blipFill>
                    <a:blip r:embed="rId52" cstate="print"/>
                    <a:srcRect/>
                    <a:stretch>
                      <a:fillRect/>
                    </a:stretch>
                  </pic:blipFill>
                  <pic:spPr bwMode="auto">
                    <a:xfrm>
                      <a:off x="0" y="0"/>
                      <a:ext cx="1335405" cy="2351405"/>
                    </a:xfrm>
                    <a:prstGeom prst="rect">
                      <a:avLst/>
                    </a:prstGeom>
                    <a:noFill/>
                    <a:ln w="9525">
                      <a:noFill/>
                      <a:miter lim="800000"/>
                      <a:headEnd/>
                      <a:tailEnd/>
                    </a:ln>
                  </pic:spPr>
                </pic:pic>
              </a:graphicData>
            </a:graphic>
          </wp:anchor>
        </w:drawing>
      </w:r>
      <w:r w:rsidR="00F21053">
        <w:rPr>
          <w:noProof/>
          <w:lang w:val="pt-PT"/>
        </w:rPr>
        <w:drawing>
          <wp:anchor distT="0" distB="0" distL="114300" distR="114300" simplePos="0" relativeHeight="251665408" behindDoc="1" locked="0" layoutInCell="1" allowOverlap="1" wp14:anchorId="19CA19D6" wp14:editId="51964627">
            <wp:simplePos x="0" y="0"/>
            <wp:positionH relativeFrom="column">
              <wp:posOffset>1454150</wp:posOffset>
            </wp:positionH>
            <wp:positionV relativeFrom="paragraph">
              <wp:posOffset>563880</wp:posOffset>
            </wp:positionV>
            <wp:extent cx="1331595" cy="2347595"/>
            <wp:effectExtent l="19050" t="0" r="1905" b="0"/>
            <wp:wrapTight wrapText="bothSides">
              <wp:wrapPolygon edited="0">
                <wp:start x="-309" y="0"/>
                <wp:lineTo x="-309" y="21384"/>
                <wp:lineTo x="21631" y="21384"/>
                <wp:lineTo x="21631" y="0"/>
                <wp:lineTo x="-309" y="0"/>
              </wp:wrapPolygon>
            </wp:wrapTight>
            <wp:docPr id="7" name="Picture 311" descr="C:\Users\p057937\Dropbox\UNIVERSIDADE\5Ano\Dissertacao\Prints\Prints from app v4.0.0\anomaly_step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p057937\Dropbox\UNIVERSIDADE\5Ano\Dissertacao\Prints\Prints from app v4.0.0\anomaly_steps_2.png"/>
                    <pic:cNvPicPr>
                      <a:picLocks noChangeAspect="1" noChangeArrowheads="1"/>
                    </pic:cNvPicPr>
                  </pic:nvPicPr>
                  <pic:blipFill>
                    <a:blip r:embed="rId53" cstate="print"/>
                    <a:srcRect/>
                    <a:stretch>
                      <a:fillRect/>
                    </a:stretch>
                  </pic:blipFill>
                  <pic:spPr bwMode="auto">
                    <a:xfrm>
                      <a:off x="0" y="0"/>
                      <a:ext cx="1331595" cy="2347595"/>
                    </a:xfrm>
                    <a:prstGeom prst="rect">
                      <a:avLst/>
                    </a:prstGeom>
                    <a:noFill/>
                    <a:ln w="9525">
                      <a:noFill/>
                      <a:miter lim="800000"/>
                      <a:headEnd/>
                      <a:tailEnd/>
                    </a:ln>
                  </pic:spPr>
                </pic:pic>
              </a:graphicData>
            </a:graphic>
          </wp:anchor>
        </w:drawing>
      </w:r>
      <w:r w:rsidR="00F21053">
        <w:rPr>
          <w:noProof/>
          <w:lang w:val="pt-PT"/>
        </w:rPr>
        <w:drawing>
          <wp:anchor distT="0" distB="0" distL="114300" distR="114300" simplePos="0" relativeHeight="251634688" behindDoc="1" locked="0" layoutInCell="1" allowOverlap="1" wp14:anchorId="3E935BA8" wp14:editId="0D0E2F39">
            <wp:simplePos x="0" y="0"/>
            <wp:positionH relativeFrom="column">
              <wp:posOffset>52205</wp:posOffset>
            </wp:positionH>
            <wp:positionV relativeFrom="paragraph">
              <wp:posOffset>564130</wp:posOffset>
            </wp:positionV>
            <wp:extent cx="1305560" cy="2347595"/>
            <wp:effectExtent l="19050" t="0" r="8890" b="0"/>
            <wp:wrapTight wrapText="bothSides">
              <wp:wrapPolygon edited="0">
                <wp:start x="-315" y="0"/>
                <wp:lineTo x="-315" y="21384"/>
                <wp:lineTo x="21747" y="21384"/>
                <wp:lineTo x="21747" y="0"/>
                <wp:lineTo x="-315" y="0"/>
              </wp:wrapPolygon>
            </wp:wrapTight>
            <wp:docPr id="52" name="Picture 45" descr="anomaly_step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steps_1.png"/>
                    <pic:cNvPicPr/>
                  </pic:nvPicPr>
                  <pic:blipFill>
                    <a:blip r:embed="rId54" cstate="print"/>
                    <a:stretch>
                      <a:fillRect/>
                    </a:stretch>
                  </pic:blipFill>
                  <pic:spPr>
                    <a:xfrm>
                      <a:off x="0" y="0"/>
                      <a:ext cx="1305560" cy="2347595"/>
                    </a:xfrm>
                    <a:prstGeom prst="rect">
                      <a:avLst/>
                    </a:prstGeom>
                  </pic:spPr>
                </pic:pic>
              </a:graphicData>
            </a:graphic>
          </wp:anchor>
        </w:drawing>
      </w:r>
      <w:r>
        <w:rPr>
          <w:rFonts w:cstheme="minorHAnsi"/>
        </w:rPr>
        <w:t>coordinates as input, respectively.</w:t>
      </w:r>
    </w:p>
    <w:p w14:paraId="2409F7D8" w14:textId="77777777" w:rsidR="00317918" w:rsidRDefault="00317918" w:rsidP="00F21053">
      <w:pPr>
        <w:pStyle w:val="Cabealho6"/>
        <w:ind w:left="0"/>
        <w:jc w:val="both"/>
      </w:pPr>
    </w:p>
    <w:p w14:paraId="2D75D45D" w14:textId="77777777" w:rsidR="00317918" w:rsidRDefault="00317918" w:rsidP="00317918">
      <w:pPr>
        <w:pStyle w:val="Cabealho6"/>
      </w:pPr>
    </w:p>
    <w:p w14:paraId="1C60C4C9" w14:textId="77777777" w:rsidR="00317918" w:rsidRPr="00317918" w:rsidRDefault="00317918" w:rsidP="00317918">
      <w:pPr>
        <w:pStyle w:val="Cabealho6"/>
      </w:pPr>
    </w:p>
    <w:p w14:paraId="476A140F" w14:textId="77777777" w:rsidR="001212AB" w:rsidRDefault="001212AB" w:rsidP="00480788">
      <w:r w:rsidRPr="00D32FC4">
        <w:t xml:space="preserve">   </w:t>
      </w:r>
      <w:r w:rsidR="00C259B3" w:rsidRPr="00D32FC4">
        <w:t xml:space="preserve">For anomalies, tests and radiologs </w:t>
      </w:r>
      <w:r w:rsidR="009B6091">
        <w:t>pages</w:t>
      </w:r>
      <w:r w:rsidR="00C259B3" w:rsidRPr="00D32FC4">
        <w:t xml:space="preserve"> there is also a respective history</w:t>
      </w:r>
      <w:r w:rsidR="009B6091">
        <w:t xml:space="preserve"> page</w:t>
      </w:r>
      <w:r w:rsidR="00C259B3" w:rsidRPr="00D32FC4">
        <w:t xml:space="preserve"> where </w:t>
      </w:r>
      <w:r w:rsidR="00AA47E6">
        <w:t xml:space="preserve">the </w:t>
      </w:r>
      <w:r w:rsidR="00C259B3" w:rsidRPr="00D32FC4">
        <w:t xml:space="preserve">user can see </w:t>
      </w:r>
      <w:commentRangeStart w:id="3390"/>
      <w:r w:rsidR="00C259B3" w:rsidRPr="00D32FC4">
        <w:t xml:space="preserve">all the inputs previously </w:t>
      </w:r>
      <w:del w:id="3391" w:author="tomasrodrigues@ua.pt" w:date="2017-08-03T17:24:00Z">
        <w:r w:rsidR="00C259B3" w:rsidRPr="00D32FC4" w:rsidDel="0061185D">
          <w:delText>taken</w:delText>
        </w:r>
      </w:del>
      <w:ins w:id="3392" w:author="tomasrodrigues@ua.pt" w:date="2017-08-03T17:24:00Z">
        <w:r w:rsidR="0061185D">
          <w:t>submitted</w:t>
        </w:r>
      </w:ins>
      <w:r w:rsidR="00C259B3" w:rsidRPr="00D32FC4">
        <w:t xml:space="preserve">. This history can be </w:t>
      </w:r>
      <w:r w:rsidR="00666682">
        <w:t xml:space="preserve">observed in list or map format </w:t>
      </w:r>
      <w:del w:id="3393" w:author="tomasrodrigues@ua.pt" w:date="2017-08-03T17:25:00Z">
        <w:r w:rsidR="00C259B3" w:rsidRPr="00D32FC4" w:rsidDel="0061185D">
          <w:delText xml:space="preserve">at </w:delText>
        </w:r>
      </w:del>
      <w:ins w:id="3394" w:author="tomasrodrigues@ua.pt" w:date="2017-08-03T17:25:00Z">
        <w:r w:rsidR="0061185D">
          <w:t>on the</w:t>
        </w:r>
        <w:r w:rsidR="0061185D" w:rsidRPr="00D32FC4">
          <w:t xml:space="preserve"> </w:t>
        </w:r>
      </w:ins>
      <w:r w:rsidR="00C259B3" w:rsidRPr="00D32FC4">
        <w:t>left and middle of</w:t>
      </w:r>
      <w:r w:rsidR="00666682">
        <w:t xml:space="preserve"> </w:t>
      </w:r>
      <w:r w:rsidR="00C259B3" w:rsidRPr="00D32FC4">
        <w:t>f</w:t>
      </w:r>
      <w:r w:rsidR="003A3C59" w:rsidRPr="00D32FC4">
        <w:t xml:space="preserve">igure </w:t>
      </w:r>
      <w:r w:rsidR="0065686F">
        <w:t>4.7</w:t>
      </w:r>
      <w:r w:rsidR="00C259B3" w:rsidRPr="00D32FC4">
        <w:t>. It is also possible to filter</w:t>
      </w:r>
      <w:r w:rsidR="003455E3" w:rsidRPr="00D32FC4">
        <w:t xml:space="preserve"> information with a click on the dropdown</w:t>
      </w:r>
      <w:ins w:id="3395" w:author="tomasrodrigues@ua.pt" w:date="2017-08-03T17:25:00Z">
        <w:r w:rsidR="0061185D">
          <w:t>, also illustrated on the figure</w:t>
        </w:r>
      </w:ins>
      <w:del w:id="3396" w:author="tomasrodrigues@ua.pt" w:date="2017-08-03T17:25:00Z">
        <w:r w:rsidR="003455E3" w:rsidRPr="00D32FC4" w:rsidDel="0061185D">
          <w:delText xml:space="preserve"> seen at the same</w:delText>
        </w:r>
        <w:r w:rsidR="00D16CC0" w:rsidRPr="00D32FC4" w:rsidDel="0061185D">
          <w:delText xml:space="preserve"> screens</w:delText>
        </w:r>
      </w:del>
      <w:r w:rsidR="009B6091">
        <w:t>. This allows the</w:t>
      </w:r>
      <w:r w:rsidR="00D16CC0" w:rsidRPr="00D32FC4">
        <w:t xml:space="preserve"> user to </w:t>
      </w:r>
      <w:ins w:id="3397" w:author="tomasrodrigues@ua.pt" w:date="2017-08-03T17:25:00Z">
        <w:r w:rsidR="0061185D" w:rsidRPr="00D32FC4">
          <w:t xml:space="preserve">quickly </w:t>
        </w:r>
      </w:ins>
      <w:r w:rsidR="00D16CC0" w:rsidRPr="00D32FC4">
        <w:t>find</w:t>
      </w:r>
      <w:del w:id="3398" w:author="tomasrodrigues@ua.pt" w:date="2017-08-03T17:25:00Z">
        <w:r w:rsidR="00D16CC0" w:rsidRPr="00D32FC4" w:rsidDel="0061185D">
          <w:delText xml:space="preserve"> quickly</w:delText>
        </w:r>
      </w:del>
      <w:r w:rsidR="009B6091">
        <w:t xml:space="preserve">, for example, an Internet </w:t>
      </w:r>
      <w:commentRangeEnd w:id="3390"/>
      <w:r w:rsidR="00E30DAB">
        <w:rPr>
          <w:rStyle w:val="Refdecomentrio"/>
        </w:rPr>
        <w:commentReference w:id="3390"/>
      </w:r>
      <w:r w:rsidR="009B6091">
        <w:t>related anomaly</w:t>
      </w:r>
      <w:r w:rsidR="00D16CC0" w:rsidRPr="00D32FC4">
        <w:t>.</w:t>
      </w:r>
      <w:r w:rsidR="00B937EE" w:rsidRPr="00D32FC4">
        <w:t xml:space="preserve"> With a tap on a specific anomaly</w:t>
      </w:r>
      <w:r w:rsidR="00AA47E6">
        <w:t>,</w:t>
      </w:r>
      <w:r w:rsidR="00DD2A4D">
        <w:t xml:space="preserve"> also depicted at the right side of the figure below,</w:t>
      </w:r>
      <w:r w:rsidR="00B937EE" w:rsidRPr="00D32FC4">
        <w:t xml:space="preserve"> the app shows a detailed information about </w:t>
      </w:r>
      <w:r w:rsidR="00C83F72" w:rsidRPr="00D32FC4">
        <w:t>it</w:t>
      </w:r>
      <w:r w:rsidR="00B937EE" w:rsidRPr="00D32FC4">
        <w:t xml:space="preserve"> with the feedback reported previously and information</w:t>
      </w:r>
      <w:r w:rsidR="009B6091">
        <w:t xml:space="preserve"> about the local</w:t>
      </w:r>
      <w:r w:rsidR="00B937EE" w:rsidRPr="00D32FC4">
        <w:t xml:space="preserve"> with a map</w:t>
      </w:r>
      <w:r w:rsidR="009B6091">
        <w:t xml:space="preserve"> below</w:t>
      </w:r>
      <w:r w:rsidR="00B937EE" w:rsidRPr="00D32FC4">
        <w:t xml:space="preserve"> containing only that</w:t>
      </w:r>
      <w:r w:rsidR="00C83F72" w:rsidRPr="00D32FC4">
        <w:t xml:space="preserve"> specific</w:t>
      </w:r>
      <w:r w:rsidR="009B6091">
        <w:t xml:space="preserve"> anomaly on it. </w:t>
      </w:r>
    </w:p>
    <w:p w14:paraId="4B905066" w14:textId="77777777" w:rsidR="00E2425A" w:rsidRDefault="00F21053" w:rsidP="00480788">
      <w:r w:rsidRPr="00D32FC4">
        <w:rPr>
          <w:noProof/>
          <w:lang w:val="pt-PT"/>
        </w:rPr>
        <w:drawing>
          <wp:anchor distT="0" distB="0" distL="114300" distR="114300" simplePos="0" relativeHeight="251636736" behindDoc="1" locked="0" layoutInCell="1" allowOverlap="1" wp14:anchorId="6E98941C" wp14:editId="74364424">
            <wp:simplePos x="0" y="0"/>
            <wp:positionH relativeFrom="column">
              <wp:posOffset>3745865</wp:posOffset>
            </wp:positionH>
            <wp:positionV relativeFrom="paragraph">
              <wp:posOffset>59690</wp:posOffset>
            </wp:positionV>
            <wp:extent cx="1580515" cy="2773045"/>
            <wp:effectExtent l="0" t="0" r="0" b="0"/>
            <wp:wrapTight wrapText="bothSides">
              <wp:wrapPolygon edited="0">
                <wp:start x="0" y="0"/>
                <wp:lineTo x="0" y="21516"/>
                <wp:lineTo x="21348" y="21516"/>
                <wp:lineTo x="21348" y="0"/>
                <wp:lineTo x="0" y="0"/>
              </wp:wrapPolygon>
            </wp:wrapTight>
            <wp:docPr id="57" name="Picture 56" descr="anomaly_history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entry.png"/>
                    <pic:cNvPicPr/>
                  </pic:nvPicPr>
                  <pic:blipFill>
                    <a:blip r:embed="rId55" cstate="print"/>
                    <a:stretch>
                      <a:fillRect/>
                    </a:stretch>
                  </pic:blipFill>
                  <pic:spPr>
                    <a:xfrm>
                      <a:off x="0" y="0"/>
                      <a:ext cx="1580515" cy="2773045"/>
                    </a:xfrm>
                    <a:prstGeom prst="rect">
                      <a:avLst/>
                    </a:prstGeom>
                  </pic:spPr>
                </pic:pic>
              </a:graphicData>
            </a:graphic>
          </wp:anchor>
        </w:drawing>
      </w:r>
      <w:r w:rsidRPr="00D32FC4">
        <w:rPr>
          <w:noProof/>
          <w:lang w:val="pt-PT"/>
        </w:rPr>
        <w:drawing>
          <wp:anchor distT="0" distB="0" distL="114300" distR="114300" simplePos="0" relativeHeight="251655168" behindDoc="1" locked="0" layoutInCell="1" allowOverlap="1" wp14:anchorId="65101009" wp14:editId="60E1203F">
            <wp:simplePos x="0" y="0"/>
            <wp:positionH relativeFrom="column">
              <wp:posOffset>2007235</wp:posOffset>
            </wp:positionH>
            <wp:positionV relativeFrom="paragraph">
              <wp:posOffset>59690</wp:posOffset>
            </wp:positionV>
            <wp:extent cx="1580515" cy="2773045"/>
            <wp:effectExtent l="0" t="0" r="0" b="0"/>
            <wp:wrapTight wrapText="bothSides">
              <wp:wrapPolygon edited="0">
                <wp:start x="0" y="0"/>
                <wp:lineTo x="0" y="21516"/>
                <wp:lineTo x="21348" y="21516"/>
                <wp:lineTo x="21348" y="0"/>
                <wp:lineTo x="0" y="0"/>
              </wp:wrapPolygon>
            </wp:wrapTight>
            <wp:docPr id="62" name="Picture 61" descr="anomaly_hi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map.png"/>
                    <pic:cNvPicPr/>
                  </pic:nvPicPr>
                  <pic:blipFill>
                    <a:blip r:embed="rId56" cstate="print"/>
                    <a:stretch>
                      <a:fillRect/>
                    </a:stretch>
                  </pic:blipFill>
                  <pic:spPr>
                    <a:xfrm>
                      <a:off x="0" y="0"/>
                      <a:ext cx="1580515" cy="2773045"/>
                    </a:xfrm>
                    <a:prstGeom prst="rect">
                      <a:avLst/>
                    </a:prstGeom>
                  </pic:spPr>
                </pic:pic>
              </a:graphicData>
            </a:graphic>
          </wp:anchor>
        </w:drawing>
      </w:r>
      <w:r w:rsidRPr="00D32FC4">
        <w:rPr>
          <w:noProof/>
          <w:lang w:val="pt-PT"/>
        </w:rPr>
        <w:drawing>
          <wp:anchor distT="0" distB="0" distL="114300" distR="114300" simplePos="0" relativeHeight="251644928" behindDoc="1" locked="0" layoutInCell="1" allowOverlap="1" wp14:anchorId="305A994B" wp14:editId="379F04CD">
            <wp:simplePos x="0" y="0"/>
            <wp:positionH relativeFrom="column">
              <wp:posOffset>253938</wp:posOffset>
            </wp:positionH>
            <wp:positionV relativeFrom="paragraph">
              <wp:posOffset>60075</wp:posOffset>
            </wp:positionV>
            <wp:extent cx="1580540" cy="2773180"/>
            <wp:effectExtent l="0" t="0" r="0" b="0"/>
            <wp:wrapTight wrapText="bothSides">
              <wp:wrapPolygon edited="0">
                <wp:start x="0" y="0"/>
                <wp:lineTo x="0" y="21516"/>
                <wp:lineTo x="21348" y="21516"/>
                <wp:lineTo x="21348" y="0"/>
                <wp:lineTo x="0" y="0"/>
              </wp:wrapPolygon>
            </wp:wrapTight>
            <wp:docPr id="61" name="Picture 60" descr="anomaly_history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omaly_history_list.png"/>
                    <pic:cNvPicPr/>
                  </pic:nvPicPr>
                  <pic:blipFill>
                    <a:blip r:embed="rId57" cstate="print"/>
                    <a:stretch>
                      <a:fillRect/>
                    </a:stretch>
                  </pic:blipFill>
                  <pic:spPr>
                    <a:xfrm>
                      <a:off x="0" y="0"/>
                      <a:ext cx="1580540" cy="2773180"/>
                    </a:xfrm>
                    <a:prstGeom prst="rect">
                      <a:avLst/>
                    </a:prstGeom>
                  </pic:spPr>
                </pic:pic>
              </a:graphicData>
            </a:graphic>
          </wp:anchor>
        </w:drawing>
      </w:r>
    </w:p>
    <w:p w14:paraId="7A6947CC" w14:textId="77777777" w:rsidR="00E2425A" w:rsidRDefault="00E2425A" w:rsidP="00480788"/>
    <w:p w14:paraId="33F448C8" w14:textId="77777777" w:rsidR="00E2425A" w:rsidRDefault="00E2425A" w:rsidP="00480788"/>
    <w:p w14:paraId="3D98FB3F" w14:textId="77777777" w:rsidR="00E2425A" w:rsidRDefault="00E2425A" w:rsidP="00480788"/>
    <w:p w14:paraId="30EB6A84" w14:textId="77777777" w:rsidR="00E2425A" w:rsidRDefault="00E2425A" w:rsidP="00480788"/>
    <w:p w14:paraId="5262207F" w14:textId="77777777" w:rsidR="00E2425A" w:rsidRDefault="00E2425A" w:rsidP="00480788"/>
    <w:p w14:paraId="19857A1C" w14:textId="77777777" w:rsidR="00E2425A" w:rsidRDefault="00E2425A" w:rsidP="00480788"/>
    <w:p w14:paraId="30AA5313" w14:textId="77777777" w:rsidR="00DD2A4D" w:rsidRPr="00D32FC4" w:rsidRDefault="00C509AB" w:rsidP="00F9239F">
      <w:r>
        <w:rPr>
          <w:noProof/>
        </w:rPr>
        <w:pict w14:anchorId="6FB766DC">
          <v:shape id="_x0000_s1275" type="#_x0000_t202" style="position:absolute;left:0;text-align:left;margin-left:32.55pt;margin-top:46.65pt;width:385.9pt;height:16pt;z-index:251668992" stroked="f">
            <v:textbox style="mso-next-textbox:#_x0000_s1275" inset="0,0,0,0">
              <w:txbxContent>
                <w:p w14:paraId="6DD7FF53" w14:textId="65C754C0" w:rsidR="00786814" w:rsidRPr="0065686F" w:rsidRDefault="00786814" w:rsidP="0065686F">
                  <w:pPr>
                    <w:pStyle w:val="Legenda"/>
                    <w:jc w:val="center"/>
                    <w:rPr>
                      <w:rFonts w:eastAsia="Times New Roman" w:cs="Times New Roman"/>
                      <w:noProof/>
                      <w:szCs w:val="20"/>
                      <w:lang w:val="en-US"/>
                    </w:rPr>
                  </w:pPr>
                  <w:bookmarkStart w:id="3399" w:name="_Toc489744300"/>
                  <w:r w:rsidRPr="0065686F">
                    <w:rPr>
                      <w:lang w:val="en-US"/>
                    </w:rPr>
                    <w:t xml:space="preserve">Figure </w:t>
                  </w:r>
                  <w:ins w:id="3400"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401"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402" w:author="tomasrodrigues@ua.pt" w:date="2017-08-30T16:03:00Z">
                    <w:r w:rsidR="00725F1B">
                      <w:rPr>
                        <w:noProof/>
                        <w:lang w:val="en-US"/>
                      </w:rPr>
                      <w:t>7</w:t>
                    </w:r>
                  </w:ins>
                  <w:ins w:id="3403" w:author="tomasrodrigues@ua.pt" w:date="2017-08-03T17:53:00Z">
                    <w:r>
                      <w:rPr>
                        <w:lang w:val="en-US"/>
                      </w:rPr>
                      <w:fldChar w:fldCharType="end"/>
                    </w:r>
                  </w:ins>
                  <w:del w:id="3404"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7</w:delText>
                    </w:r>
                    <w:r w:rsidDel="005A5DE0">
                      <w:rPr>
                        <w:lang w:val="en-US"/>
                      </w:rPr>
                      <w:fldChar w:fldCharType="end"/>
                    </w:r>
                  </w:del>
                  <w:r w:rsidRPr="0065686F">
                    <w:rPr>
                      <w:lang w:val="en-US"/>
                    </w:rPr>
                    <w:t xml:space="preserve"> - ArQoS Pocket UI: Anomaly history</w:t>
                  </w:r>
                  <w:bookmarkEnd w:id="3399"/>
                </w:p>
              </w:txbxContent>
            </v:textbox>
            <w10:wrap type="topAndBottom"/>
          </v:shape>
        </w:pict>
      </w:r>
    </w:p>
    <w:p w14:paraId="1141BDA5" w14:textId="77777777" w:rsidR="007D0CE4" w:rsidRPr="00D32FC4" w:rsidRDefault="007D0CE4" w:rsidP="00E81E7E">
      <w:pPr>
        <w:pStyle w:val="Cabealho4"/>
      </w:pPr>
      <w:bookmarkStart w:id="3405" w:name="_Toc491797511"/>
      <w:bookmarkStart w:id="3406" w:name="Ref4_2_4"/>
      <w:r w:rsidRPr="00D32FC4">
        <w:lastRenderedPageBreak/>
        <w:t>Tests</w:t>
      </w:r>
      <w:bookmarkEnd w:id="3405"/>
    </w:p>
    <w:bookmarkEnd w:id="3406"/>
    <w:p w14:paraId="22153032" w14:textId="77DBD8EC" w:rsidR="00973A73" w:rsidRPr="00D32FC4" w:rsidRDefault="00BF4BA4" w:rsidP="00973A73">
      <w:pPr>
        <w:rPr>
          <w:lang w:eastAsia="en-US"/>
        </w:rPr>
      </w:pPr>
      <w:r w:rsidRPr="00D32FC4">
        <w:rPr>
          <w:lang w:eastAsia="en-US"/>
        </w:rPr>
        <w:t xml:space="preserve">   </w:t>
      </w:r>
      <w:r w:rsidR="00F9239F">
        <w:rPr>
          <w:lang w:eastAsia="en-US"/>
        </w:rPr>
        <w:t>S</w:t>
      </w:r>
      <w:commentRangeStart w:id="3407"/>
      <w:r w:rsidR="000D781C" w:rsidRPr="00D32FC4">
        <w:rPr>
          <w:lang w:eastAsia="en-US"/>
        </w:rPr>
        <w:t>e</w:t>
      </w:r>
      <w:r w:rsidR="00F9239F">
        <w:rPr>
          <w:lang w:eastAsia="en-US"/>
        </w:rPr>
        <w:t xml:space="preserve">veral </w:t>
      </w:r>
      <w:ins w:id="3408" w:author="tomasrodrigues@ua.pt" w:date="2017-08-03T17:25:00Z">
        <w:r w:rsidR="0061185D">
          <w:rPr>
            <w:lang w:eastAsia="en-US"/>
          </w:rPr>
          <w:t xml:space="preserve">new service </w:t>
        </w:r>
      </w:ins>
      <w:r w:rsidR="00F9239F">
        <w:rPr>
          <w:lang w:eastAsia="en-US"/>
        </w:rPr>
        <w:t>tests were implemented</w:t>
      </w:r>
      <w:del w:id="3409" w:author="tomasrodrigues@ua.pt" w:date="2017-08-03T17:26:00Z">
        <w:r w:rsidR="00F9239F" w:rsidDel="0061185D">
          <w:rPr>
            <w:lang w:eastAsia="en-US"/>
          </w:rPr>
          <w:delText xml:space="preserve"> on the improve</w:delText>
        </w:r>
        <w:r w:rsidR="009B6091" w:rsidDel="0061185D">
          <w:rPr>
            <w:lang w:eastAsia="en-US"/>
          </w:rPr>
          <w:delText xml:space="preserve"> of this application</w:delText>
        </w:r>
      </w:del>
      <w:r w:rsidR="009B6091">
        <w:rPr>
          <w:lang w:eastAsia="en-US"/>
        </w:rPr>
        <w:t>,</w:t>
      </w:r>
      <w:r w:rsidR="000D781C" w:rsidRPr="00D32FC4">
        <w:rPr>
          <w:lang w:eastAsia="en-US"/>
        </w:rPr>
        <w:t xml:space="preserve"> not only to </w:t>
      </w:r>
      <w:r w:rsidR="007820EE" w:rsidRPr="00D32FC4">
        <w:rPr>
          <w:lang w:eastAsia="en-US"/>
        </w:rPr>
        <w:t>check</w:t>
      </w:r>
      <w:r w:rsidR="000D781C" w:rsidRPr="00D32FC4">
        <w:rPr>
          <w:lang w:eastAsia="en-US"/>
        </w:rPr>
        <w:t xml:space="preserve"> quality </w:t>
      </w:r>
      <w:r w:rsidR="009B6091">
        <w:rPr>
          <w:lang w:eastAsia="en-US"/>
        </w:rPr>
        <w:t xml:space="preserve">of service </w:t>
      </w:r>
      <w:r w:rsidR="007820EE" w:rsidRPr="00D32FC4">
        <w:rPr>
          <w:lang w:eastAsia="en-US"/>
        </w:rPr>
        <w:t>metrics</w:t>
      </w:r>
      <w:r w:rsidR="009B6091">
        <w:rPr>
          <w:lang w:eastAsia="en-US"/>
        </w:rPr>
        <w:t>,</w:t>
      </w:r>
      <w:r w:rsidR="000D781C" w:rsidRPr="00D32FC4">
        <w:rPr>
          <w:lang w:eastAsia="en-US"/>
        </w:rPr>
        <w:t xml:space="preserve"> but </w:t>
      </w:r>
      <w:r w:rsidR="008E2426">
        <w:rPr>
          <w:lang w:eastAsia="en-US"/>
        </w:rPr>
        <w:t xml:space="preserve">also </w:t>
      </w:r>
      <w:r w:rsidR="000D781C" w:rsidRPr="00D32FC4">
        <w:rPr>
          <w:lang w:eastAsia="en-US"/>
        </w:rPr>
        <w:t xml:space="preserve">to help </w:t>
      </w:r>
      <w:del w:id="3410" w:author="tomasrodrigues@ua.pt" w:date="2017-08-03T17:26:00Z">
        <w:r w:rsidR="008E2426" w:rsidDel="0061185D">
          <w:rPr>
            <w:lang w:eastAsia="en-US"/>
          </w:rPr>
          <w:delText xml:space="preserve">on </w:delText>
        </w:r>
      </w:del>
      <w:r w:rsidR="000D781C" w:rsidRPr="00D32FC4">
        <w:rPr>
          <w:lang w:eastAsia="en-US"/>
        </w:rPr>
        <w:t xml:space="preserve">troubleshoot possible problems </w:t>
      </w:r>
      <w:r w:rsidR="008E2426">
        <w:rPr>
          <w:lang w:eastAsia="en-US"/>
        </w:rPr>
        <w:t>in</w:t>
      </w:r>
      <w:r w:rsidR="000D781C" w:rsidRPr="00D32FC4">
        <w:rPr>
          <w:lang w:eastAsia="en-US"/>
        </w:rPr>
        <w:t xml:space="preserve"> the network. </w:t>
      </w:r>
      <w:r w:rsidR="009B6091">
        <w:rPr>
          <w:lang w:eastAsia="en-US"/>
        </w:rPr>
        <w:t>These tests can be</w:t>
      </w:r>
      <w:r w:rsidR="000D781C" w:rsidRPr="00D32FC4">
        <w:rPr>
          <w:lang w:eastAsia="en-US"/>
        </w:rPr>
        <w:t xml:space="preserve"> divide</w:t>
      </w:r>
      <w:r w:rsidR="009B6091">
        <w:rPr>
          <w:lang w:eastAsia="en-US"/>
        </w:rPr>
        <w:t>d</w:t>
      </w:r>
      <w:r w:rsidR="000D781C" w:rsidRPr="00D32FC4">
        <w:rPr>
          <w:lang w:eastAsia="en-US"/>
        </w:rPr>
        <w:t xml:space="preserve"> into two categories: intrusive </w:t>
      </w:r>
      <w:r w:rsidR="007820EE" w:rsidRPr="00D32FC4">
        <w:rPr>
          <w:lang w:eastAsia="en-US"/>
        </w:rPr>
        <w:t xml:space="preserve">and passive tests. </w:t>
      </w:r>
      <w:r w:rsidR="00800533">
        <w:rPr>
          <w:lang w:eastAsia="en-US"/>
        </w:rPr>
        <w:t>The i</w:t>
      </w:r>
      <w:r w:rsidR="000D781C" w:rsidRPr="00D32FC4">
        <w:rPr>
          <w:lang w:eastAsia="en-US"/>
        </w:rPr>
        <w:t xml:space="preserve">ntrusive ones </w:t>
      </w:r>
      <w:ins w:id="3411" w:author="tomasrodrigues@ua.pt" w:date="2017-08-03T17:26:00Z">
        <w:r w:rsidR="0061185D">
          <w:rPr>
            <w:lang w:eastAsia="en-US"/>
          </w:rPr>
          <w:t xml:space="preserve">interact with </w:t>
        </w:r>
      </w:ins>
      <w:del w:id="3412" w:author="tomasrodrigues@ua.pt" w:date="2017-08-03T17:26:00Z">
        <w:r w:rsidR="000D781C" w:rsidRPr="00D32FC4" w:rsidDel="0061185D">
          <w:rPr>
            <w:lang w:eastAsia="en-US"/>
          </w:rPr>
          <w:delText xml:space="preserve">introduce packets in </w:delText>
        </w:r>
      </w:del>
      <w:r w:rsidR="000D781C" w:rsidRPr="00D32FC4">
        <w:rPr>
          <w:lang w:eastAsia="en-US"/>
        </w:rPr>
        <w:t>the network in order to evaluate</w:t>
      </w:r>
      <w:ins w:id="3413" w:author="tomasrodrigues@ua.pt" w:date="2017-08-29T17:42:00Z">
        <w:r w:rsidR="00671175">
          <w:rPr>
            <w:lang w:eastAsia="en-US"/>
          </w:rPr>
          <w:t xml:space="preserve"> </w:t>
        </w:r>
      </w:ins>
      <w:commentRangeStart w:id="3414"/>
      <w:del w:id="3415" w:author="tomasrodrigues@ua.pt" w:date="2017-08-29T17:42:00Z">
        <w:r w:rsidR="000D781C" w:rsidRPr="00D32FC4" w:rsidDel="00671175">
          <w:rPr>
            <w:lang w:eastAsia="en-US"/>
          </w:rPr>
          <w:delText xml:space="preserve"> what </w:delText>
        </w:r>
      </w:del>
      <w:r w:rsidR="000D781C" w:rsidRPr="00D32FC4">
        <w:rPr>
          <w:lang w:eastAsia="en-US"/>
        </w:rPr>
        <w:t>i</w:t>
      </w:r>
      <w:ins w:id="3416" w:author="tomasrodrigues@ua.pt" w:date="2017-08-29T17:42:00Z">
        <w:r w:rsidR="00671175">
          <w:rPr>
            <w:lang w:eastAsia="en-US"/>
          </w:rPr>
          <w:t>t</w:t>
        </w:r>
      </w:ins>
      <w:del w:id="3417" w:author="tomasrodrigues@ua.pt" w:date="2017-08-29T17:42:00Z">
        <w:r w:rsidR="000D781C" w:rsidRPr="00D32FC4" w:rsidDel="00671175">
          <w:rPr>
            <w:lang w:eastAsia="en-US"/>
          </w:rPr>
          <w:delText>s</w:delText>
        </w:r>
      </w:del>
      <w:ins w:id="3418" w:author="tomasrodrigues@ua.pt" w:date="2017-08-29T17:42:00Z">
        <w:r w:rsidR="00671175">
          <w:rPr>
            <w:lang w:eastAsia="en-US"/>
          </w:rPr>
          <w:t xml:space="preserve">s real-time </w:t>
        </w:r>
      </w:ins>
      <w:del w:id="3419" w:author="tomasrodrigues@ua.pt" w:date="2017-08-29T17:42:00Z">
        <w:r w:rsidR="000D781C" w:rsidRPr="00D32FC4" w:rsidDel="00671175">
          <w:rPr>
            <w:lang w:eastAsia="en-US"/>
          </w:rPr>
          <w:delText xml:space="preserve"> happening </w:delText>
        </w:r>
      </w:del>
      <w:ins w:id="3420" w:author="tomasrodrigues@ua.pt" w:date="2017-08-29T17:42:00Z">
        <w:r w:rsidR="00671175">
          <w:rPr>
            <w:lang w:eastAsia="en-US"/>
          </w:rPr>
          <w:t>availability and performance</w:t>
        </w:r>
      </w:ins>
      <w:del w:id="3421" w:author="tomasrodrigues@ua.pt" w:date="2017-08-29T17:42:00Z">
        <w:r w:rsidR="000D781C" w:rsidRPr="00D32FC4" w:rsidDel="00671175">
          <w:rPr>
            <w:lang w:eastAsia="en-US"/>
          </w:rPr>
          <w:delText>in the moment</w:delText>
        </w:r>
      </w:del>
      <w:r w:rsidR="000D781C" w:rsidRPr="00D32FC4">
        <w:rPr>
          <w:lang w:eastAsia="en-US"/>
        </w:rPr>
        <w:t xml:space="preserve">. </w:t>
      </w:r>
      <w:commentRangeEnd w:id="3414"/>
      <w:r w:rsidR="00671175">
        <w:rPr>
          <w:rStyle w:val="Refdecomentrio"/>
        </w:rPr>
        <w:commentReference w:id="3414"/>
      </w:r>
      <w:r w:rsidR="000D781C" w:rsidRPr="00D32FC4">
        <w:rPr>
          <w:lang w:eastAsia="en-US"/>
        </w:rPr>
        <w:t xml:space="preserve">Passive tests are tests </w:t>
      </w:r>
      <w:r w:rsidR="007820EE" w:rsidRPr="00D32FC4">
        <w:rPr>
          <w:lang w:eastAsia="en-US"/>
        </w:rPr>
        <w:t>that</w:t>
      </w:r>
      <w:r w:rsidR="000D781C" w:rsidRPr="00D32FC4">
        <w:rPr>
          <w:lang w:eastAsia="en-US"/>
        </w:rPr>
        <w:t xml:space="preserve"> </w:t>
      </w:r>
      <w:r w:rsidR="009B6091">
        <w:rPr>
          <w:lang w:eastAsia="en-US"/>
        </w:rPr>
        <w:t>run in the background, not noticed by the user</w:t>
      </w:r>
      <w:r w:rsidR="00F9239F">
        <w:rPr>
          <w:lang w:eastAsia="en-US"/>
        </w:rPr>
        <w:t>,</w:t>
      </w:r>
      <w:r w:rsidR="009B6091">
        <w:rPr>
          <w:lang w:eastAsia="en-US"/>
        </w:rPr>
        <w:t xml:space="preserve"> and </w:t>
      </w:r>
      <w:del w:id="3422" w:author="tomasrodrigues@ua.pt" w:date="2017-08-03T17:26:00Z">
        <w:r w:rsidR="000D781C" w:rsidRPr="00D32FC4" w:rsidDel="0061185D">
          <w:rPr>
            <w:lang w:eastAsia="en-US"/>
          </w:rPr>
          <w:delText xml:space="preserve">don't </w:delText>
        </w:r>
      </w:del>
      <w:ins w:id="3423" w:author="tomasrodrigues@ua.pt" w:date="2017-08-03T17:26:00Z">
        <w:r w:rsidR="0061185D">
          <w:rPr>
            <w:lang w:eastAsia="en-US"/>
          </w:rPr>
          <w:t>do not</w:t>
        </w:r>
        <w:r w:rsidR="0061185D" w:rsidRPr="00D32FC4">
          <w:rPr>
            <w:lang w:eastAsia="en-US"/>
          </w:rPr>
          <w:t xml:space="preserve"> </w:t>
        </w:r>
      </w:ins>
      <w:r w:rsidR="000D781C" w:rsidRPr="00D32FC4">
        <w:rPr>
          <w:lang w:eastAsia="en-US"/>
        </w:rPr>
        <w:t xml:space="preserve">need to </w:t>
      </w:r>
      <w:ins w:id="3424" w:author="tomasrodrigues@ua.pt" w:date="2017-08-03T17:26:00Z">
        <w:r w:rsidR="0061185D">
          <w:rPr>
            <w:lang w:eastAsia="en-US"/>
          </w:rPr>
          <w:t xml:space="preserve">directly interact with </w:t>
        </w:r>
      </w:ins>
      <w:del w:id="3425" w:author="tomasrodrigues@ua.pt" w:date="2017-08-03T17:26:00Z">
        <w:r w:rsidR="000D781C" w:rsidRPr="00D32FC4" w:rsidDel="0061185D">
          <w:rPr>
            <w:lang w:eastAsia="en-US"/>
          </w:rPr>
          <w:delText xml:space="preserve">introduce </w:delText>
        </w:r>
      </w:del>
      <w:del w:id="3426" w:author="tomasrodrigues@ua.pt" w:date="2017-08-03T17:27:00Z">
        <w:r w:rsidR="007820EE" w:rsidRPr="00D32FC4" w:rsidDel="0061185D">
          <w:rPr>
            <w:lang w:eastAsia="en-US"/>
          </w:rPr>
          <w:delText xml:space="preserve">data in </w:delText>
        </w:r>
      </w:del>
      <w:r w:rsidR="007820EE" w:rsidRPr="00D32FC4">
        <w:rPr>
          <w:lang w:eastAsia="en-US"/>
        </w:rPr>
        <w:t>the network</w:t>
      </w:r>
      <w:r w:rsidR="000D781C" w:rsidRPr="00D32FC4">
        <w:rPr>
          <w:lang w:eastAsia="en-US"/>
        </w:rPr>
        <w:t xml:space="preserve">. </w:t>
      </w:r>
      <w:r w:rsidR="00800533" w:rsidRPr="00D32FC4">
        <w:rPr>
          <w:lang w:eastAsia="en-US"/>
        </w:rPr>
        <w:t>Both</w:t>
      </w:r>
      <w:r w:rsidR="000D781C" w:rsidRPr="00D32FC4">
        <w:rPr>
          <w:lang w:eastAsia="en-US"/>
        </w:rPr>
        <w:t xml:space="preserve"> tests retrieve important information about the </w:t>
      </w:r>
      <w:r w:rsidR="00CD59D1">
        <w:rPr>
          <w:lang w:eastAsia="en-US"/>
        </w:rPr>
        <w:t>surrounding</w:t>
      </w:r>
      <w:r w:rsidR="00402736" w:rsidRPr="00D32FC4">
        <w:rPr>
          <w:lang w:eastAsia="en-US"/>
        </w:rPr>
        <w:t xml:space="preserve"> networks </w:t>
      </w:r>
      <w:r w:rsidR="00841DFA" w:rsidRPr="00D32FC4">
        <w:rPr>
          <w:lang w:eastAsia="en-US"/>
        </w:rPr>
        <w:t xml:space="preserve">and will be detailed in </w:t>
      </w:r>
      <w:r w:rsidR="00CD59D1">
        <w:rPr>
          <w:lang w:eastAsia="en-US"/>
        </w:rPr>
        <w:t xml:space="preserve">the </w:t>
      </w:r>
      <w:hyperlink w:anchor="Ref4_4" w:history="1">
        <w:r w:rsidR="00841DFA" w:rsidRPr="00A832BF">
          <w:rPr>
            <w:rStyle w:val="Hiperligao"/>
            <w:lang w:eastAsia="en-US"/>
          </w:rPr>
          <w:t>subsection 4.</w:t>
        </w:r>
        <w:r w:rsidR="009B6091" w:rsidRPr="00A832BF">
          <w:rPr>
            <w:rStyle w:val="Hiperligao"/>
            <w:lang w:eastAsia="en-US"/>
          </w:rPr>
          <w:t>4</w:t>
        </w:r>
      </w:hyperlink>
      <w:r w:rsidR="000D781C" w:rsidRPr="00D32FC4">
        <w:rPr>
          <w:lang w:eastAsia="en-US"/>
        </w:rPr>
        <w:t>.</w:t>
      </w:r>
      <w:commentRangeEnd w:id="3407"/>
      <w:r w:rsidR="000D781C" w:rsidRPr="00D32FC4">
        <w:rPr>
          <w:rStyle w:val="Refdecomentrio"/>
        </w:rPr>
        <w:commentReference w:id="3427"/>
      </w:r>
      <w:r w:rsidR="000D781C" w:rsidRPr="00D32FC4">
        <w:rPr>
          <w:rStyle w:val="Refdecomentrio"/>
        </w:rPr>
        <w:commentReference w:id="3407"/>
      </w:r>
    </w:p>
    <w:p w14:paraId="21E6AC0F" w14:textId="64F18671" w:rsidR="00252823" w:rsidRDefault="000D781C" w:rsidP="00252823">
      <w:pPr>
        <w:rPr>
          <w:lang w:eastAsia="en-US"/>
        </w:rPr>
      </w:pPr>
      <w:r w:rsidRPr="00D32FC4">
        <w:rPr>
          <w:lang w:eastAsia="en-US"/>
        </w:rPr>
        <w:t xml:space="preserve">   </w:t>
      </w:r>
      <w:r w:rsidR="00800533">
        <w:rPr>
          <w:lang w:eastAsia="en-US"/>
        </w:rPr>
        <w:t xml:space="preserve">The </w:t>
      </w:r>
      <w:r w:rsidRPr="00D32FC4">
        <w:rPr>
          <w:lang w:eastAsia="en-US"/>
        </w:rPr>
        <w:t>ArQoS Pocket app test</w:t>
      </w:r>
      <w:r w:rsidR="00800533">
        <w:rPr>
          <w:lang w:eastAsia="en-US"/>
        </w:rPr>
        <w:t>s</w:t>
      </w:r>
      <w:r w:rsidR="00F9239F">
        <w:rPr>
          <w:lang w:eastAsia="en-US"/>
        </w:rPr>
        <w:t xml:space="preserve"> voice and d</w:t>
      </w:r>
      <w:r w:rsidRPr="00D32FC4">
        <w:rPr>
          <w:lang w:eastAsia="en-US"/>
        </w:rPr>
        <w:t xml:space="preserve">ata. </w:t>
      </w:r>
      <w:r w:rsidR="00F9239F">
        <w:rPr>
          <w:lang w:eastAsia="en-US"/>
        </w:rPr>
        <w:t>Regarding v</w:t>
      </w:r>
      <w:r w:rsidRPr="00D32FC4">
        <w:rPr>
          <w:lang w:eastAsia="en-US"/>
        </w:rPr>
        <w:t>oice, a</w:t>
      </w:r>
      <w:ins w:id="3428" w:author="tomasrodrigues@ua.pt" w:date="2017-08-03T17:27:00Z">
        <w:r w:rsidR="0061185D">
          <w:rPr>
            <w:lang w:eastAsia="en-US"/>
          </w:rPr>
          <w:t>nswering</w:t>
        </w:r>
      </w:ins>
      <w:r w:rsidRPr="00D32FC4">
        <w:rPr>
          <w:lang w:eastAsia="en-US"/>
        </w:rPr>
        <w:t xml:space="preserve"> voice call</w:t>
      </w:r>
      <w:r w:rsidR="00666682">
        <w:rPr>
          <w:lang w:eastAsia="en-US"/>
        </w:rPr>
        <w:t xml:space="preserve"> </w:t>
      </w:r>
      <w:del w:id="3429" w:author="tomasrodrigues@ua.pt" w:date="2017-08-03T17:27:00Z">
        <w:r w:rsidR="00666682" w:rsidDel="0061185D">
          <w:rPr>
            <w:lang w:eastAsia="en-US"/>
          </w:rPr>
          <w:delText>answer</w:delText>
        </w:r>
        <w:r w:rsidR="00F9239F" w:rsidRPr="00F9239F" w:rsidDel="0061185D">
          <w:rPr>
            <w:lang w:eastAsia="en-US"/>
          </w:rPr>
          <w:delText xml:space="preserve"> </w:delText>
        </w:r>
      </w:del>
      <w:r w:rsidR="00F9239F" w:rsidRPr="00D32FC4">
        <w:rPr>
          <w:lang w:eastAsia="en-US"/>
        </w:rPr>
        <w:t>can</w:t>
      </w:r>
      <w:r w:rsidR="00F9239F">
        <w:rPr>
          <w:lang w:eastAsia="en-US"/>
        </w:rPr>
        <w:t xml:space="preserve"> be</w:t>
      </w:r>
      <w:r w:rsidR="00F9239F" w:rsidRPr="00D32FC4">
        <w:rPr>
          <w:lang w:eastAsia="en-US"/>
        </w:rPr>
        <w:t xml:space="preserve"> simulate</w:t>
      </w:r>
      <w:r w:rsidR="00F9239F">
        <w:rPr>
          <w:lang w:eastAsia="en-US"/>
        </w:rPr>
        <w:t>d</w:t>
      </w:r>
      <w:r w:rsidRPr="00D32FC4">
        <w:rPr>
          <w:lang w:eastAsia="en-US"/>
        </w:rPr>
        <w:t xml:space="preserve">, </w:t>
      </w:r>
      <w:r w:rsidR="00F9239F">
        <w:rPr>
          <w:lang w:eastAsia="en-US"/>
        </w:rPr>
        <w:t xml:space="preserve">the call can be </w:t>
      </w:r>
      <w:r w:rsidRPr="00D32FC4">
        <w:rPr>
          <w:lang w:eastAsia="en-US"/>
        </w:rPr>
        <w:t>h</w:t>
      </w:r>
      <w:ins w:id="3430" w:author="tomasrodrigues@ua.pt" w:date="2017-08-03T17:27:00Z">
        <w:r w:rsidR="0061185D">
          <w:rPr>
            <w:lang w:eastAsia="en-US"/>
          </w:rPr>
          <w:t>u</w:t>
        </w:r>
      </w:ins>
      <w:del w:id="3431" w:author="tomasrodrigues@ua.pt" w:date="2017-08-03T17:27:00Z">
        <w:r w:rsidRPr="00D32FC4" w:rsidDel="0061185D">
          <w:rPr>
            <w:lang w:eastAsia="en-US"/>
          </w:rPr>
          <w:delText>a</w:delText>
        </w:r>
      </w:del>
      <w:r w:rsidRPr="00D32FC4">
        <w:rPr>
          <w:lang w:eastAsia="en-US"/>
        </w:rPr>
        <w:t xml:space="preserve">ng up </w:t>
      </w:r>
      <w:del w:id="3432" w:author="tomasrodrigues@ua.pt" w:date="2017-08-03T17:27:00Z">
        <w:r w:rsidRPr="00D32FC4" w:rsidDel="0061185D">
          <w:rPr>
            <w:lang w:eastAsia="en-US"/>
          </w:rPr>
          <w:delText xml:space="preserve">or </w:delText>
        </w:r>
      </w:del>
      <w:ins w:id="3433" w:author="tomasrodrigues@ua.pt" w:date="2017-08-03T17:27:00Z">
        <w:r w:rsidR="0061185D">
          <w:rPr>
            <w:lang w:eastAsia="en-US"/>
          </w:rPr>
          <w:t>and</w:t>
        </w:r>
        <w:r w:rsidR="0061185D" w:rsidRPr="00D32FC4">
          <w:rPr>
            <w:lang w:eastAsia="en-US"/>
          </w:rPr>
          <w:t xml:space="preserve"> </w:t>
        </w:r>
      </w:ins>
      <w:r w:rsidRPr="00D32FC4">
        <w:rPr>
          <w:lang w:eastAsia="en-US"/>
        </w:rPr>
        <w:t>the in-call audio</w:t>
      </w:r>
      <w:ins w:id="3434" w:author="tomasrodrigues@ua.pt" w:date="2017-08-03T17:27:00Z">
        <w:r w:rsidR="0061185D">
          <w:rPr>
            <w:lang w:eastAsia="en-US"/>
          </w:rPr>
          <w:t xml:space="preserve"> can be</w:t>
        </w:r>
      </w:ins>
      <w:r w:rsidR="00F9239F">
        <w:rPr>
          <w:lang w:eastAsia="en-US"/>
        </w:rPr>
        <w:t xml:space="preserve"> </w:t>
      </w:r>
      <w:r w:rsidR="00AA630B">
        <w:rPr>
          <w:lang w:eastAsia="en-US"/>
        </w:rPr>
        <w:t>recorded</w:t>
      </w:r>
      <w:r w:rsidRPr="00D32FC4">
        <w:rPr>
          <w:lang w:eastAsia="en-US"/>
        </w:rPr>
        <w:t xml:space="preserve"> to </w:t>
      </w:r>
      <w:r w:rsidR="00F9239F">
        <w:rPr>
          <w:lang w:eastAsia="en-US"/>
        </w:rPr>
        <w:t xml:space="preserve">be </w:t>
      </w:r>
      <w:r w:rsidRPr="00D32FC4">
        <w:rPr>
          <w:lang w:eastAsia="en-US"/>
        </w:rPr>
        <w:t>analyze</w:t>
      </w:r>
      <w:r w:rsidR="00F9239F">
        <w:rPr>
          <w:lang w:eastAsia="en-US"/>
        </w:rPr>
        <w:t>d</w:t>
      </w:r>
      <w:r w:rsidRPr="00D32FC4">
        <w:rPr>
          <w:lang w:eastAsia="en-US"/>
        </w:rPr>
        <w:t xml:space="preserve"> after</w:t>
      </w:r>
      <w:r w:rsidR="00F9239F">
        <w:rPr>
          <w:lang w:eastAsia="en-US"/>
        </w:rPr>
        <w:t xml:space="preserve"> </w:t>
      </w:r>
      <w:r w:rsidR="0081393F">
        <w:rPr>
          <w:lang w:eastAsia="en-US"/>
        </w:rPr>
        <w:t>the</w:t>
      </w:r>
      <w:r w:rsidR="00F9239F">
        <w:rPr>
          <w:lang w:eastAsia="en-US"/>
        </w:rPr>
        <w:t xml:space="preserve"> </w:t>
      </w:r>
      <w:r w:rsidR="0081393F">
        <w:rPr>
          <w:lang w:eastAsia="en-US"/>
        </w:rPr>
        <w:t xml:space="preserve">results </w:t>
      </w:r>
      <w:r w:rsidR="00F9239F">
        <w:rPr>
          <w:lang w:eastAsia="en-US"/>
        </w:rPr>
        <w:t>delivery to the management system, with PESQ</w:t>
      </w:r>
      <w:ins w:id="3435" w:author="tomasrodrigues@ua.pt" w:date="2017-08-06T00:09:00Z">
        <w:r w:rsidR="00B4582E">
          <w:rPr>
            <w:lang w:eastAsia="en-US"/>
          </w:rPr>
          <w:t xml:space="preserve"> </w:t>
        </w:r>
        <w:r w:rsidR="00B4582E">
          <w:rPr>
            <w:lang w:eastAsia="en-US"/>
          </w:rPr>
          <w:fldChar w:fldCharType="begin"/>
        </w:r>
        <w:r w:rsidR="00B4582E">
          <w:rPr>
            <w:lang w:eastAsia="en-US"/>
          </w:rPr>
          <w:instrText xml:space="preserve"> HYPERLINK  \l "Ref84" </w:instrText>
        </w:r>
        <w:r w:rsidR="00B4582E">
          <w:rPr>
            <w:lang w:eastAsia="en-US"/>
          </w:rPr>
          <w:fldChar w:fldCharType="separate"/>
        </w:r>
        <w:r w:rsidR="00B4582E" w:rsidRPr="00B4582E">
          <w:rPr>
            <w:rStyle w:val="Hiperligao"/>
            <w:lang w:eastAsia="en-US"/>
          </w:rPr>
          <w:t>[</w:t>
        </w:r>
        <w:r w:rsidR="00B4582E">
          <w:rPr>
            <w:rStyle w:val="Hiperligao"/>
            <w:lang w:eastAsia="en-US"/>
          </w:rPr>
          <w:t>84</w:t>
        </w:r>
        <w:r w:rsidR="00B4582E" w:rsidRPr="00B4582E">
          <w:rPr>
            <w:rStyle w:val="Hiperligao"/>
            <w:lang w:eastAsia="en-US"/>
          </w:rPr>
          <w:t>]</w:t>
        </w:r>
        <w:r w:rsidR="00B4582E">
          <w:rPr>
            <w:lang w:eastAsia="en-US"/>
          </w:rPr>
          <w:fldChar w:fldCharType="end"/>
        </w:r>
      </w:ins>
      <w:r w:rsidR="00F9239F">
        <w:rPr>
          <w:lang w:eastAsia="en-US"/>
        </w:rPr>
        <w:t xml:space="preserve"> or POLQA</w:t>
      </w:r>
      <w:ins w:id="3436" w:author="tomasrodrigues@ua.pt" w:date="2017-08-06T00:09:00Z">
        <w:r w:rsidR="00B4582E">
          <w:rPr>
            <w:lang w:eastAsia="en-US"/>
          </w:rPr>
          <w:t xml:space="preserve"> </w:t>
        </w:r>
        <w:r w:rsidR="00B4582E">
          <w:rPr>
            <w:lang w:eastAsia="en-US"/>
          </w:rPr>
          <w:fldChar w:fldCharType="begin"/>
        </w:r>
        <w:r w:rsidR="00B4582E">
          <w:rPr>
            <w:lang w:eastAsia="en-US"/>
          </w:rPr>
          <w:instrText xml:space="preserve"> HYPERLINK  \l "Ref85" </w:instrText>
        </w:r>
        <w:r w:rsidR="00B4582E">
          <w:rPr>
            <w:lang w:eastAsia="en-US"/>
          </w:rPr>
          <w:fldChar w:fldCharType="separate"/>
        </w:r>
        <w:r w:rsidR="00B4582E" w:rsidRPr="00B4582E">
          <w:rPr>
            <w:rStyle w:val="Hiperligao"/>
            <w:lang w:eastAsia="en-US"/>
          </w:rPr>
          <w:t>[</w:t>
        </w:r>
        <w:r w:rsidR="00B4582E">
          <w:rPr>
            <w:rStyle w:val="Hiperligao"/>
            <w:lang w:eastAsia="en-US"/>
          </w:rPr>
          <w:t>85</w:t>
        </w:r>
        <w:r w:rsidR="00B4582E" w:rsidRPr="00B4582E">
          <w:rPr>
            <w:rStyle w:val="Hiperligao"/>
            <w:lang w:eastAsia="en-US"/>
          </w:rPr>
          <w:t>]</w:t>
        </w:r>
        <w:r w:rsidR="00B4582E">
          <w:rPr>
            <w:lang w:eastAsia="en-US"/>
          </w:rPr>
          <w:fldChar w:fldCharType="end"/>
        </w:r>
      </w:ins>
      <w:r w:rsidR="00F9239F">
        <w:rPr>
          <w:lang w:eastAsia="en-US"/>
        </w:rPr>
        <w:t xml:space="preserve"> </w:t>
      </w:r>
      <w:r w:rsidR="0081393F">
        <w:rPr>
          <w:lang w:eastAsia="en-US"/>
        </w:rPr>
        <w:t>algorithms</w:t>
      </w:r>
      <w:r w:rsidRPr="00D32FC4">
        <w:rPr>
          <w:lang w:eastAsia="en-US"/>
        </w:rPr>
        <w:t xml:space="preserve">. </w:t>
      </w:r>
      <w:r w:rsidR="0081393F">
        <w:rPr>
          <w:lang w:eastAsia="en-US"/>
        </w:rPr>
        <w:t>Regarding,</w:t>
      </w:r>
      <w:ins w:id="3437" w:author="tomasrodrigues@ua.pt" w:date="2017-08-03T17:27:00Z">
        <w:r w:rsidR="0061185D">
          <w:rPr>
            <w:lang w:eastAsia="en-US"/>
          </w:rPr>
          <w:t xml:space="preserve"> the internet access service</w:t>
        </w:r>
      </w:ins>
      <w:del w:id="3438" w:author="tomasrodrigues@ua.pt" w:date="2017-08-03T17:28:00Z">
        <w:r w:rsidRPr="00D32FC4" w:rsidDel="0061185D">
          <w:rPr>
            <w:lang w:eastAsia="en-US"/>
          </w:rPr>
          <w:delText xml:space="preserve"> web </w:delText>
        </w:r>
      </w:del>
      <w:r w:rsidRPr="00D32FC4">
        <w:rPr>
          <w:rStyle w:val="Refdecomentrio"/>
        </w:rPr>
        <w:commentReference w:id="3439"/>
      </w:r>
      <w:r w:rsidRPr="00D32FC4">
        <w:rPr>
          <w:rStyle w:val="Refdecomentrio"/>
        </w:rPr>
        <w:commentReference w:id="3440"/>
      </w:r>
      <w:del w:id="3441" w:author="tomasrodrigues@ua.pt" w:date="2017-08-03T17:28:00Z">
        <w:r w:rsidRPr="00D32FC4" w:rsidDel="0061185D">
          <w:rPr>
            <w:lang w:eastAsia="en-US"/>
          </w:rPr>
          <w:delText>browsing</w:delText>
        </w:r>
      </w:del>
      <w:r w:rsidRPr="00D32FC4">
        <w:rPr>
          <w:lang w:eastAsia="en-US"/>
        </w:rPr>
        <w:t xml:space="preserve">, </w:t>
      </w:r>
      <w:hyperlink r:id="rId58" w:history="1">
        <w:r w:rsidR="0081393F" w:rsidRPr="0081393F">
          <w:rPr>
            <w:lang w:eastAsia="en-US"/>
          </w:rPr>
          <w:t>Internet Control Message Protocol</w:t>
        </w:r>
      </w:hyperlink>
      <w:r w:rsidR="0081393F">
        <w:rPr>
          <w:lang w:eastAsia="en-US"/>
        </w:rPr>
        <w:t xml:space="preserve"> (ICMP)</w:t>
      </w:r>
      <w:r w:rsidR="00CD59D1">
        <w:rPr>
          <w:lang w:eastAsia="en-US"/>
        </w:rPr>
        <w:t>,</w:t>
      </w:r>
      <w:r w:rsidR="0081393F">
        <w:rPr>
          <w:lang w:eastAsia="en-US"/>
        </w:rPr>
        <w:t xml:space="preserve"> Round-Trip T</w:t>
      </w:r>
      <w:r w:rsidR="0081393F" w:rsidRPr="0081393F">
        <w:rPr>
          <w:lang w:eastAsia="en-US"/>
        </w:rPr>
        <w:t>ime</w:t>
      </w:r>
      <w:r w:rsidR="0081393F">
        <w:rPr>
          <w:lang w:eastAsia="en-US"/>
        </w:rPr>
        <w:t xml:space="preserve"> (RTT)</w:t>
      </w:r>
      <w:r w:rsidR="00CD59D1">
        <w:rPr>
          <w:lang w:eastAsia="en-US"/>
        </w:rPr>
        <w:t>,</w:t>
      </w:r>
      <w:r w:rsidRPr="00D32FC4">
        <w:rPr>
          <w:lang w:eastAsia="en-US"/>
        </w:rPr>
        <w:t xml:space="preserve"> portal logins and many more useful tests are </w:t>
      </w:r>
      <w:r w:rsidR="0081393F">
        <w:rPr>
          <w:lang w:eastAsia="en-US"/>
        </w:rPr>
        <w:t>implemented</w:t>
      </w:r>
      <w:r w:rsidR="00CD59D1">
        <w:rPr>
          <w:lang w:eastAsia="en-US"/>
        </w:rPr>
        <w:t>.</w:t>
      </w:r>
    </w:p>
    <w:p w14:paraId="29637046" w14:textId="77777777" w:rsidR="00252823" w:rsidRDefault="00CD59D1" w:rsidP="00252823">
      <w:pPr>
        <w:rPr>
          <w:lang w:eastAsia="en-US"/>
        </w:rPr>
      </w:pPr>
      <w:r>
        <w:rPr>
          <w:noProof/>
          <w:lang w:val="pt-PT"/>
        </w:rPr>
        <w:drawing>
          <wp:anchor distT="0" distB="0" distL="114300" distR="114300" simplePos="0" relativeHeight="251677696" behindDoc="0" locked="0" layoutInCell="1" allowOverlap="1" wp14:anchorId="0A2534FD" wp14:editId="6A88063C">
            <wp:simplePos x="0" y="0"/>
            <wp:positionH relativeFrom="column">
              <wp:posOffset>2966720</wp:posOffset>
            </wp:positionH>
            <wp:positionV relativeFrom="paragraph">
              <wp:posOffset>16510</wp:posOffset>
            </wp:positionV>
            <wp:extent cx="1437005" cy="2540000"/>
            <wp:effectExtent l="19050" t="0" r="0" b="0"/>
            <wp:wrapSquare wrapText="bothSides"/>
            <wp:docPr id="8" name="Picture 7" descr="Multiple Tasks Ongo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Tasks Ongoing.png"/>
                    <pic:cNvPicPr/>
                  </pic:nvPicPr>
                  <pic:blipFill>
                    <a:blip r:embed="rId59" cstate="print"/>
                    <a:stretch>
                      <a:fillRect/>
                    </a:stretch>
                  </pic:blipFill>
                  <pic:spPr>
                    <a:xfrm>
                      <a:off x="0" y="0"/>
                      <a:ext cx="1437005" cy="2540000"/>
                    </a:xfrm>
                    <a:prstGeom prst="rect">
                      <a:avLst/>
                    </a:prstGeom>
                  </pic:spPr>
                </pic:pic>
              </a:graphicData>
            </a:graphic>
          </wp:anchor>
        </w:drawing>
      </w:r>
      <w:r>
        <w:rPr>
          <w:noProof/>
          <w:lang w:val="pt-PT"/>
        </w:rPr>
        <w:drawing>
          <wp:anchor distT="0" distB="0" distL="114300" distR="114300" simplePos="0" relativeHeight="251671552" behindDoc="0" locked="0" layoutInCell="1" allowOverlap="1" wp14:anchorId="3B8317D6" wp14:editId="7F641CDC">
            <wp:simplePos x="0" y="0"/>
            <wp:positionH relativeFrom="column">
              <wp:posOffset>1195895</wp:posOffset>
            </wp:positionH>
            <wp:positionV relativeFrom="paragraph">
              <wp:posOffset>16790</wp:posOffset>
            </wp:positionV>
            <wp:extent cx="1448505" cy="2540000"/>
            <wp:effectExtent l="19050" t="0" r="0" b="0"/>
            <wp:wrapSquare wrapText="bothSides"/>
            <wp:docPr id="63" name="Picture 62" descr="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s.png"/>
                    <pic:cNvPicPr/>
                  </pic:nvPicPr>
                  <pic:blipFill>
                    <a:blip r:embed="rId60" cstate="print"/>
                    <a:stretch>
                      <a:fillRect/>
                    </a:stretch>
                  </pic:blipFill>
                  <pic:spPr>
                    <a:xfrm>
                      <a:off x="0" y="0"/>
                      <a:ext cx="1448505" cy="2540000"/>
                    </a:xfrm>
                    <a:prstGeom prst="rect">
                      <a:avLst/>
                    </a:prstGeom>
                  </pic:spPr>
                </pic:pic>
              </a:graphicData>
            </a:graphic>
          </wp:anchor>
        </w:drawing>
      </w:r>
    </w:p>
    <w:p w14:paraId="66D70971" w14:textId="77777777" w:rsidR="00252823" w:rsidRDefault="00252823" w:rsidP="00252823">
      <w:pPr>
        <w:rPr>
          <w:lang w:eastAsia="en-US"/>
        </w:rPr>
      </w:pPr>
    </w:p>
    <w:p w14:paraId="62920FFC" w14:textId="77777777" w:rsidR="00252823" w:rsidRDefault="00252823" w:rsidP="00252823">
      <w:pPr>
        <w:rPr>
          <w:lang w:eastAsia="en-US"/>
        </w:rPr>
      </w:pPr>
    </w:p>
    <w:p w14:paraId="187C31E2" w14:textId="77777777" w:rsidR="00252823" w:rsidRDefault="00252823" w:rsidP="00252823">
      <w:pPr>
        <w:rPr>
          <w:lang w:eastAsia="en-US"/>
        </w:rPr>
      </w:pPr>
    </w:p>
    <w:p w14:paraId="6F925DD3" w14:textId="77777777" w:rsidR="00252823" w:rsidRDefault="00252823" w:rsidP="00252823">
      <w:pPr>
        <w:rPr>
          <w:lang w:eastAsia="en-US"/>
        </w:rPr>
      </w:pPr>
    </w:p>
    <w:p w14:paraId="5D2666BB" w14:textId="77777777" w:rsidR="00252823" w:rsidRDefault="00252823" w:rsidP="00252823">
      <w:pPr>
        <w:rPr>
          <w:lang w:eastAsia="en-US"/>
        </w:rPr>
      </w:pPr>
    </w:p>
    <w:p w14:paraId="253FF02C" w14:textId="77777777" w:rsidR="00252823" w:rsidRDefault="00252823" w:rsidP="00252823">
      <w:pPr>
        <w:rPr>
          <w:lang w:eastAsia="en-US"/>
        </w:rPr>
      </w:pPr>
    </w:p>
    <w:p w14:paraId="20ED9277" w14:textId="77777777" w:rsidR="00252823" w:rsidRDefault="00252823" w:rsidP="00252823">
      <w:pPr>
        <w:pStyle w:val="Cabealho6"/>
        <w:rPr>
          <w:lang w:eastAsia="en-US"/>
        </w:rPr>
      </w:pPr>
    </w:p>
    <w:p w14:paraId="5518A7D6" w14:textId="77777777" w:rsidR="00252823" w:rsidRDefault="00252823" w:rsidP="00252823">
      <w:pPr>
        <w:pStyle w:val="Cabealho6"/>
        <w:rPr>
          <w:lang w:eastAsia="en-US"/>
        </w:rPr>
      </w:pPr>
    </w:p>
    <w:p w14:paraId="2DEB96F5" w14:textId="77777777" w:rsidR="00252823" w:rsidRDefault="00252823" w:rsidP="00252823">
      <w:pPr>
        <w:pStyle w:val="Cabealho6"/>
        <w:rPr>
          <w:lang w:eastAsia="en-US"/>
        </w:rPr>
      </w:pPr>
    </w:p>
    <w:p w14:paraId="420B0328" w14:textId="77777777" w:rsidR="00252823" w:rsidRDefault="00C509AB" w:rsidP="00252823">
      <w:pPr>
        <w:pStyle w:val="Cabealho6"/>
        <w:rPr>
          <w:lang w:eastAsia="en-US"/>
        </w:rPr>
      </w:pPr>
      <w:r>
        <w:rPr>
          <w:noProof/>
        </w:rPr>
        <w:pict w14:anchorId="17A49D84">
          <v:shape id="_x0000_s1304" type="#_x0000_t202" style="position:absolute;left:0;text-align:left;margin-left:10.1pt;margin-top:9.2pt;width:424.9pt;height:21.3pt;z-index:251675136" stroked="f">
            <v:textbox style="mso-next-textbox:#_x0000_s1304" inset="0,0,0,0">
              <w:txbxContent>
                <w:p w14:paraId="2E03BC23" w14:textId="29CE3932" w:rsidR="00786814" w:rsidRPr="00134D46" w:rsidRDefault="00786814" w:rsidP="00252823">
                  <w:pPr>
                    <w:pStyle w:val="Legenda"/>
                    <w:jc w:val="center"/>
                    <w:rPr>
                      <w:rFonts w:eastAsia="Times New Roman" w:cs="Times New Roman"/>
                      <w:noProof/>
                      <w:szCs w:val="20"/>
                      <w:lang w:val="en-US"/>
                    </w:rPr>
                  </w:pPr>
                  <w:bookmarkStart w:id="3442" w:name="_Toc489744301"/>
                  <w:r w:rsidRPr="00134D46">
                    <w:rPr>
                      <w:lang w:val="en-US"/>
                    </w:rPr>
                    <w:t xml:space="preserve">Figure </w:t>
                  </w:r>
                  <w:ins w:id="3443"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444"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445" w:author="tomasrodrigues@ua.pt" w:date="2017-08-30T16:03:00Z">
                    <w:r w:rsidR="00725F1B">
                      <w:rPr>
                        <w:noProof/>
                        <w:lang w:val="en-US"/>
                      </w:rPr>
                      <w:t>8</w:t>
                    </w:r>
                  </w:ins>
                  <w:ins w:id="3446" w:author="tomasrodrigues@ua.pt" w:date="2017-08-03T17:53:00Z">
                    <w:r>
                      <w:rPr>
                        <w:lang w:val="en-US"/>
                      </w:rPr>
                      <w:fldChar w:fldCharType="end"/>
                    </w:r>
                  </w:ins>
                  <w:del w:id="3447"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8</w:delText>
                    </w:r>
                    <w:r w:rsidDel="005A5DE0">
                      <w:rPr>
                        <w:lang w:val="en-US"/>
                      </w:rPr>
                      <w:fldChar w:fldCharType="end"/>
                    </w:r>
                  </w:del>
                  <w:r w:rsidRPr="00134D46">
                    <w:rPr>
                      <w:lang w:val="en-US"/>
                    </w:rPr>
                    <w:t xml:space="preserve"> - ArQoS Pocket UI: List of tests and test details page</w:t>
                  </w:r>
                  <w:bookmarkEnd w:id="3442"/>
                </w:p>
              </w:txbxContent>
            </v:textbox>
            <w10:wrap type="topAndBottom"/>
          </v:shape>
        </w:pict>
      </w:r>
    </w:p>
    <w:p w14:paraId="3B84DA51" w14:textId="77777777" w:rsidR="00252823" w:rsidRDefault="00252823" w:rsidP="00252823">
      <w:pPr>
        <w:pStyle w:val="Cabealho6"/>
        <w:rPr>
          <w:lang w:eastAsia="en-US"/>
        </w:rPr>
      </w:pPr>
    </w:p>
    <w:p w14:paraId="72B82585" w14:textId="77777777" w:rsidR="00252823" w:rsidRPr="00252823" w:rsidRDefault="00252823" w:rsidP="00252823">
      <w:pPr>
        <w:pStyle w:val="Cabealho6"/>
        <w:rPr>
          <w:lang w:eastAsia="en-US"/>
        </w:rPr>
      </w:pPr>
    </w:p>
    <w:p w14:paraId="1D846631" w14:textId="77777777" w:rsidR="00E167C4" w:rsidRPr="00D32FC4" w:rsidRDefault="00252823" w:rsidP="00252823">
      <w:pPr>
        <w:rPr>
          <w:lang w:eastAsia="en-US"/>
        </w:rPr>
      </w:pPr>
      <w:r>
        <w:rPr>
          <w:lang w:eastAsia="en-US"/>
        </w:rPr>
        <w:t xml:space="preserve">   </w:t>
      </w:r>
      <w:r w:rsidR="0081393F">
        <w:rPr>
          <w:lang w:eastAsia="en-US"/>
        </w:rPr>
        <w:t>Regarding the</w:t>
      </w:r>
      <w:r w:rsidR="003B23C6" w:rsidRPr="00D32FC4">
        <w:rPr>
          <w:lang w:eastAsia="en-US"/>
        </w:rPr>
        <w:t xml:space="preserve"> </w:t>
      </w:r>
      <w:r w:rsidR="0081393F">
        <w:rPr>
          <w:lang w:eastAsia="en-US"/>
        </w:rPr>
        <w:t>test</w:t>
      </w:r>
      <w:r w:rsidR="00E167C4" w:rsidRPr="00D32FC4">
        <w:rPr>
          <w:lang w:eastAsia="en-US"/>
        </w:rPr>
        <w:t xml:space="preserve"> user </w:t>
      </w:r>
      <w:r w:rsidR="00666682" w:rsidRPr="00D32FC4">
        <w:rPr>
          <w:lang w:eastAsia="en-US"/>
        </w:rPr>
        <w:t>interface,</w:t>
      </w:r>
      <w:r w:rsidR="00E167C4" w:rsidRPr="00D32FC4">
        <w:rPr>
          <w:lang w:eastAsia="en-US"/>
        </w:rPr>
        <w:t xml:space="preserve"> </w:t>
      </w:r>
      <w:r w:rsidR="00800533">
        <w:rPr>
          <w:lang w:eastAsia="en-US"/>
        </w:rPr>
        <w:t>there are</w:t>
      </w:r>
      <w:r w:rsidR="00E167C4" w:rsidRPr="00D32FC4">
        <w:rPr>
          <w:lang w:eastAsia="en-US"/>
        </w:rPr>
        <w:t xml:space="preserve"> </w:t>
      </w:r>
      <w:r w:rsidR="00271CDC" w:rsidRPr="00D32FC4">
        <w:rPr>
          <w:lang w:eastAsia="en-US"/>
        </w:rPr>
        <w:t>three lists</w:t>
      </w:r>
      <w:ins w:id="3448" w:author="tomasrodrigues@ua.pt" w:date="2017-08-03T17:41:00Z">
        <w:r w:rsidR="001C7E99">
          <w:rPr>
            <w:lang w:eastAsia="en-US"/>
          </w:rPr>
          <w:t>:</w:t>
        </w:r>
      </w:ins>
      <w:del w:id="3449" w:author="tomasrodrigues@ua.pt" w:date="2017-08-03T17:41:00Z">
        <w:r w:rsidR="00271CDC" w:rsidRPr="00D32FC4" w:rsidDel="001C7E99">
          <w:rPr>
            <w:lang w:eastAsia="en-US"/>
          </w:rPr>
          <w:delText>,</w:delText>
        </w:r>
      </w:del>
      <w:r w:rsidR="00271CDC" w:rsidRPr="00D32FC4">
        <w:rPr>
          <w:lang w:eastAsia="en-US"/>
        </w:rPr>
        <w:t xml:space="preserve"> one with every </w:t>
      </w:r>
      <w:r w:rsidR="00666682" w:rsidRPr="00D32FC4">
        <w:rPr>
          <w:lang w:eastAsia="en-US"/>
        </w:rPr>
        <w:t>test</w:t>
      </w:r>
      <w:r w:rsidR="00271CDC" w:rsidRPr="00D32FC4">
        <w:rPr>
          <w:lang w:eastAsia="en-US"/>
        </w:rPr>
        <w:t xml:space="preserve">, </w:t>
      </w:r>
      <w:del w:id="3450" w:author="tomasrodrigues@ua.pt" w:date="2017-08-03T17:28:00Z">
        <w:r w:rsidR="002D04C0" w:rsidRPr="00D32FC4" w:rsidDel="0061185D">
          <w:rPr>
            <w:lang w:eastAsia="en-US"/>
          </w:rPr>
          <w:delText xml:space="preserve">the </w:delText>
        </w:r>
      </w:del>
      <w:ins w:id="3451" w:author="tomasrodrigues@ua.pt" w:date="2017-08-03T17:28:00Z">
        <w:r w:rsidR="0061185D">
          <w:rPr>
            <w:lang w:eastAsia="en-US"/>
          </w:rPr>
          <w:t>a</w:t>
        </w:r>
        <w:r w:rsidR="0061185D" w:rsidRPr="00D32FC4">
          <w:rPr>
            <w:lang w:eastAsia="en-US"/>
          </w:rPr>
          <w:t xml:space="preserve"> </w:t>
        </w:r>
      </w:ins>
      <w:r w:rsidR="002D04C0" w:rsidRPr="00D32FC4">
        <w:rPr>
          <w:lang w:eastAsia="en-US"/>
        </w:rPr>
        <w:t xml:space="preserve">second one with </w:t>
      </w:r>
      <w:r w:rsidR="00800533">
        <w:rPr>
          <w:lang w:eastAsia="en-US"/>
        </w:rPr>
        <w:t xml:space="preserve">the </w:t>
      </w:r>
      <w:r w:rsidR="00271CDC" w:rsidRPr="00D32FC4">
        <w:rPr>
          <w:lang w:eastAsia="en-US"/>
        </w:rPr>
        <w:t xml:space="preserve">ongoing tests (tests that are currently running) and </w:t>
      </w:r>
      <w:del w:id="3452" w:author="tomasrodrigues@ua.pt" w:date="2017-08-03T17:42:00Z">
        <w:r w:rsidR="00271CDC" w:rsidRPr="00D32FC4" w:rsidDel="001C7E99">
          <w:rPr>
            <w:lang w:eastAsia="en-US"/>
          </w:rPr>
          <w:delText xml:space="preserve">the </w:delText>
        </w:r>
      </w:del>
      <w:ins w:id="3453" w:author="tomasrodrigues@ua.pt" w:date="2017-08-03T17:42:00Z">
        <w:r w:rsidR="001C7E99">
          <w:rPr>
            <w:lang w:eastAsia="en-US"/>
          </w:rPr>
          <w:t>a</w:t>
        </w:r>
        <w:r w:rsidR="001C7E99" w:rsidRPr="00D32FC4">
          <w:rPr>
            <w:lang w:eastAsia="en-US"/>
          </w:rPr>
          <w:t xml:space="preserve"> </w:t>
        </w:r>
      </w:ins>
      <w:r w:rsidR="00800533">
        <w:rPr>
          <w:lang w:eastAsia="en-US"/>
        </w:rPr>
        <w:t>third</w:t>
      </w:r>
      <w:r w:rsidR="00271CDC" w:rsidRPr="00D32FC4">
        <w:rPr>
          <w:lang w:eastAsia="en-US"/>
        </w:rPr>
        <w:t xml:space="preserve"> one</w:t>
      </w:r>
      <w:r w:rsidR="002D04C0" w:rsidRPr="00D32FC4">
        <w:rPr>
          <w:lang w:eastAsia="en-US"/>
        </w:rPr>
        <w:t xml:space="preserve"> with inactive tests. If </w:t>
      </w:r>
      <w:r w:rsidR="00466E30" w:rsidRPr="00D32FC4">
        <w:rPr>
          <w:lang w:eastAsia="en-US"/>
        </w:rPr>
        <w:t>a user click</w:t>
      </w:r>
      <w:r w:rsidR="00AA47E6">
        <w:rPr>
          <w:lang w:eastAsia="en-US"/>
        </w:rPr>
        <w:t>s</w:t>
      </w:r>
      <w:r w:rsidR="00466E30" w:rsidRPr="00D32FC4">
        <w:rPr>
          <w:lang w:eastAsia="en-US"/>
        </w:rPr>
        <w:t xml:space="preserve"> </w:t>
      </w:r>
      <w:r w:rsidR="00AA47E6">
        <w:rPr>
          <w:lang w:eastAsia="en-US"/>
        </w:rPr>
        <w:t xml:space="preserve">on </w:t>
      </w:r>
      <w:r w:rsidR="00466E30" w:rsidRPr="00D32FC4">
        <w:rPr>
          <w:lang w:eastAsia="en-US"/>
        </w:rPr>
        <w:t>a specific test a details page open. A test can have multiple</w:t>
      </w:r>
      <w:r w:rsidR="00800533">
        <w:rPr>
          <w:lang w:eastAsia="en-US"/>
        </w:rPr>
        <w:t xml:space="preserve"> associated</w:t>
      </w:r>
      <w:r w:rsidR="00466E30" w:rsidRPr="00D32FC4">
        <w:rPr>
          <w:lang w:eastAsia="en-US"/>
        </w:rPr>
        <w:t xml:space="preserve"> tasks</w:t>
      </w:r>
      <w:r w:rsidR="00800533">
        <w:rPr>
          <w:lang w:eastAsia="en-US"/>
        </w:rPr>
        <w:t>,</w:t>
      </w:r>
      <w:r w:rsidR="00466E30" w:rsidRPr="00D32FC4">
        <w:rPr>
          <w:lang w:eastAsia="en-US"/>
        </w:rPr>
        <w:t xml:space="preserve"> as </w:t>
      </w:r>
      <w:del w:id="3454" w:author="tomasrodrigues@ua.pt" w:date="2017-08-03T17:42:00Z">
        <w:r w:rsidR="00666682" w:rsidDel="001C7E99">
          <w:rPr>
            <w:lang w:eastAsia="en-US"/>
          </w:rPr>
          <w:delText>it’s</w:delText>
        </w:r>
        <w:r w:rsidR="00466E30" w:rsidRPr="00D32FC4" w:rsidDel="001C7E99">
          <w:rPr>
            <w:lang w:eastAsia="en-US"/>
          </w:rPr>
          <w:delText xml:space="preserve"> </w:delText>
        </w:r>
      </w:del>
      <w:ins w:id="3455" w:author="tomasrodrigues@ua.pt" w:date="2017-08-03T17:42:00Z">
        <w:r w:rsidR="001C7E99">
          <w:rPr>
            <w:lang w:eastAsia="en-US"/>
          </w:rPr>
          <w:t>can be</w:t>
        </w:r>
        <w:r w:rsidR="001C7E99" w:rsidRPr="00D32FC4">
          <w:rPr>
            <w:lang w:eastAsia="en-US"/>
          </w:rPr>
          <w:t xml:space="preserve"> </w:t>
        </w:r>
      </w:ins>
      <w:r w:rsidR="00466E30" w:rsidRPr="00D32FC4">
        <w:rPr>
          <w:lang w:eastAsia="en-US"/>
        </w:rPr>
        <w:t>see</w:t>
      </w:r>
      <w:r w:rsidR="00666682">
        <w:rPr>
          <w:lang w:eastAsia="en-US"/>
        </w:rPr>
        <w:t>n in</w:t>
      </w:r>
      <w:r w:rsidR="00466E30" w:rsidRPr="00D32FC4">
        <w:rPr>
          <w:lang w:eastAsia="en-US"/>
        </w:rPr>
        <w:t xml:space="preserve"> figure </w:t>
      </w:r>
      <w:r w:rsidR="00800533">
        <w:rPr>
          <w:lang w:eastAsia="en-US"/>
        </w:rPr>
        <w:t>4.</w:t>
      </w:r>
      <w:r w:rsidR="0065686F">
        <w:rPr>
          <w:lang w:eastAsia="en-US"/>
        </w:rPr>
        <w:t>8</w:t>
      </w:r>
      <w:r w:rsidR="00800533">
        <w:rPr>
          <w:lang w:eastAsia="en-US"/>
        </w:rPr>
        <w:t>. B</w:t>
      </w:r>
      <w:r w:rsidR="00466E30" w:rsidRPr="00D32FC4">
        <w:rPr>
          <w:lang w:eastAsia="en-US"/>
        </w:rPr>
        <w:t>esides that</w:t>
      </w:r>
      <w:r w:rsidR="00800533">
        <w:rPr>
          <w:lang w:eastAsia="en-US"/>
        </w:rPr>
        <w:t xml:space="preserve">, in </w:t>
      </w:r>
      <w:r w:rsidR="00666682">
        <w:rPr>
          <w:lang w:eastAsia="en-US"/>
        </w:rPr>
        <w:t>this test’s</w:t>
      </w:r>
      <w:r w:rsidR="00800533">
        <w:rPr>
          <w:lang w:eastAsia="en-US"/>
        </w:rPr>
        <w:t xml:space="preserve"> detailed</w:t>
      </w:r>
      <w:r w:rsidR="00466E30" w:rsidRPr="00D32FC4">
        <w:rPr>
          <w:lang w:eastAsia="en-US"/>
        </w:rPr>
        <w:t xml:space="preserve"> page</w:t>
      </w:r>
      <w:r w:rsidR="00800533">
        <w:rPr>
          <w:lang w:eastAsia="en-US"/>
        </w:rPr>
        <w:t xml:space="preserve"> the</w:t>
      </w:r>
      <w:r w:rsidR="00466E30" w:rsidRPr="00D32FC4">
        <w:rPr>
          <w:lang w:eastAsia="en-US"/>
        </w:rPr>
        <w:t xml:space="preserve"> user has total feedback of what is happening with the application in</w:t>
      </w:r>
      <w:r w:rsidR="00AA630B">
        <w:rPr>
          <w:lang w:eastAsia="en-US"/>
        </w:rPr>
        <w:t xml:space="preserve"> the</w:t>
      </w:r>
      <w:r w:rsidR="00466E30" w:rsidRPr="00D32FC4">
        <w:rPr>
          <w:lang w:eastAsia="en-US"/>
        </w:rPr>
        <w:t xml:space="preserve"> background, being able to check which tasks were</w:t>
      </w:r>
      <w:r w:rsidR="00800533">
        <w:rPr>
          <w:lang w:eastAsia="en-US"/>
        </w:rPr>
        <w:t xml:space="preserve"> already</w:t>
      </w:r>
      <w:r w:rsidR="00466E30" w:rsidRPr="00D32FC4">
        <w:rPr>
          <w:lang w:eastAsia="en-US"/>
        </w:rPr>
        <w:t xml:space="preserve"> executed with success and the </w:t>
      </w:r>
      <w:r w:rsidR="00800533">
        <w:rPr>
          <w:lang w:eastAsia="en-US"/>
        </w:rPr>
        <w:t>current progression of the test</w:t>
      </w:r>
      <w:r w:rsidR="00466E30" w:rsidRPr="00D32FC4">
        <w:rPr>
          <w:lang w:eastAsia="en-US"/>
        </w:rPr>
        <w:t xml:space="preserve">. The orange color on the test title </w:t>
      </w:r>
      <w:r w:rsidR="00466E30" w:rsidRPr="00D32FC4">
        <w:rPr>
          <w:lang w:eastAsia="en-US"/>
        </w:rPr>
        <w:lastRenderedPageBreak/>
        <w:t xml:space="preserve">indicates that the test is currently running and when that is the case the “play” </w:t>
      </w:r>
      <w:del w:id="3456" w:author="tomasrodrigues@ua.pt" w:date="2017-08-03T17:42:00Z">
        <w:r w:rsidR="00466E30" w:rsidRPr="00D32FC4" w:rsidDel="001C7E99">
          <w:rPr>
            <w:lang w:eastAsia="en-US"/>
          </w:rPr>
          <w:delText xml:space="preserve">icon that </w:delText>
        </w:r>
        <w:r w:rsidR="00800533" w:rsidDel="001C7E99">
          <w:rPr>
            <w:lang w:eastAsia="en-US"/>
          </w:rPr>
          <w:delText xml:space="preserve">it’s seen </w:delText>
        </w:r>
      </w:del>
      <w:r w:rsidR="00800533">
        <w:rPr>
          <w:lang w:eastAsia="en-US"/>
        </w:rPr>
        <w:t>at the top right corner</w:t>
      </w:r>
      <w:r w:rsidR="00466E30" w:rsidRPr="00D32FC4">
        <w:rPr>
          <w:lang w:eastAsia="en-US"/>
        </w:rPr>
        <w:t xml:space="preserve"> turns gray and not clickable.</w:t>
      </w:r>
    </w:p>
    <w:p w14:paraId="7B51177A" w14:textId="77777777" w:rsidR="002D0B78" w:rsidRDefault="00712735" w:rsidP="002D0B78">
      <w:pPr>
        <w:rPr>
          <w:lang w:eastAsia="en-US"/>
        </w:rPr>
      </w:pPr>
      <w:r w:rsidRPr="00134D46">
        <w:rPr>
          <w:noProof/>
        </w:rPr>
        <w:t xml:space="preserve">   </w:t>
      </w:r>
      <w:r w:rsidR="00AA47E6">
        <w:rPr>
          <w:lang w:eastAsia="en-US"/>
        </w:rPr>
        <w:t>Similarly</w:t>
      </w:r>
      <w:r w:rsidR="00D651FD" w:rsidRPr="00D32FC4">
        <w:rPr>
          <w:lang w:eastAsia="en-US"/>
        </w:rPr>
        <w:t xml:space="preserve"> to </w:t>
      </w:r>
      <w:r w:rsidR="0081393F">
        <w:rPr>
          <w:lang w:eastAsia="en-US"/>
        </w:rPr>
        <w:t xml:space="preserve">the </w:t>
      </w:r>
      <w:r w:rsidR="00D651FD" w:rsidRPr="00D32FC4">
        <w:rPr>
          <w:lang w:eastAsia="en-US"/>
        </w:rPr>
        <w:t>anomalies history</w:t>
      </w:r>
      <w:r w:rsidR="0081393F">
        <w:rPr>
          <w:lang w:eastAsia="en-US"/>
        </w:rPr>
        <w:t>,</w:t>
      </w:r>
      <w:r w:rsidR="00D651FD" w:rsidRPr="00D32FC4">
        <w:rPr>
          <w:lang w:eastAsia="en-US"/>
        </w:rPr>
        <w:t xml:space="preserve"> </w:t>
      </w:r>
      <w:r w:rsidR="0081393F">
        <w:rPr>
          <w:lang w:eastAsia="en-US"/>
        </w:rPr>
        <w:t>it i</w:t>
      </w:r>
      <w:r w:rsidR="00AA47E6">
        <w:rPr>
          <w:lang w:eastAsia="en-US"/>
        </w:rPr>
        <w:t>s</w:t>
      </w:r>
      <w:r w:rsidR="00800533">
        <w:rPr>
          <w:lang w:eastAsia="en-US"/>
        </w:rPr>
        <w:t xml:space="preserve"> possible to</w:t>
      </w:r>
      <w:r w:rsidR="00D651FD" w:rsidRPr="00D32FC4">
        <w:rPr>
          <w:lang w:eastAsia="en-US"/>
        </w:rPr>
        <w:t xml:space="preserve"> see </w:t>
      </w:r>
      <w:r w:rsidR="0081393F">
        <w:rPr>
          <w:lang w:eastAsia="en-US"/>
        </w:rPr>
        <w:t xml:space="preserve">the </w:t>
      </w:r>
      <w:r w:rsidR="00D651FD" w:rsidRPr="00D32FC4">
        <w:rPr>
          <w:lang w:eastAsia="en-US"/>
        </w:rPr>
        <w:t xml:space="preserve">test’s results in a list or </w:t>
      </w:r>
      <w:r w:rsidR="0081393F">
        <w:rPr>
          <w:lang w:eastAsia="en-US"/>
        </w:rPr>
        <w:t>a map. I</w:t>
      </w:r>
      <w:r w:rsidR="00D651FD" w:rsidRPr="00D32FC4">
        <w:rPr>
          <w:lang w:eastAsia="en-US"/>
        </w:rPr>
        <w:t>n this page</w:t>
      </w:r>
      <w:r w:rsidR="00AA630B">
        <w:rPr>
          <w:lang w:eastAsia="en-US"/>
        </w:rPr>
        <w:t>,</w:t>
      </w:r>
      <w:r w:rsidR="00AA47E6">
        <w:rPr>
          <w:lang w:eastAsia="en-US"/>
        </w:rPr>
        <w:t xml:space="preserve"> </w:t>
      </w:r>
      <w:r w:rsidR="00D651FD" w:rsidRPr="00D32FC4">
        <w:rPr>
          <w:lang w:eastAsia="en-US"/>
        </w:rPr>
        <w:t>the available filters</w:t>
      </w:r>
      <w:r w:rsidR="0081393F">
        <w:rPr>
          <w:lang w:eastAsia="en-US"/>
        </w:rPr>
        <w:t xml:space="preserve"> on the </w:t>
      </w:r>
      <w:r w:rsidR="0081393F" w:rsidRPr="00AA630B">
        <w:rPr>
          <w:rStyle w:val="nfaseDiscreta"/>
        </w:rPr>
        <w:t>dropdown</w:t>
      </w:r>
      <w:r w:rsidR="0081393F">
        <w:rPr>
          <w:lang w:eastAsia="en-US"/>
        </w:rPr>
        <w:t>, depi</w:t>
      </w:r>
      <w:r w:rsidR="00395547">
        <w:rPr>
          <w:lang w:eastAsia="en-US"/>
        </w:rPr>
        <w:t xml:space="preserve">cted </w:t>
      </w:r>
      <w:del w:id="3457" w:author="tomasrodrigues@ua.pt" w:date="2017-08-03T17:42:00Z">
        <w:r w:rsidR="00395547" w:rsidDel="001C7E99">
          <w:rPr>
            <w:lang w:eastAsia="en-US"/>
          </w:rPr>
          <w:delText xml:space="preserve">at </w:delText>
        </w:r>
      </w:del>
      <w:ins w:id="3458" w:author="tomasrodrigues@ua.pt" w:date="2017-08-03T17:42:00Z">
        <w:r w:rsidR="001C7E99">
          <w:rPr>
            <w:lang w:eastAsia="en-US"/>
          </w:rPr>
          <w:t xml:space="preserve">on </w:t>
        </w:r>
      </w:ins>
      <w:r w:rsidR="00395547">
        <w:rPr>
          <w:lang w:eastAsia="en-US"/>
        </w:rPr>
        <w:t>the left in figure 4.9,</w:t>
      </w:r>
      <w:r w:rsidR="0081393F">
        <w:rPr>
          <w:lang w:eastAsia="en-US"/>
        </w:rPr>
        <w:t xml:space="preserve"> are </w:t>
      </w:r>
      <w:r w:rsidR="00AA630B">
        <w:rPr>
          <w:lang w:eastAsia="en-US"/>
        </w:rPr>
        <w:t xml:space="preserve">the </w:t>
      </w:r>
      <w:r w:rsidR="0081393F">
        <w:rPr>
          <w:lang w:eastAsia="en-US"/>
        </w:rPr>
        <w:t>mobile network, Wi-Fi or “E</w:t>
      </w:r>
      <w:r w:rsidR="00D651FD" w:rsidRPr="00D32FC4">
        <w:rPr>
          <w:lang w:eastAsia="en-US"/>
        </w:rPr>
        <w:t>very test</w:t>
      </w:r>
      <w:r w:rsidR="0081393F">
        <w:rPr>
          <w:lang w:eastAsia="en-US"/>
        </w:rPr>
        <w:t>”</w:t>
      </w:r>
      <w:r w:rsidR="00D651FD" w:rsidRPr="00D32FC4">
        <w:rPr>
          <w:lang w:eastAsia="en-US"/>
        </w:rPr>
        <w:t xml:space="preserve">. Tapping a specific test will open a </w:t>
      </w:r>
      <w:r w:rsidR="00800533">
        <w:rPr>
          <w:lang w:eastAsia="en-US"/>
        </w:rPr>
        <w:t>“details</w:t>
      </w:r>
      <w:r w:rsidR="00D651FD" w:rsidRPr="00D32FC4">
        <w:rPr>
          <w:lang w:eastAsia="en-US"/>
        </w:rPr>
        <w:t xml:space="preserve"> page</w:t>
      </w:r>
      <w:r w:rsidR="00800533">
        <w:rPr>
          <w:lang w:eastAsia="en-US"/>
        </w:rPr>
        <w:t>”</w:t>
      </w:r>
      <w:r w:rsidR="00DD2A4D">
        <w:rPr>
          <w:lang w:eastAsia="en-US"/>
        </w:rPr>
        <w:t>, as depi</w:t>
      </w:r>
      <w:r w:rsidR="0068331C">
        <w:rPr>
          <w:lang w:eastAsia="en-US"/>
        </w:rPr>
        <w:t>cted at the middle of figure 4.9</w:t>
      </w:r>
      <w:r w:rsidR="00DD2A4D">
        <w:rPr>
          <w:lang w:eastAsia="en-US"/>
        </w:rPr>
        <w:t>,</w:t>
      </w:r>
      <w:r w:rsidR="00D651FD" w:rsidRPr="00D32FC4">
        <w:rPr>
          <w:lang w:eastAsia="en-US"/>
        </w:rPr>
        <w:t xml:space="preserve"> </w:t>
      </w:r>
      <w:r w:rsidR="00055199" w:rsidRPr="00D32FC4">
        <w:rPr>
          <w:lang w:eastAsia="en-US"/>
        </w:rPr>
        <w:t>showing</w:t>
      </w:r>
      <w:r w:rsidR="00800533">
        <w:rPr>
          <w:lang w:eastAsia="en-US"/>
        </w:rPr>
        <w:t xml:space="preserve"> the</w:t>
      </w:r>
      <w:r w:rsidR="00D651FD" w:rsidRPr="00D32FC4">
        <w:rPr>
          <w:lang w:eastAsia="en-US"/>
        </w:rPr>
        <w:t xml:space="preserve"> multiple tasks associated to </w:t>
      </w:r>
      <w:r w:rsidR="00800533">
        <w:rPr>
          <w:lang w:eastAsia="en-US"/>
        </w:rPr>
        <w:t>it. T</w:t>
      </w:r>
      <w:r w:rsidR="00055199" w:rsidRPr="00D32FC4">
        <w:rPr>
          <w:lang w:eastAsia="en-US"/>
        </w:rPr>
        <w:t xml:space="preserve">hose tasks will appear with a success (green) or </w:t>
      </w:r>
      <w:r w:rsidR="00800533">
        <w:rPr>
          <w:lang w:eastAsia="en-US"/>
        </w:rPr>
        <w:t>failure</w:t>
      </w:r>
      <w:r w:rsidR="0081393F">
        <w:rPr>
          <w:lang w:eastAsia="en-US"/>
        </w:rPr>
        <w:t xml:space="preserve"> (red) symbol,</w:t>
      </w:r>
      <w:r w:rsidR="00055199" w:rsidRPr="00D32FC4">
        <w:rPr>
          <w:lang w:eastAsia="en-US"/>
        </w:rPr>
        <w:t xml:space="preserve"> and afte</w:t>
      </w:r>
      <w:r w:rsidR="00AA47E6">
        <w:rPr>
          <w:lang w:eastAsia="en-US"/>
        </w:rPr>
        <w:t>r tapping a specific task</w:t>
      </w:r>
      <w:r w:rsidR="0081393F">
        <w:rPr>
          <w:lang w:eastAsia="en-US"/>
        </w:rPr>
        <w:t>,</w:t>
      </w:r>
      <w:r w:rsidR="00AA47E6">
        <w:rPr>
          <w:lang w:eastAsia="en-US"/>
        </w:rPr>
        <w:t xml:space="preserve"> a pop-</w:t>
      </w:r>
      <w:r w:rsidR="00AD24F2">
        <w:rPr>
          <w:lang w:eastAsia="en-US"/>
        </w:rPr>
        <w:t xml:space="preserve">up message </w:t>
      </w:r>
      <w:r w:rsidR="00055199" w:rsidRPr="00D32FC4">
        <w:rPr>
          <w:lang w:eastAsia="en-US"/>
        </w:rPr>
        <w:t>appear</w:t>
      </w:r>
      <w:r w:rsidR="00AD24F2">
        <w:rPr>
          <w:lang w:eastAsia="en-US"/>
        </w:rPr>
        <w:t xml:space="preserve">s, as depicted </w:t>
      </w:r>
      <w:del w:id="3459" w:author="tomasrodrigues@ua.pt" w:date="2017-08-03T17:42:00Z">
        <w:r w:rsidR="00AD24F2" w:rsidDel="001C7E99">
          <w:rPr>
            <w:lang w:eastAsia="en-US"/>
          </w:rPr>
          <w:delText xml:space="preserve">at </w:delText>
        </w:r>
      </w:del>
      <w:ins w:id="3460" w:author="tomasrodrigues@ua.pt" w:date="2017-08-03T17:42:00Z">
        <w:r w:rsidR="001C7E99">
          <w:rPr>
            <w:lang w:eastAsia="en-US"/>
          </w:rPr>
          <w:t xml:space="preserve">on </w:t>
        </w:r>
      </w:ins>
      <w:r w:rsidR="00AD24F2">
        <w:rPr>
          <w:lang w:eastAsia="en-US"/>
        </w:rPr>
        <w:t>the right side of figure 4.</w:t>
      </w:r>
      <w:r w:rsidR="0065686F">
        <w:rPr>
          <w:lang w:eastAsia="en-US"/>
        </w:rPr>
        <w:t>9</w:t>
      </w:r>
      <w:r w:rsidR="00AD24F2">
        <w:rPr>
          <w:lang w:eastAsia="en-US"/>
        </w:rPr>
        <w:t>,</w:t>
      </w:r>
      <w:r w:rsidR="00055199" w:rsidRPr="00D32FC4">
        <w:rPr>
          <w:lang w:eastAsia="en-US"/>
        </w:rPr>
        <w:t xml:space="preserve"> showing all the metrics and parameters retrieved from that specific task</w:t>
      </w:r>
      <w:r w:rsidR="00800533">
        <w:rPr>
          <w:lang w:eastAsia="en-US"/>
        </w:rPr>
        <w:t>,</w:t>
      </w:r>
      <w:r w:rsidR="00055199" w:rsidRPr="00D32FC4">
        <w:rPr>
          <w:lang w:eastAsia="en-US"/>
        </w:rPr>
        <w:t xml:space="preserve"> as well as a brief snapshot from the mobile and Wi</w:t>
      </w:r>
      <w:r w:rsidR="00480788" w:rsidRPr="00D32FC4">
        <w:rPr>
          <w:lang w:eastAsia="en-US"/>
        </w:rPr>
        <w:t xml:space="preserve">-Fi network state </w:t>
      </w:r>
      <w:r w:rsidR="00AD24F2">
        <w:rPr>
          <w:lang w:eastAsia="en-US"/>
        </w:rPr>
        <w:t>in</w:t>
      </w:r>
      <w:r w:rsidR="00480788" w:rsidRPr="00D32FC4">
        <w:rPr>
          <w:lang w:eastAsia="en-US"/>
        </w:rPr>
        <w:t xml:space="preserve"> the moment </w:t>
      </w:r>
      <w:r w:rsidR="00055199" w:rsidRPr="00D32FC4">
        <w:rPr>
          <w:lang w:eastAsia="en-US"/>
        </w:rPr>
        <w:t xml:space="preserve">that </w:t>
      </w:r>
      <w:r w:rsidR="00800533">
        <w:rPr>
          <w:lang w:eastAsia="en-US"/>
        </w:rPr>
        <w:t xml:space="preserve">the </w:t>
      </w:r>
      <w:r w:rsidR="00055199" w:rsidRPr="00D32FC4">
        <w:rPr>
          <w:lang w:eastAsia="en-US"/>
        </w:rPr>
        <w:t xml:space="preserve">test </w:t>
      </w:r>
      <w:r w:rsidR="00AD24F2">
        <w:rPr>
          <w:lang w:eastAsia="en-US"/>
        </w:rPr>
        <w:t xml:space="preserve">was </w:t>
      </w:r>
      <w:r w:rsidR="00055199" w:rsidRPr="00D32FC4">
        <w:rPr>
          <w:lang w:eastAsia="en-US"/>
        </w:rPr>
        <w:t xml:space="preserve">initiated. </w:t>
      </w:r>
    </w:p>
    <w:p w14:paraId="70FE8D91" w14:textId="77777777" w:rsidR="006E5CC7" w:rsidRDefault="00CD59D1" w:rsidP="002D0B78">
      <w:pPr>
        <w:rPr>
          <w:lang w:eastAsia="en-US"/>
        </w:rPr>
      </w:pPr>
      <w:r>
        <w:rPr>
          <w:noProof/>
          <w:lang w:val="pt-PT"/>
        </w:rPr>
        <w:drawing>
          <wp:anchor distT="0" distB="0" distL="114300" distR="114300" simplePos="0" relativeHeight="251679744" behindDoc="1" locked="0" layoutInCell="1" allowOverlap="1" wp14:anchorId="76AE0F0D" wp14:editId="3EB427CC">
            <wp:simplePos x="0" y="0"/>
            <wp:positionH relativeFrom="column">
              <wp:posOffset>273050</wp:posOffset>
            </wp:positionH>
            <wp:positionV relativeFrom="paragraph">
              <wp:posOffset>57150</wp:posOffset>
            </wp:positionV>
            <wp:extent cx="1531620" cy="2721610"/>
            <wp:effectExtent l="0" t="0" r="0" b="0"/>
            <wp:wrapTight wrapText="bothSides">
              <wp:wrapPolygon edited="0">
                <wp:start x="0" y="0"/>
                <wp:lineTo x="0" y="21469"/>
                <wp:lineTo x="21224" y="21469"/>
                <wp:lineTo x="21224" y="0"/>
                <wp:lineTo x="0" y="0"/>
              </wp:wrapPolygon>
            </wp:wrapTight>
            <wp:docPr id="36" name="Imagem 36" descr="C:\Users\reytm\AppData\Local\Microsoft\Windows\INetCache\Content.Word\tests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eytm\AppData\Local\Microsoft\Windows\INetCache\Content.Word\tests_histor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31620" cy="2721610"/>
                    </a:xfrm>
                    <a:prstGeom prst="rect">
                      <a:avLst/>
                    </a:prstGeom>
                    <a:noFill/>
                    <a:ln>
                      <a:noFill/>
                    </a:ln>
                  </pic:spPr>
                </pic:pic>
              </a:graphicData>
            </a:graphic>
          </wp:anchor>
        </w:drawing>
      </w:r>
      <w:r w:rsidR="00C509AB">
        <w:rPr>
          <w:rFonts w:eastAsiaTheme="majorEastAsia" w:cstheme="majorBidi"/>
          <w:bCs/>
          <w:iCs/>
          <w:sz w:val="14"/>
          <w:szCs w:val="14"/>
        </w:rPr>
        <w:pict w14:anchorId="443CB50C">
          <v:shape id="_x0000_s1293" type="#_x0000_t75" style="position:absolute;left:0;text-align:left;margin-left:304.1pt;margin-top:3.55pt;width:121.7pt;height:215.45pt;z-index:-251657728;mso-position-horizontal-relative:text;mso-position-vertical-relative:text" wrapcoords="-139 0 -139 21521 21600 21521 21600 0 -139 0">
            <v:imagedata r:id="rId62" o:title="testHistorySMS (3)"/>
            <w10:wrap type="tight"/>
          </v:shape>
        </w:pict>
      </w:r>
      <w:r w:rsidR="00C509AB">
        <w:rPr>
          <w:rFonts w:eastAsiaTheme="majorEastAsia" w:cstheme="majorBidi"/>
          <w:bCs/>
          <w:iCs/>
          <w:sz w:val="14"/>
          <w:szCs w:val="14"/>
        </w:rPr>
        <w:pict w14:anchorId="67FA5AE8">
          <v:shape id="_x0000_s1295" type="#_x0000_t75" style="position:absolute;left:0;text-align:left;margin-left:163.35pt;margin-top:3.55pt;width:121.4pt;height:215.45pt;z-index:-251642368;mso-position-horizontal-relative:text;mso-position-vertical-relative:text" wrapcoords="-128 0 -128 21528 21600 21528 21600 0 -128 0">
            <v:imagedata r:id="rId63" o:title="testHistory SMS2"/>
            <w10:wrap type="tight"/>
          </v:shape>
        </w:pict>
      </w:r>
    </w:p>
    <w:p w14:paraId="7089E364" w14:textId="77777777" w:rsidR="006E5CC7" w:rsidRPr="002D0B78" w:rsidRDefault="006E5CC7" w:rsidP="002D0B78">
      <w:pPr>
        <w:rPr>
          <w:lang w:eastAsia="en-US"/>
        </w:rPr>
      </w:pPr>
    </w:p>
    <w:p w14:paraId="74E56CEF" w14:textId="77777777" w:rsidR="002D0B78" w:rsidRPr="002D0B78" w:rsidRDefault="00C509AB" w:rsidP="002D0B78">
      <w:pPr>
        <w:ind w:left="0"/>
        <w:rPr>
          <w:rFonts w:eastAsiaTheme="majorEastAsia" w:cstheme="majorBidi"/>
          <w:bCs/>
          <w:iCs/>
          <w:sz w:val="14"/>
          <w:szCs w:val="14"/>
        </w:rPr>
      </w:pPr>
      <w:r>
        <w:rPr>
          <w:sz w:val="14"/>
          <w:szCs w:val="14"/>
        </w:rPr>
        <w:pict w14:anchorId="0A7E766A">
          <v:shape id="_x0000_s1308" type="#_x0000_t202" style="position:absolute;left:0;text-align:left;margin-left:16pt;margin-top:175.45pt;width:409.8pt;height:46.95pt;z-index:251676160" wrapcoords="-128 0 -128 20983 21600 20983 21600 0 -128 0" stroked="f">
            <v:textbox style="mso-next-textbox:#_x0000_s1308" inset="0,0,0,0">
              <w:txbxContent>
                <w:p w14:paraId="4724CB94" w14:textId="322018F2" w:rsidR="00786814" w:rsidRPr="00F742DE" w:rsidRDefault="00786814" w:rsidP="002D0B78">
                  <w:pPr>
                    <w:pStyle w:val="Legenda"/>
                    <w:jc w:val="center"/>
                    <w:rPr>
                      <w:rFonts w:eastAsia="Times New Roman" w:cs="Times New Roman"/>
                      <w:noProof/>
                      <w:szCs w:val="20"/>
                      <w:lang w:val="en-US"/>
                    </w:rPr>
                  </w:pPr>
                  <w:bookmarkStart w:id="3461" w:name="_Toc489744302"/>
                  <w:r w:rsidRPr="00134D46">
                    <w:rPr>
                      <w:lang w:val="en-US"/>
                    </w:rPr>
                    <w:t xml:space="preserve">Figure </w:t>
                  </w:r>
                  <w:ins w:id="3462"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463"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464" w:author="tomasrodrigues@ua.pt" w:date="2017-08-30T16:03:00Z">
                    <w:r w:rsidR="00725F1B">
                      <w:rPr>
                        <w:noProof/>
                        <w:lang w:val="en-US"/>
                      </w:rPr>
                      <w:t>9</w:t>
                    </w:r>
                  </w:ins>
                  <w:ins w:id="3465" w:author="tomasrodrigues@ua.pt" w:date="2017-08-03T17:53:00Z">
                    <w:r>
                      <w:rPr>
                        <w:lang w:val="en-US"/>
                      </w:rPr>
                      <w:fldChar w:fldCharType="end"/>
                    </w:r>
                  </w:ins>
                  <w:del w:id="3466"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9</w:delText>
                    </w:r>
                    <w:r w:rsidDel="005A5DE0">
                      <w:rPr>
                        <w:lang w:val="en-US"/>
                      </w:rPr>
                      <w:fldChar w:fldCharType="end"/>
                    </w:r>
                  </w:del>
                  <w:r w:rsidRPr="00134D46">
                    <w:rPr>
                      <w:lang w:val="en-US"/>
                    </w:rPr>
                    <w:t xml:space="preserve"> - ArQoS Pocket UI: Test history and task details pages</w:t>
                  </w:r>
                  <w:bookmarkEnd w:id="3461"/>
                </w:p>
              </w:txbxContent>
            </v:textbox>
            <w10:wrap type="tight"/>
          </v:shape>
        </w:pict>
      </w:r>
    </w:p>
    <w:p w14:paraId="20910589" w14:textId="77777777" w:rsidR="00924ABD" w:rsidRDefault="00924ABD" w:rsidP="00E81E7E">
      <w:pPr>
        <w:pStyle w:val="Cabealho4"/>
      </w:pPr>
      <w:bookmarkStart w:id="3467" w:name="_Toc491797512"/>
      <w:bookmarkStart w:id="3468" w:name="Ref4_2_5"/>
      <w:r w:rsidRPr="00D32FC4">
        <w:t>Radiologs</w:t>
      </w:r>
      <w:bookmarkEnd w:id="3467"/>
    </w:p>
    <w:bookmarkEnd w:id="3468"/>
    <w:p w14:paraId="768E2438" w14:textId="77777777" w:rsidR="00C95B2A" w:rsidRPr="00D32FC4" w:rsidRDefault="009371A1" w:rsidP="00FC2911">
      <w:r w:rsidRPr="00D32FC4">
        <w:t xml:space="preserve">   The Wi-Fi and mobile network signal strength and many other important parameters </w:t>
      </w:r>
      <w:r w:rsidR="00AA47E6" w:rsidRPr="00D32FC4">
        <w:t>vary</w:t>
      </w:r>
      <w:r w:rsidRPr="00D32FC4">
        <w:t xml:space="preserve"> a lot </w:t>
      </w:r>
      <w:r w:rsidR="00B53A95" w:rsidRPr="00D32FC4">
        <w:t>either by internal or external conditions of the network</w:t>
      </w:r>
      <w:r w:rsidR="00A84A72">
        <w:t>.</w:t>
      </w:r>
      <w:r w:rsidR="00B53A95" w:rsidRPr="00D32FC4">
        <w:t xml:space="preserve"> </w:t>
      </w:r>
      <w:r w:rsidR="00A84A72">
        <w:t>A</w:t>
      </w:r>
      <w:r w:rsidRPr="00D32FC4">
        <w:t>s explaine</w:t>
      </w:r>
      <w:r w:rsidR="00966B00" w:rsidRPr="00D32FC4">
        <w:t xml:space="preserve">d in </w:t>
      </w:r>
      <w:hyperlink w:anchor="Ref3_1" w:history="1">
        <w:r w:rsidR="00966B00" w:rsidRPr="00A832BF">
          <w:rPr>
            <w:rStyle w:val="Hiperligao"/>
          </w:rPr>
          <w:t xml:space="preserve">section </w:t>
        </w:r>
        <w:r w:rsidR="00A84A72" w:rsidRPr="00A832BF">
          <w:rPr>
            <w:rStyle w:val="Hiperligao"/>
          </w:rPr>
          <w:t>3</w:t>
        </w:r>
        <w:r w:rsidR="00966B00" w:rsidRPr="00A832BF">
          <w:rPr>
            <w:rStyle w:val="Hiperligao"/>
          </w:rPr>
          <w:t>.</w:t>
        </w:r>
        <w:r w:rsidR="00A97636" w:rsidRPr="00A832BF">
          <w:rPr>
            <w:rStyle w:val="Hiperligao"/>
          </w:rPr>
          <w:t>1</w:t>
        </w:r>
      </w:hyperlink>
      <w:r w:rsidR="00A84A72">
        <w:t>, r</w:t>
      </w:r>
      <w:r w:rsidR="00B53A95" w:rsidRPr="00D32FC4">
        <w:t xml:space="preserve">adiologs </w:t>
      </w:r>
      <w:r w:rsidR="008A45C6" w:rsidRPr="00D32FC4">
        <w:t xml:space="preserve">are snapshots of </w:t>
      </w:r>
      <w:r w:rsidR="00A84A72">
        <w:t xml:space="preserve">the </w:t>
      </w:r>
      <w:r w:rsidR="00E570C9" w:rsidRPr="00D32FC4">
        <w:t xml:space="preserve">mobile </w:t>
      </w:r>
      <w:r w:rsidR="00A84A72">
        <w:t>network state</w:t>
      </w:r>
      <w:r w:rsidR="0081393F">
        <w:t>, periodically taken.</w:t>
      </w:r>
      <w:r w:rsidR="006A3FB3">
        <w:t xml:space="preserve"> On the other </w:t>
      </w:r>
      <w:r w:rsidR="00AA630B">
        <w:t>hand</w:t>
      </w:r>
      <w:r w:rsidR="008A45C6" w:rsidRPr="00D32FC4">
        <w:t xml:space="preserve"> </w:t>
      </w:r>
      <w:r w:rsidR="008E628D" w:rsidRPr="00D32FC4">
        <w:t>“</w:t>
      </w:r>
      <w:r w:rsidR="008A45C6" w:rsidRPr="00D32FC4">
        <w:t>snapshot</w:t>
      </w:r>
      <w:r w:rsidR="006A3FB3">
        <w:t>s</w:t>
      </w:r>
      <w:r w:rsidR="008E628D" w:rsidRPr="00D32FC4">
        <w:t>”</w:t>
      </w:r>
      <w:r w:rsidR="008A45C6" w:rsidRPr="00D32FC4">
        <w:t xml:space="preserve"> are </w:t>
      </w:r>
      <w:r w:rsidR="008E628D" w:rsidRPr="00D32FC4">
        <w:t xml:space="preserve">instant radiologs </w:t>
      </w:r>
      <w:r w:rsidR="00A84A72">
        <w:t>taken at user’s request.</w:t>
      </w:r>
      <w:r w:rsidR="008E628D" w:rsidRPr="00D32FC4">
        <w:t xml:space="preserve"> </w:t>
      </w:r>
      <w:r w:rsidR="00A84A72">
        <w:t xml:space="preserve">Therefore, </w:t>
      </w:r>
      <w:r w:rsidR="008E628D" w:rsidRPr="00D32FC4">
        <w:t>while radiologs are generated periodically without user i</w:t>
      </w:r>
      <w:r w:rsidR="005A78B3" w:rsidRPr="00D32FC4">
        <w:t xml:space="preserve">nteraction in </w:t>
      </w:r>
      <w:r w:rsidR="00A84A72">
        <w:t>a background task, a snapshot is taken once at a certain time</w:t>
      </w:r>
      <w:r w:rsidR="005A78B3" w:rsidRPr="00D32FC4">
        <w:t xml:space="preserve">. </w:t>
      </w:r>
      <w:r w:rsidR="008E628D" w:rsidRPr="00D32FC4">
        <w:t xml:space="preserve">The interval time between each radiolog and the option </w:t>
      </w:r>
      <w:r w:rsidR="00A84A72">
        <w:t>for enabling</w:t>
      </w:r>
      <w:r w:rsidR="008E628D" w:rsidRPr="00D32FC4">
        <w:t xml:space="preserve"> or not radiolog </w:t>
      </w:r>
      <w:del w:id="3469" w:author="tomasrodrigues@ua.pt" w:date="2017-08-03T17:43:00Z">
        <w:r w:rsidR="008E628D" w:rsidRPr="00D32FC4" w:rsidDel="001C7E99">
          <w:delText xml:space="preserve">captures </w:delText>
        </w:r>
      </w:del>
      <w:commentRangeStart w:id="3470"/>
      <w:ins w:id="3471" w:author="tomasrodrigues@ua.pt" w:date="2017-08-03T17:43:00Z">
        <w:r w:rsidR="001C7E99">
          <w:t>generation</w:t>
        </w:r>
        <w:r w:rsidR="001C7E99" w:rsidRPr="00D32FC4">
          <w:t xml:space="preserve"> </w:t>
        </w:r>
      </w:ins>
      <w:r w:rsidR="0076050A" w:rsidRPr="00D32FC4">
        <w:t>is</w:t>
      </w:r>
      <w:r w:rsidR="00A84A72">
        <w:t xml:space="preserve"> controlled by </w:t>
      </w:r>
      <w:r w:rsidR="00AA47E6">
        <w:t xml:space="preserve">the </w:t>
      </w:r>
      <w:r w:rsidR="00A84A72">
        <w:t xml:space="preserve">user in the “Settings” </w:t>
      </w:r>
      <w:r w:rsidR="008E628D" w:rsidRPr="00D32FC4">
        <w:t>page</w:t>
      </w:r>
      <w:r w:rsidR="006A3FB3">
        <w:t>, which</w:t>
      </w:r>
      <w:r w:rsidR="008E628D" w:rsidRPr="00D32FC4">
        <w:t xml:space="preserve"> will</w:t>
      </w:r>
      <w:r w:rsidR="00666682">
        <w:t xml:space="preserve"> be</w:t>
      </w:r>
      <w:r w:rsidR="008E628D" w:rsidRPr="00D32FC4">
        <w:t xml:space="preserve"> mention</w:t>
      </w:r>
      <w:r w:rsidR="006A3FB3">
        <w:t>ed</w:t>
      </w:r>
      <w:r w:rsidR="008E628D" w:rsidRPr="00D32FC4">
        <w:t xml:space="preserve"> </w:t>
      </w:r>
      <w:r w:rsidR="005A78B3" w:rsidRPr="00D32FC4">
        <w:t>right away.</w:t>
      </w:r>
    </w:p>
    <w:p w14:paraId="4610752D" w14:textId="77777777" w:rsidR="005A78B3" w:rsidRPr="00D32FC4" w:rsidRDefault="005A78B3" w:rsidP="00FC2911">
      <w:r w:rsidRPr="00D32FC4">
        <w:lastRenderedPageBreak/>
        <w:t xml:space="preserve">   </w:t>
      </w:r>
      <w:del w:id="3472" w:author="tomasrodrigues@ua.pt" w:date="2017-08-03T17:43:00Z">
        <w:r w:rsidR="006A3FB3" w:rsidDel="001C7E99">
          <w:delText>Sometimes t</w:delText>
        </w:r>
        <w:r w:rsidRPr="00D32FC4" w:rsidDel="001C7E99">
          <w:delText xml:space="preserve">here </w:delText>
        </w:r>
        <w:r w:rsidR="006A3FB3" w:rsidDel="001C7E99">
          <w:delText>are</w:delText>
        </w:r>
        <w:r w:rsidRPr="00D32FC4" w:rsidDel="001C7E99">
          <w:delText xml:space="preserve"> a production of</w:delText>
        </w:r>
      </w:del>
      <w:ins w:id="3473" w:author="tomasrodrigues@ua.pt" w:date="2017-08-03T17:43:00Z">
        <w:r w:rsidR="001C7E99">
          <w:t>Some</w:t>
        </w:r>
      </w:ins>
      <w:r w:rsidRPr="00D32FC4">
        <w:t xml:space="preserve"> radiologs </w:t>
      </w:r>
      <w:del w:id="3474" w:author="tomasrodrigues@ua.pt" w:date="2017-08-03T17:43:00Z">
        <w:r w:rsidRPr="00D32FC4" w:rsidDel="001C7E99">
          <w:delText xml:space="preserve">called </w:delText>
        </w:r>
      </w:del>
      <w:ins w:id="3475" w:author="tomasrodrigues@ua.pt" w:date="2017-08-03T17:43:00Z">
        <w:r w:rsidR="001C7E99">
          <w:t>contain</w:t>
        </w:r>
        <w:r w:rsidR="001C7E99" w:rsidRPr="00D32FC4">
          <w:t xml:space="preserve"> </w:t>
        </w:r>
      </w:ins>
      <w:r w:rsidRPr="00D32FC4">
        <w:t>“Events”</w:t>
      </w:r>
      <w:r w:rsidR="006A3FB3">
        <w:t>. This happens</w:t>
      </w:r>
      <w:r w:rsidRPr="00D32FC4">
        <w:t xml:space="preserve"> when an event </w:t>
      </w:r>
      <w:r w:rsidR="006A3FB3">
        <w:t>is detected by the app</w:t>
      </w:r>
      <w:r w:rsidRPr="00D32FC4">
        <w:t xml:space="preserve">. The events that are currently being picked up by the app are </w:t>
      </w:r>
      <w:r w:rsidR="00E570C9" w:rsidRPr="00D32FC4">
        <w:t xml:space="preserve">roaming state changes, </w:t>
      </w:r>
      <w:hyperlink r:id="rId64" w:history="1">
        <w:r w:rsidR="006A3FB3" w:rsidRPr="006A3FB3">
          <w:t>Public Land Mobile Network</w:t>
        </w:r>
      </w:hyperlink>
      <w:r w:rsidR="006A3FB3">
        <w:t xml:space="preserve"> (</w:t>
      </w:r>
      <w:r w:rsidR="00E570C9" w:rsidRPr="00D32FC4">
        <w:t>PLMN</w:t>
      </w:r>
      <w:r w:rsidR="006A3FB3">
        <w:t>)</w:t>
      </w:r>
      <w:r w:rsidR="00E570C9" w:rsidRPr="00D32FC4">
        <w:t xml:space="preserve"> changes, call establishment, call end, call setup and handovers or cell reselections dependent if a call is currently active or not, respectively.</w:t>
      </w:r>
    </w:p>
    <w:p w14:paraId="006C0A81" w14:textId="77777777" w:rsidR="00973A73" w:rsidRDefault="00E570C9" w:rsidP="00FC2911">
      <w:r w:rsidRPr="00D32FC4">
        <w:t xml:space="preserve">   </w:t>
      </w:r>
      <w:r w:rsidR="006A3FB3">
        <w:t>The r</w:t>
      </w:r>
      <w:r w:rsidR="00A84A72">
        <w:t>adiolog</w:t>
      </w:r>
      <w:del w:id="3476" w:author="tomasrodrigues@ua.pt" w:date="2017-08-29T18:03:00Z">
        <w:r w:rsidR="00A84A72" w:rsidDel="0061791F">
          <w:delText>’</w:delText>
        </w:r>
      </w:del>
      <w:r w:rsidR="00A84A72">
        <w:t>s history page</w:t>
      </w:r>
      <w:r w:rsidR="006A3FB3">
        <w:t xml:space="preserve"> is depicted</w:t>
      </w:r>
      <w:r w:rsidR="009E60BA" w:rsidRPr="00D32FC4">
        <w:t xml:space="preserve"> in figure </w:t>
      </w:r>
      <w:r w:rsidR="0065686F">
        <w:t>4.10</w:t>
      </w:r>
      <w:r w:rsidR="00FC2911" w:rsidRPr="00D32FC4">
        <w:t xml:space="preserve"> with, </w:t>
      </w:r>
      <w:r w:rsidR="006A3FB3">
        <w:t>both</w:t>
      </w:r>
      <w:r w:rsidR="00A84A72">
        <w:t xml:space="preserve"> the list </w:t>
      </w:r>
      <w:del w:id="3477" w:author="tomasrodrigues@ua.pt" w:date="2017-08-03T17:43:00Z">
        <w:r w:rsidR="00A84A72" w:rsidDel="001C7E99">
          <w:delText xml:space="preserve">or </w:delText>
        </w:r>
      </w:del>
      <w:ins w:id="3478" w:author="tomasrodrigues@ua.pt" w:date="2017-08-03T17:43:00Z">
        <w:r w:rsidR="001C7E99">
          <w:t xml:space="preserve">and </w:t>
        </w:r>
      </w:ins>
      <w:r w:rsidR="00A84A72">
        <w:t>map view. On the</w:t>
      </w:r>
      <w:r w:rsidR="00FC2911" w:rsidRPr="00D32FC4">
        <w:t xml:space="preserve"> </w:t>
      </w:r>
      <w:r w:rsidR="00A84A72">
        <w:t xml:space="preserve">right </w:t>
      </w:r>
      <w:r w:rsidR="006A3FB3">
        <w:t>screen</w:t>
      </w:r>
      <w:r w:rsidR="00A84A72">
        <w:t>, it’s presented the full</w:t>
      </w:r>
      <w:r w:rsidR="00FC2911" w:rsidRPr="00D32FC4">
        <w:t xml:space="preserve"> content of a radiolog with the </w:t>
      </w:r>
      <w:del w:id="3479" w:author="tomasrodrigues@ua.pt" w:date="2017-08-03T17:43:00Z">
        <w:r w:rsidR="00FC2911" w:rsidRPr="00D32FC4" w:rsidDel="001C7E99">
          <w:delText xml:space="preserve">local </w:delText>
        </w:r>
      </w:del>
      <w:ins w:id="3480" w:author="tomasrodrigues@ua.pt" w:date="2017-08-03T17:43:00Z">
        <w:r w:rsidR="001C7E99">
          <w:t>geographical</w:t>
        </w:r>
        <w:r w:rsidR="001C7E99" w:rsidRPr="00D32FC4">
          <w:t xml:space="preserve"> </w:t>
        </w:r>
      </w:ins>
      <w:r w:rsidR="00FC2911" w:rsidRPr="00D32FC4">
        <w:t>identification, cell id, network availability status, signal strength</w:t>
      </w:r>
      <w:ins w:id="3481" w:author="tomasrodrigues@ua.pt" w:date="2017-08-03T17:44:00Z">
        <w:r w:rsidR="001C7E99">
          <w:t>, the technology (HSPA in the example)</w:t>
        </w:r>
      </w:ins>
      <w:del w:id="3482" w:author="tomasrodrigues@ua.pt" w:date="2017-08-03T17:44:00Z">
        <w:r w:rsidR="00FC2911" w:rsidRPr="00D32FC4" w:rsidDel="001C7E99">
          <w:delText xml:space="preserve"> for that moment in that technology</w:delText>
        </w:r>
        <w:r w:rsidR="006A3FB3" w:rsidDel="001C7E99">
          <w:delText xml:space="preserve"> </w:delText>
        </w:r>
        <w:r w:rsidR="003162BE" w:rsidRPr="003162BE" w:rsidDel="001C7E99">
          <w:delText>High Speed Packet Access</w:delText>
        </w:r>
        <w:r w:rsidR="00FC2911" w:rsidRPr="00D32FC4" w:rsidDel="001C7E99">
          <w:delText xml:space="preserve"> (HSPA)</w:delText>
        </w:r>
        <w:r w:rsidR="00A84A72" w:rsidDel="001C7E99">
          <w:delText>,</w:delText>
        </w:r>
        <w:r w:rsidR="00FC2911" w:rsidRPr="00D32FC4" w:rsidDel="001C7E99">
          <w:delText xml:space="preserve"> which indicates the device was in 3G</w:delText>
        </w:r>
      </w:del>
      <w:r w:rsidR="00FC2911" w:rsidRPr="00D32FC4">
        <w:t xml:space="preserve">, the operator name, if roaming is active, MCC, MNC, </w:t>
      </w:r>
      <w:r w:rsidR="003162BE">
        <w:t>Location Area Code (</w:t>
      </w:r>
      <w:r w:rsidR="00FC2911" w:rsidRPr="00D32FC4">
        <w:t>LAC</w:t>
      </w:r>
      <w:r w:rsidR="003162BE">
        <w:t>)</w:t>
      </w:r>
      <w:r w:rsidR="00FC2911" w:rsidRPr="00D32FC4">
        <w:t xml:space="preserve"> or </w:t>
      </w:r>
      <w:r w:rsidR="003162BE">
        <w:t>Tracking Area Code (</w:t>
      </w:r>
      <w:r w:rsidR="00FC2911" w:rsidRPr="00D32FC4">
        <w:t>TAC</w:t>
      </w:r>
      <w:r w:rsidR="003162BE">
        <w:t>)</w:t>
      </w:r>
      <w:r w:rsidR="00FC2911" w:rsidRPr="00D32FC4">
        <w:t xml:space="preserve"> and neighbor’s cell information. </w:t>
      </w:r>
      <w:ins w:id="3483" w:author="tomasrodrigues@ua.pt" w:date="2017-08-03T17:44:00Z">
        <w:r w:rsidR="001C7E99">
          <w:t xml:space="preserve">The presentation of </w:t>
        </w:r>
      </w:ins>
      <w:r w:rsidR="007E77D2" w:rsidRPr="00D32FC4">
        <w:t xml:space="preserve">TAC or LAC </w:t>
      </w:r>
      <w:del w:id="3484" w:author="tomasrodrigues@ua.pt" w:date="2017-08-03T17:44:00Z">
        <w:r w:rsidR="007E77D2" w:rsidRPr="00D32FC4" w:rsidDel="00DF060B">
          <w:delText>number</w:delText>
        </w:r>
        <w:r w:rsidR="00FC2911" w:rsidRPr="00D32FC4" w:rsidDel="00DF060B">
          <w:delText xml:space="preserve"> </w:delText>
        </w:r>
      </w:del>
      <w:r w:rsidR="00FC2911" w:rsidRPr="00D32FC4">
        <w:t xml:space="preserve">depends </w:t>
      </w:r>
      <w:r w:rsidR="00D26804">
        <w:t xml:space="preserve">if the device is </w:t>
      </w:r>
      <w:r w:rsidR="003162BE">
        <w:t>using the</w:t>
      </w:r>
      <w:r w:rsidR="007E77D2" w:rsidRPr="00D32FC4">
        <w:t xml:space="preserve"> LTE technology or not, respect</w:t>
      </w:r>
      <w:r w:rsidR="00A84A72">
        <w:t>ively. S</w:t>
      </w:r>
      <w:r w:rsidR="007E77D2" w:rsidRPr="00D32FC4">
        <w:t xml:space="preserve">ignal strength and some other parameters </w:t>
      </w:r>
      <w:r w:rsidR="00D26804">
        <w:t>may vary</w:t>
      </w:r>
      <w:r w:rsidR="007E77D2" w:rsidRPr="00D32FC4">
        <w:t xml:space="preserve"> with network technology too</w:t>
      </w:r>
      <w:ins w:id="3485" w:author="tomasrodrigues@ua.pt" w:date="2017-08-03T17:45:00Z">
        <w:r w:rsidR="00DF060B">
          <w:t xml:space="preserve">. </w:t>
        </w:r>
      </w:ins>
      <w:del w:id="3486" w:author="tomasrodrigues@ua.pt" w:date="2017-08-03T17:45:00Z">
        <w:r w:rsidR="007E77D2" w:rsidRPr="00D32FC4" w:rsidDel="00DF060B">
          <w:delText xml:space="preserve">, </w:delText>
        </w:r>
        <w:r w:rsidR="00A84A72" w:rsidDel="00DF060B">
          <w:delText>i</w:delText>
        </w:r>
      </w:del>
      <w:ins w:id="3487" w:author="tomasrodrigues@ua.pt" w:date="2017-08-03T17:45:00Z">
        <w:r w:rsidR="00DF060B">
          <w:t>I</w:t>
        </w:r>
      </w:ins>
      <w:r w:rsidR="00A84A72">
        <w:t xml:space="preserve">n 2G </w:t>
      </w:r>
      <w:ins w:id="3488" w:author="tomasrodrigues@ua.pt" w:date="2017-08-03T17:45:00Z">
        <w:r w:rsidR="00DF060B">
          <w:t>the</w:t>
        </w:r>
        <w:r w:rsidR="00DF060B" w:rsidRPr="00D32FC4">
          <w:t xml:space="preserve"> RSSI</w:t>
        </w:r>
        <w:r w:rsidR="00DF060B" w:rsidDel="00DF060B">
          <w:t xml:space="preserve"> </w:t>
        </w:r>
        <w:r w:rsidR="00DF060B">
          <w:t xml:space="preserve">is </w:t>
        </w:r>
      </w:ins>
      <w:del w:id="3489" w:author="tomasrodrigues@ua.pt" w:date="2017-08-03T17:45:00Z">
        <w:r w:rsidR="00D26804" w:rsidDel="00DF060B">
          <w:delText xml:space="preserve">it’s </w:delText>
        </w:r>
      </w:del>
      <w:r w:rsidR="00D26804">
        <w:t>retrieved</w:t>
      </w:r>
      <w:del w:id="3490" w:author="tomasrodrigues@ua.pt" w:date="2017-08-03T17:45:00Z">
        <w:r w:rsidR="00D26804" w:rsidDel="00DF060B">
          <w:delText xml:space="preserve"> the</w:delText>
        </w:r>
        <w:r w:rsidR="007E77D2" w:rsidRPr="00D32FC4" w:rsidDel="00DF060B">
          <w:delText xml:space="preserve"> RSSI</w:delText>
        </w:r>
      </w:del>
      <w:ins w:id="3491" w:author="tomasrodrigues@ua.pt" w:date="2017-08-03T17:46:00Z">
        <w:r w:rsidR="00DF060B">
          <w:t xml:space="preserve"> and</w:t>
        </w:r>
      </w:ins>
      <w:del w:id="3492" w:author="tomasrodrigues@ua.pt" w:date="2017-08-03T17:46:00Z">
        <w:r w:rsidR="007E77D2" w:rsidRPr="00D32FC4" w:rsidDel="00DF060B">
          <w:delText>,</w:delText>
        </w:r>
      </w:del>
      <w:r w:rsidR="007E77D2" w:rsidRPr="00D32FC4">
        <w:t xml:space="preserve"> </w:t>
      </w:r>
      <w:r w:rsidR="00A84A72">
        <w:t>in 3G</w:t>
      </w:r>
      <w:r w:rsidR="00D26804">
        <w:t xml:space="preserve"> the</w:t>
      </w:r>
      <w:r w:rsidR="00A84A72">
        <w:t xml:space="preserve"> RSCP</w:t>
      </w:r>
      <w:ins w:id="3493" w:author="tomasrodrigues@ua.pt" w:date="2017-08-03T17:46:00Z">
        <w:r w:rsidR="00DF060B">
          <w:t>.</w:t>
        </w:r>
      </w:ins>
      <w:del w:id="3494" w:author="tomasrodrigues@ua.pt" w:date="2017-08-03T17:46:00Z">
        <w:r w:rsidR="00A84A72" w:rsidDel="00DF060B">
          <w:delText xml:space="preserve"> </w:delText>
        </w:r>
        <w:r w:rsidR="00D26804" w:rsidDel="00DF060B">
          <w:delText xml:space="preserve">and </w:delText>
        </w:r>
      </w:del>
      <w:ins w:id="3495" w:author="tomasrodrigues@ua.pt" w:date="2017-08-03T17:46:00Z">
        <w:r w:rsidR="00DF060B">
          <w:t xml:space="preserve"> The </w:t>
        </w:r>
      </w:ins>
      <w:r w:rsidR="00D26804">
        <w:t>RSRP</w:t>
      </w:r>
      <w:del w:id="3496" w:author="tomasrodrigues@ua.pt" w:date="2017-08-03T17:46:00Z">
        <w:r w:rsidR="00D26804" w:rsidDel="00DF060B">
          <w:delText>, and</w:delText>
        </w:r>
      </w:del>
      <w:ins w:id="3497" w:author="tomasrodrigues@ua.pt" w:date="2017-08-03T17:46:00Z">
        <w:r w:rsidR="00DF060B">
          <w:t>,</w:t>
        </w:r>
      </w:ins>
      <w:r w:rsidR="00D26804">
        <w:t xml:space="preserve"> the RSRQ and</w:t>
      </w:r>
      <w:r w:rsidR="007E77D2" w:rsidRPr="00D32FC4">
        <w:t xml:space="preserve"> CQI </w:t>
      </w:r>
      <w:del w:id="3498" w:author="tomasrodrigues@ua.pt" w:date="2017-08-03T17:46:00Z">
        <w:r w:rsidR="007E77D2" w:rsidRPr="00D32FC4" w:rsidDel="00DF060B">
          <w:delText xml:space="preserve">are </w:delText>
        </w:r>
      </w:del>
      <w:r w:rsidR="007E77D2" w:rsidRPr="00D32FC4">
        <w:t xml:space="preserve">only </w:t>
      </w:r>
      <w:del w:id="3499" w:author="tomasrodrigues@ua.pt" w:date="2017-08-03T17:46:00Z">
        <w:r w:rsidR="007E77D2" w:rsidRPr="00D32FC4" w:rsidDel="00DF060B">
          <w:delText>possible to retrieve</w:delText>
        </w:r>
      </w:del>
      <w:ins w:id="3500" w:author="tomasrodrigues@ua.pt" w:date="2017-08-03T17:46:00Z">
        <w:r w:rsidR="00DF060B">
          <w:t>make sence</w:t>
        </w:r>
      </w:ins>
      <w:r w:rsidR="007E77D2" w:rsidRPr="00D32FC4">
        <w:t xml:space="preserve"> in 4G</w:t>
      </w:r>
      <w:del w:id="3501" w:author="tomasrodrigues@ua.pt" w:date="2017-08-03T17:46:00Z">
        <w:r w:rsidR="007E77D2" w:rsidRPr="00D32FC4" w:rsidDel="00DF060B">
          <w:delText xml:space="preserve"> or LTE</w:delText>
        </w:r>
      </w:del>
      <w:r w:rsidR="007E77D2" w:rsidRPr="00D32FC4">
        <w:t>.</w:t>
      </w:r>
      <w:r w:rsidR="003162BE">
        <w:t xml:space="preserve"> All these parameters can be used to infer the QoS on the respective mobile network technology.</w:t>
      </w:r>
    </w:p>
    <w:p w14:paraId="4BDBB175" w14:textId="77777777" w:rsidR="002D0B78" w:rsidRDefault="00C509AB" w:rsidP="00FC2911">
      <w:r>
        <w:rPr>
          <w:noProof/>
        </w:rPr>
        <w:pict w14:anchorId="309164D9">
          <v:shape id="_x0000_s1309" type="#_x0000_t202" style="position:absolute;left:0;text-align:left;margin-left:39.4pt;margin-top:289.95pt;width:362.65pt;height:42.5pt;z-index:251677184" stroked="f">
            <v:textbox style="mso-next-textbox:#_x0000_s1309" inset="0,0,0,0">
              <w:txbxContent>
                <w:p w14:paraId="22513503" w14:textId="2960B212" w:rsidR="00786814" w:rsidRPr="00134D46" w:rsidRDefault="00786814" w:rsidP="002D0B78">
                  <w:pPr>
                    <w:pStyle w:val="Legenda"/>
                    <w:jc w:val="center"/>
                    <w:rPr>
                      <w:rFonts w:eastAsia="Times New Roman" w:cs="Times New Roman"/>
                      <w:noProof/>
                      <w:szCs w:val="20"/>
                      <w:lang w:val="en-US"/>
                    </w:rPr>
                  </w:pPr>
                  <w:bookmarkStart w:id="3502" w:name="_Toc489744303"/>
                  <w:r w:rsidRPr="00134D46">
                    <w:rPr>
                      <w:lang w:val="en-US"/>
                    </w:rPr>
                    <w:t xml:space="preserve">Figure </w:t>
                  </w:r>
                  <w:ins w:id="3503"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504"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505" w:author="tomasrodrigues@ua.pt" w:date="2017-08-30T16:03:00Z">
                    <w:r w:rsidR="00725F1B">
                      <w:rPr>
                        <w:noProof/>
                        <w:lang w:val="en-US"/>
                      </w:rPr>
                      <w:t>10</w:t>
                    </w:r>
                  </w:ins>
                  <w:ins w:id="3506" w:author="tomasrodrigues@ua.pt" w:date="2017-08-03T17:53:00Z">
                    <w:r>
                      <w:rPr>
                        <w:lang w:val="en-US"/>
                      </w:rPr>
                      <w:fldChar w:fldCharType="end"/>
                    </w:r>
                  </w:ins>
                  <w:del w:id="3507"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10</w:delText>
                    </w:r>
                    <w:r w:rsidDel="005A5DE0">
                      <w:rPr>
                        <w:lang w:val="en-US"/>
                      </w:rPr>
                      <w:fldChar w:fldCharType="end"/>
                    </w:r>
                  </w:del>
                  <w:r w:rsidRPr="00134D46">
                    <w:rPr>
                      <w:lang w:val="en-US"/>
                    </w:rPr>
                    <w:t xml:space="preserve"> - ArQoS Pocket UI: Radiologs history and entry details page</w:t>
                  </w:r>
                  <w:bookmarkEnd w:id="3502"/>
                </w:p>
              </w:txbxContent>
            </v:textbox>
            <w10:wrap type="topAndBottom"/>
          </v:shape>
        </w:pict>
      </w:r>
      <w:r w:rsidR="002D0B78">
        <w:rPr>
          <w:noProof/>
          <w:lang w:val="pt-PT"/>
        </w:rPr>
        <w:drawing>
          <wp:anchor distT="0" distB="0" distL="114300" distR="114300" simplePos="0" relativeHeight="251646976" behindDoc="0" locked="0" layoutInCell="1" allowOverlap="1" wp14:anchorId="58DB45BA" wp14:editId="20678AF6">
            <wp:simplePos x="0" y="0"/>
            <wp:positionH relativeFrom="column">
              <wp:posOffset>485140</wp:posOffset>
            </wp:positionH>
            <wp:positionV relativeFrom="paragraph">
              <wp:posOffset>984250</wp:posOffset>
            </wp:positionV>
            <wp:extent cx="1448435" cy="2550795"/>
            <wp:effectExtent l="19050" t="0" r="0" b="0"/>
            <wp:wrapTopAndBottom/>
            <wp:docPr id="18" name="Picture 17" descr="radiologs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s_history.png"/>
                    <pic:cNvPicPr/>
                  </pic:nvPicPr>
                  <pic:blipFill>
                    <a:blip r:embed="rId65" cstate="print"/>
                    <a:stretch>
                      <a:fillRect/>
                    </a:stretch>
                  </pic:blipFill>
                  <pic:spPr>
                    <a:xfrm>
                      <a:off x="0" y="0"/>
                      <a:ext cx="1448435" cy="2550795"/>
                    </a:xfrm>
                    <a:prstGeom prst="rect">
                      <a:avLst/>
                    </a:prstGeom>
                  </pic:spPr>
                </pic:pic>
              </a:graphicData>
            </a:graphic>
          </wp:anchor>
        </w:drawing>
      </w:r>
      <w:r w:rsidR="002D0B78">
        <w:rPr>
          <w:noProof/>
          <w:lang w:val="pt-PT"/>
        </w:rPr>
        <w:drawing>
          <wp:anchor distT="0" distB="0" distL="114300" distR="114300" simplePos="0" relativeHeight="251651072" behindDoc="0" locked="0" layoutInCell="1" allowOverlap="1" wp14:anchorId="27329BE7" wp14:editId="3F4ACEA4">
            <wp:simplePos x="0" y="0"/>
            <wp:positionH relativeFrom="column">
              <wp:posOffset>3657600</wp:posOffset>
            </wp:positionH>
            <wp:positionV relativeFrom="paragraph">
              <wp:posOffset>984250</wp:posOffset>
            </wp:positionV>
            <wp:extent cx="1448435" cy="2550795"/>
            <wp:effectExtent l="19050" t="0" r="0" b="0"/>
            <wp:wrapTopAndBottom/>
            <wp:docPr id="17" name="Picture 16" descr="radiolog_history_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_history_entry.png"/>
                    <pic:cNvPicPr/>
                  </pic:nvPicPr>
                  <pic:blipFill>
                    <a:blip r:embed="rId66" cstate="print"/>
                    <a:stretch>
                      <a:fillRect/>
                    </a:stretch>
                  </pic:blipFill>
                  <pic:spPr>
                    <a:xfrm>
                      <a:off x="0" y="0"/>
                      <a:ext cx="1448435" cy="2550795"/>
                    </a:xfrm>
                    <a:prstGeom prst="rect">
                      <a:avLst/>
                    </a:prstGeom>
                  </pic:spPr>
                </pic:pic>
              </a:graphicData>
            </a:graphic>
          </wp:anchor>
        </w:drawing>
      </w:r>
      <w:r w:rsidR="002D0B78">
        <w:rPr>
          <w:noProof/>
          <w:lang w:val="pt-PT"/>
        </w:rPr>
        <w:drawing>
          <wp:anchor distT="0" distB="0" distL="114300" distR="114300" simplePos="0" relativeHeight="251649024" behindDoc="0" locked="0" layoutInCell="1" allowOverlap="1" wp14:anchorId="4C0C76E0" wp14:editId="33E64A29">
            <wp:simplePos x="0" y="0"/>
            <wp:positionH relativeFrom="column">
              <wp:posOffset>2088515</wp:posOffset>
            </wp:positionH>
            <wp:positionV relativeFrom="paragraph">
              <wp:posOffset>984250</wp:posOffset>
            </wp:positionV>
            <wp:extent cx="1448435" cy="2550795"/>
            <wp:effectExtent l="19050" t="0" r="0" b="0"/>
            <wp:wrapTopAndBottom/>
            <wp:docPr id="20" name="Picture 19" descr="radiologs_hist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ologs_history_map.png"/>
                    <pic:cNvPicPr/>
                  </pic:nvPicPr>
                  <pic:blipFill>
                    <a:blip r:embed="rId67" cstate="print"/>
                    <a:stretch>
                      <a:fillRect/>
                    </a:stretch>
                  </pic:blipFill>
                  <pic:spPr>
                    <a:xfrm>
                      <a:off x="0" y="0"/>
                      <a:ext cx="1448435" cy="2550795"/>
                    </a:xfrm>
                    <a:prstGeom prst="rect">
                      <a:avLst/>
                    </a:prstGeom>
                  </pic:spPr>
                </pic:pic>
              </a:graphicData>
            </a:graphic>
          </wp:anchor>
        </w:drawing>
      </w:r>
      <w:r w:rsidR="002D0B78">
        <w:t xml:space="preserve">   </w:t>
      </w:r>
      <w:r w:rsidR="002D0B78" w:rsidRPr="00D32FC4">
        <w:t xml:space="preserve">Wi-Fi network information is </w:t>
      </w:r>
      <w:del w:id="3508" w:author="tomasrodrigues@ua.pt" w:date="2017-08-03T17:47:00Z">
        <w:r w:rsidR="002D0B78" w:rsidRPr="00D32FC4" w:rsidDel="00DF060B">
          <w:delText xml:space="preserve">being </w:delText>
        </w:r>
      </w:del>
      <w:r w:rsidR="002D0B78" w:rsidRPr="00D32FC4">
        <w:t>retrieved in</w:t>
      </w:r>
      <w:r w:rsidR="00AA630B">
        <w:t xml:space="preserve"> the</w:t>
      </w:r>
      <w:r w:rsidR="002D0B78" w:rsidRPr="00D32FC4">
        <w:t xml:space="preserve"> background too, but </w:t>
      </w:r>
      <w:del w:id="3509" w:author="tomasrodrigues@ua.pt" w:date="2017-08-03T17:47:00Z">
        <w:r w:rsidR="002D0B78" w:rsidRPr="00D32FC4" w:rsidDel="00DF060B">
          <w:delText xml:space="preserve">don’t </w:delText>
        </w:r>
      </w:del>
      <w:ins w:id="3510" w:author="tomasrodrigues@ua.pt" w:date="2017-08-03T17:47:00Z">
        <w:r w:rsidR="00DF060B">
          <w:t>does not</w:t>
        </w:r>
        <w:r w:rsidR="00DF060B" w:rsidRPr="00D32FC4">
          <w:t xml:space="preserve"> </w:t>
        </w:r>
      </w:ins>
      <w:r w:rsidR="002D0B78" w:rsidRPr="00D32FC4">
        <w:t>have y</w:t>
      </w:r>
      <w:r w:rsidR="00AA630B">
        <w:t>et a structure implemented</w:t>
      </w:r>
      <w:ins w:id="3511" w:author="tomasrodrigues@ua.pt" w:date="2017-08-03T17:47:00Z">
        <w:r w:rsidR="00DF060B">
          <w:t xml:space="preserve"> and</w:t>
        </w:r>
      </w:ins>
      <w:r w:rsidR="00AA630B">
        <w:t xml:space="preserve"> read</w:t>
      </w:r>
      <w:del w:id="3512" w:author="tomasrodrigues@ua.pt" w:date="2017-08-03T17:47:00Z">
        <w:r w:rsidR="00AA630B" w:rsidDel="00DF060B">
          <w:delText>il</w:delText>
        </w:r>
      </w:del>
      <w:r w:rsidR="00AA630B">
        <w:t>y</w:t>
      </w:r>
      <w:r w:rsidR="002D0B78" w:rsidRPr="00D32FC4">
        <w:t xml:space="preserve"> to </w:t>
      </w:r>
      <w:r w:rsidR="002D0B78">
        <w:t xml:space="preserve">be </w:t>
      </w:r>
      <w:r w:rsidR="002D0B78" w:rsidRPr="00D32FC4">
        <w:t>deliver</w:t>
      </w:r>
      <w:r w:rsidR="002D0B78">
        <w:t>ed</w:t>
      </w:r>
      <w:r w:rsidR="002D0B78" w:rsidRPr="00D32FC4">
        <w:t xml:space="preserve"> </w:t>
      </w:r>
      <w:commentRangeEnd w:id="3470"/>
      <w:r w:rsidR="00E30DAB">
        <w:rPr>
          <w:rStyle w:val="Refdecomentrio"/>
        </w:rPr>
        <w:commentReference w:id="3470"/>
      </w:r>
      <w:r w:rsidR="002D0B78" w:rsidRPr="00D32FC4">
        <w:t>to the management system. Nevertheless, both mobile and Wi-Fi information are being attached to all tasks in test’s history.</w:t>
      </w:r>
    </w:p>
    <w:p w14:paraId="4633B0FE" w14:textId="77777777" w:rsidR="007E77D2" w:rsidRPr="00D32FC4" w:rsidRDefault="007759EB" w:rsidP="00E81E7E">
      <w:pPr>
        <w:pStyle w:val="Cabealho4"/>
      </w:pPr>
      <w:bookmarkStart w:id="3513" w:name="_Toc491797513"/>
      <w:r w:rsidRPr="00D32FC4">
        <w:lastRenderedPageBreak/>
        <w:t>Settings</w:t>
      </w:r>
      <w:bookmarkEnd w:id="3513"/>
    </w:p>
    <w:p w14:paraId="4819DD42" w14:textId="77777777" w:rsidR="007759EB" w:rsidRPr="00D32FC4" w:rsidRDefault="00EA20C2" w:rsidP="007759EB">
      <w:r w:rsidRPr="00D32FC4">
        <w:t xml:space="preserve">   </w:t>
      </w:r>
      <w:r w:rsidR="00CD65A6" w:rsidRPr="00D32FC4">
        <w:t>The settings page</w:t>
      </w:r>
      <w:commentRangeStart w:id="3514"/>
      <w:r w:rsidR="00AD24F2">
        <w:t>, which</w:t>
      </w:r>
      <w:r w:rsidR="0065686F">
        <w:t xml:space="preserve"> </w:t>
      </w:r>
      <w:del w:id="3515" w:author="tomasrodrigues@ua.pt" w:date="2017-08-03T17:47:00Z">
        <w:r w:rsidR="0065686F" w:rsidDel="00DF060B">
          <w:delText xml:space="preserve">view </w:delText>
        </w:r>
      </w:del>
      <w:r w:rsidR="0065686F">
        <w:t xml:space="preserve">can be </w:t>
      </w:r>
      <w:del w:id="3516" w:author="tomasrodrigues@ua.pt" w:date="2017-08-03T17:47:00Z">
        <w:r w:rsidR="0065686F" w:rsidDel="00DF060B">
          <w:delText xml:space="preserve">seen </w:delText>
        </w:r>
      </w:del>
      <w:ins w:id="3517" w:author="tomasrodrigues@ua.pt" w:date="2017-08-03T17:47:00Z">
        <w:r w:rsidR="00DF060B">
          <w:t xml:space="preserve">viewed </w:t>
        </w:r>
      </w:ins>
      <w:r w:rsidR="0065686F">
        <w:t>in figure 4.11</w:t>
      </w:r>
      <w:r w:rsidR="00AD24F2">
        <w:t>,</w:t>
      </w:r>
      <w:r w:rsidR="00CD65A6" w:rsidRPr="00D32FC4">
        <w:t xml:space="preserve"> has relevant features that </w:t>
      </w:r>
      <w:r w:rsidR="00A84A72">
        <w:t xml:space="preserve">may </w:t>
      </w:r>
      <w:r w:rsidR="00CD65A6" w:rsidRPr="00D32FC4">
        <w:t>change the app</w:t>
      </w:r>
      <w:r w:rsidR="00A84A72">
        <w:t>lication</w:t>
      </w:r>
      <w:r w:rsidR="00CD65A6" w:rsidRPr="00D32FC4">
        <w:t xml:space="preserve"> behavior. As </w:t>
      </w:r>
      <w:r w:rsidR="00D26804">
        <w:t>was</w:t>
      </w:r>
      <w:r w:rsidR="00CD65A6" w:rsidRPr="00D32FC4">
        <w:t xml:space="preserve"> mentioned before</w:t>
      </w:r>
      <w:r w:rsidR="00A84A72">
        <w:t>,</w:t>
      </w:r>
      <w:r w:rsidR="00CD65A6" w:rsidRPr="00D32FC4">
        <w:t xml:space="preserve"> </w:t>
      </w:r>
      <w:r w:rsidR="009A5F6C" w:rsidRPr="00D32FC4">
        <w:t>a</w:t>
      </w:r>
      <w:r w:rsidR="00CD65A6" w:rsidRPr="00D32FC4">
        <w:t xml:space="preserve"> user can </w:t>
      </w:r>
      <w:r w:rsidR="003162BE">
        <w:t>record</w:t>
      </w:r>
      <w:r w:rsidR="00AD24F2">
        <w:t xml:space="preserve"> the</w:t>
      </w:r>
      <w:r w:rsidR="004F4EDF">
        <w:t xml:space="preserve"> </w:t>
      </w:r>
      <w:r w:rsidR="00CD65A6" w:rsidRPr="00D32FC4">
        <w:t>radiolog</w:t>
      </w:r>
      <w:r w:rsidR="003162BE">
        <w:t xml:space="preserve">s </w:t>
      </w:r>
      <w:r w:rsidR="00CD65A6" w:rsidRPr="00D32FC4">
        <w:t xml:space="preserve">and choose </w:t>
      </w:r>
      <w:r w:rsidR="003162BE">
        <w:t>the</w:t>
      </w:r>
      <w:r w:rsidR="00CD65A6" w:rsidRPr="00D32FC4">
        <w:t xml:space="preserve"> time interval </w:t>
      </w:r>
      <w:r w:rsidR="004F4EDF">
        <w:t>between</w:t>
      </w:r>
      <w:r w:rsidR="00CD65A6" w:rsidRPr="00D32FC4">
        <w:t xml:space="preserve"> </w:t>
      </w:r>
      <w:r w:rsidR="004F4EDF">
        <w:t>those</w:t>
      </w:r>
      <w:r w:rsidR="00CD65A6" w:rsidRPr="00D32FC4">
        <w:t xml:space="preserve"> </w:t>
      </w:r>
      <w:r w:rsidR="003162BE">
        <w:t>records</w:t>
      </w:r>
      <w:r w:rsidR="00CD65A6" w:rsidRPr="00D32FC4">
        <w:t>, has the</w:t>
      </w:r>
      <w:r w:rsidR="004F4EDF">
        <w:t xml:space="preserve"> possibility to set a homepage </w:t>
      </w:r>
      <w:r w:rsidR="00CD65A6" w:rsidRPr="00D32FC4">
        <w:t>and last</w:t>
      </w:r>
      <w:r w:rsidR="009A5F6C">
        <w:t>,</w:t>
      </w:r>
      <w:r w:rsidR="00CD65A6" w:rsidRPr="00D32FC4">
        <w:t xml:space="preserve"> but not least</w:t>
      </w:r>
      <w:r w:rsidR="009A5F6C">
        <w:t>,</w:t>
      </w:r>
      <w:r w:rsidR="00CD65A6" w:rsidRPr="00D32FC4">
        <w:t xml:space="preserve"> the possibility of changing the app language. There are three </w:t>
      </w:r>
      <w:ins w:id="3518" w:author="tomasrodrigues@ua.pt" w:date="2017-08-03T17:47:00Z">
        <w:r w:rsidR="00DF060B">
          <w:t xml:space="preserve">supported </w:t>
        </w:r>
      </w:ins>
      <w:r w:rsidR="00CD65A6" w:rsidRPr="00D32FC4">
        <w:t>languages</w:t>
      </w:r>
      <w:del w:id="3519" w:author="tomasrodrigues@ua.pt" w:date="2017-08-03T17:47:00Z">
        <w:r w:rsidR="00CD65A6" w:rsidRPr="00D32FC4" w:rsidDel="00DF060B">
          <w:delText xml:space="preserve"> </w:delText>
        </w:r>
        <w:r w:rsidR="009A5F6C" w:rsidRPr="00D32FC4" w:rsidDel="00DF060B">
          <w:delText>supported</w:delText>
        </w:r>
      </w:del>
      <w:r w:rsidR="00CD65A6" w:rsidRPr="00D32FC4">
        <w:t>: English, French and Portuguese.</w:t>
      </w:r>
      <w:r w:rsidR="004F4EDF">
        <w:t xml:space="preserve"> T</w:t>
      </w:r>
      <w:r w:rsidR="004F4EDF" w:rsidRPr="00D32FC4">
        <w:t xml:space="preserve">he </w:t>
      </w:r>
      <w:r w:rsidR="004F4EDF">
        <w:t>“T</w:t>
      </w:r>
      <w:r w:rsidR="004F4EDF" w:rsidRPr="00D32FC4">
        <w:t>ests execution settings</w:t>
      </w:r>
      <w:r w:rsidR="004F4EDF">
        <w:t>”</w:t>
      </w:r>
      <w:r w:rsidR="004F4EDF" w:rsidRPr="00D32FC4">
        <w:t xml:space="preserve"> are currently disable, since the app currently only has the possibility of automatically run tests triggered by date</w:t>
      </w:r>
      <w:r w:rsidR="004F4EDF">
        <w:t>.</w:t>
      </w:r>
    </w:p>
    <w:p w14:paraId="234A16C7" w14:textId="77777777" w:rsidR="007759EB" w:rsidRDefault="00C509AB" w:rsidP="005879BB">
      <w:r>
        <w:rPr>
          <w:noProof/>
          <w:lang w:val="pt-PT"/>
        </w:rPr>
        <w:pict w14:anchorId="584B029C">
          <v:shape id="Text Box 82" o:spid="_x0000_s1033" type="#_x0000_t202" style="position:absolute;left:0;text-align:left;margin-left:130.15pt;margin-top:256.1pt;width:181.7pt;height:20.25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" stroked="f">
            <v:textbox style="mso-next-textbox:#Text Box 82" inset="0,0,0,0">
              <w:txbxContent>
                <w:p w14:paraId="55F7BA40" w14:textId="2F14A339" w:rsidR="00786814" w:rsidRPr="00964107" w:rsidRDefault="00786814" w:rsidP="00EA20C2">
                  <w:pPr>
                    <w:pStyle w:val="Legenda"/>
                    <w:jc w:val="center"/>
                    <w:rPr>
                      <w:rFonts w:ascii="Arial" w:eastAsia="Times New Roman" w:hAnsi="Arial" w:cs="Times New Roman"/>
                      <w:noProof/>
                      <w:szCs w:val="20"/>
                      <w:lang w:val="en-US"/>
                    </w:rPr>
                  </w:pPr>
                  <w:bookmarkStart w:id="3520" w:name="_Toc489744304"/>
                  <w:r w:rsidRPr="00964107">
                    <w:rPr>
                      <w:lang w:val="en-US"/>
                    </w:rPr>
                    <w:t xml:space="preserve">Figure </w:t>
                  </w:r>
                  <w:ins w:id="3521"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522"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523" w:author="tomasrodrigues@ua.pt" w:date="2017-08-30T16:03:00Z">
                    <w:r w:rsidR="00725F1B">
                      <w:rPr>
                        <w:noProof/>
                        <w:lang w:val="en-US"/>
                      </w:rPr>
                      <w:t>11</w:t>
                    </w:r>
                  </w:ins>
                  <w:ins w:id="3524" w:author="tomasrodrigues@ua.pt" w:date="2017-08-03T17:53:00Z">
                    <w:r>
                      <w:rPr>
                        <w:lang w:val="en-US"/>
                      </w:rPr>
                      <w:fldChar w:fldCharType="end"/>
                    </w:r>
                  </w:ins>
                  <w:del w:id="3525"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11</w:delText>
                    </w:r>
                    <w:r w:rsidDel="005A5DE0">
                      <w:rPr>
                        <w:lang w:val="en-US"/>
                      </w:rPr>
                      <w:fldChar w:fldCharType="end"/>
                    </w:r>
                  </w:del>
                  <w:r w:rsidRPr="00964107">
                    <w:rPr>
                      <w:lang w:val="en-US"/>
                    </w:rPr>
                    <w:t xml:space="preserve"> - ArQoS Pocket UI: Settings page</w:t>
                  </w:r>
                  <w:bookmarkEnd w:id="3520"/>
                </w:p>
              </w:txbxContent>
            </v:textbox>
            <w10:wrap type="topAndBottom"/>
          </v:shape>
        </w:pict>
      </w:r>
      <w:r w:rsidR="006E5CC7">
        <w:rPr>
          <w:noProof/>
          <w:lang w:val="pt-PT"/>
        </w:rPr>
        <w:drawing>
          <wp:anchor distT="0" distB="0" distL="114300" distR="114300" simplePos="0" relativeHeight="251653120" behindDoc="0" locked="0" layoutInCell="1" allowOverlap="1" wp14:anchorId="6D0AA836" wp14:editId="24B7E5E8">
            <wp:simplePos x="0" y="0"/>
            <wp:positionH relativeFrom="column">
              <wp:posOffset>2214245</wp:posOffset>
            </wp:positionH>
            <wp:positionV relativeFrom="paragraph">
              <wp:posOffset>615315</wp:posOffset>
            </wp:positionV>
            <wp:extent cx="1384935" cy="2483485"/>
            <wp:effectExtent l="19050" t="0" r="5715" b="0"/>
            <wp:wrapTopAndBottom/>
            <wp:docPr id="26" name="Picture 25" desc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68" cstate="print"/>
                    <a:stretch>
                      <a:fillRect/>
                    </a:stretch>
                  </pic:blipFill>
                  <pic:spPr>
                    <a:xfrm>
                      <a:off x="0" y="0"/>
                      <a:ext cx="1384935" cy="2483485"/>
                    </a:xfrm>
                    <a:prstGeom prst="rect">
                      <a:avLst/>
                    </a:prstGeom>
                  </pic:spPr>
                </pic:pic>
              </a:graphicData>
            </a:graphic>
          </wp:anchor>
        </w:drawing>
      </w:r>
      <w:r w:rsidR="004F4EDF">
        <w:t xml:space="preserve">   The app also has an “A</w:t>
      </w:r>
      <w:r w:rsidR="00CD65A6" w:rsidRPr="00D32FC4">
        <w:t>bout” page</w:t>
      </w:r>
      <w:r w:rsidR="005879BB" w:rsidRPr="00D32FC4">
        <w:t xml:space="preserve"> explaining the </w:t>
      </w:r>
      <w:del w:id="3526" w:author="tomasrodrigues@ua.pt" w:date="2017-08-03T17:47:00Z">
        <w:r w:rsidR="005879BB" w:rsidRPr="00D32FC4" w:rsidDel="00DF060B">
          <w:delText xml:space="preserve">objectives </w:delText>
        </w:r>
      </w:del>
      <w:ins w:id="3527" w:author="tomasrodrigues@ua.pt" w:date="2017-08-03T17:47:00Z">
        <w:r w:rsidR="00DF060B">
          <w:t>purpose</w:t>
        </w:r>
        <w:r w:rsidR="00DF060B" w:rsidRPr="00D32FC4">
          <w:t xml:space="preserve"> </w:t>
        </w:r>
      </w:ins>
      <w:r w:rsidR="005879BB" w:rsidRPr="00D32FC4">
        <w:t xml:space="preserve">of the application </w:t>
      </w:r>
      <w:commentRangeEnd w:id="3514"/>
      <w:r w:rsidR="00E30DAB">
        <w:rPr>
          <w:rStyle w:val="Refdecomentrio"/>
        </w:rPr>
        <w:commentReference w:id="3514"/>
      </w:r>
      <w:r w:rsidR="005879BB" w:rsidRPr="00D32FC4">
        <w:t>and reserving all the copyrights associated to the last.</w:t>
      </w:r>
    </w:p>
    <w:p w14:paraId="6C58960D" w14:textId="77777777" w:rsidR="005E3289" w:rsidRDefault="005E3289" w:rsidP="007A22EC">
      <w:pPr>
        <w:ind w:left="0"/>
      </w:pPr>
    </w:p>
    <w:p w14:paraId="1D814EAF" w14:textId="77777777" w:rsidR="005E3289" w:rsidRDefault="005E3289" w:rsidP="005E3289">
      <w:pPr>
        <w:pStyle w:val="Cabealho3"/>
      </w:pPr>
      <w:bookmarkStart w:id="3528" w:name="_Toc491797514"/>
      <w:bookmarkStart w:id="3529" w:name="Ref4_3"/>
      <w:r>
        <w:t>Management System Connection</w:t>
      </w:r>
      <w:bookmarkEnd w:id="3528"/>
    </w:p>
    <w:bookmarkEnd w:id="3529"/>
    <w:p w14:paraId="04B46106" w14:textId="77777777" w:rsidR="005E3289" w:rsidRDefault="00486E4C" w:rsidP="000632A9">
      <w:pPr>
        <w:ind w:left="0"/>
      </w:pPr>
      <w:r>
        <w:t xml:space="preserve">   All the</w:t>
      </w:r>
      <w:r w:rsidR="000632A9">
        <w:t xml:space="preserve"> tests results</w:t>
      </w:r>
      <w:r>
        <w:t xml:space="preserve"> </w:t>
      </w:r>
      <w:r w:rsidR="000632A9">
        <w:t>register</w:t>
      </w:r>
      <w:r w:rsidR="00C532BA">
        <w:t>ed</w:t>
      </w:r>
      <w:r w:rsidR="000632A9">
        <w:t xml:space="preserve"> in every device running the application are sent to a management system that gathers all the data and analyze</w:t>
      </w:r>
      <w:r w:rsidR="00AA630B">
        <w:t>s</w:t>
      </w:r>
      <w:r w:rsidR="000632A9">
        <w:t xml:space="preserve"> it, producing views</w:t>
      </w:r>
      <w:r w:rsidR="00BB1FE4">
        <w:t>,</w:t>
      </w:r>
      <w:r w:rsidR="000632A9">
        <w:t xml:space="preserve"> helping </w:t>
      </w:r>
      <w:del w:id="3530" w:author="tomasrodrigues@ua.pt" w:date="2017-08-03T17:48:00Z">
        <w:r w:rsidR="000632A9" w:rsidDel="00DF060B">
          <w:delText xml:space="preserve">to </w:delText>
        </w:r>
      </w:del>
      <w:ins w:id="3531" w:author="tomasrodrigues@ua.pt" w:date="2017-08-03T17:48:00Z">
        <w:r w:rsidR="00DF060B">
          <w:t xml:space="preserve">with </w:t>
        </w:r>
      </w:ins>
      <w:r w:rsidR="000632A9">
        <w:t>troubleshoot</w:t>
      </w:r>
      <w:ins w:id="3532" w:author="tomasrodrigues@ua.pt" w:date="2017-08-03T17:48:00Z">
        <w:r w:rsidR="00DF060B">
          <w:t>ing</w:t>
        </w:r>
      </w:ins>
      <w:r w:rsidR="000632A9">
        <w:t xml:space="preserve"> </w:t>
      </w:r>
      <w:del w:id="3533" w:author="tomasrodrigues@ua.pt" w:date="2017-08-03T17:48:00Z">
        <w:r w:rsidR="000632A9" w:rsidDel="00DF060B">
          <w:delText xml:space="preserve">operations </w:delText>
        </w:r>
      </w:del>
      <w:r w:rsidR="000632A9">
        <w:t xml:space="preserve">and facilitating the production of </w:t>
      </w:r>
      <w:del w:id="3534" w:author="tomasrodrigues@ua.pt" w:date="2017-08-03T17:48:00Z">
        <w:r w:rsidR="000632A9" w:rsidDel="00DF060B">
          <w:delText xml:space="preserve">network </w:delText>
        </w:r>
      </w:del>
      <w:ins w:id="3535" w:author="tomasrodrigues@ua.pt" w:date="2017-08-03T17:48:00Z">
        <w:r w:rsidR="00DF060B">
          <w:t xml:space="preserve">performance </w:t>
        </w:r>
      </w:ins>
      <w:r w:rsidR="000632A9">
        <w:t xml:space="preserve">reports. </w:t>
      </w:r>
      <w:r>
        <w:t xml:space="preserve">These tests, as already said, may have multiple tasks, which have attached information about the WiFi and mobile networks, taken at the moment that the test started. </w:t>
      </w:r>
      <w:r w:rsidR="000632A9">
        <w:t xml:space="preserve">Furthermore, it is also possible to </w:t>
      </w:r>
      <w:r w:rsidR="00C532BA">
        <w:t>manage all ArQoS probe</w:t>
      </w:r>
      <w:r w:rsidR="00BB1FE4">
        <w:t>s</w:t>
      </w:r>
      <w:r w:rsidR="00C532BA">
        <w:t xml:space="preserve"> and configure </w:t>
      </w:r>
      <w:r w:rsidR="000632A9">
        <w:t>schedul</w:t>
      </w:r>
      <w:r w:rsidR="00C532BA">
        <w:t>ed</w:t>
      </w:r>
      <w:r w:rsidR="000632A9">
        <w:t xml:space="preserve"> tests</w:t>
      </w:r>
      <w:r w:rsidR="00C532BA">
        <w:t xml:space="preserve"> through this backend system.</w:t>
      </w:r>
      <w:r>
        <w:t xml:space="preserve"> </w:t>
      </w:r>
    </w:p>
    <w:p w14:paraId="16FAE7AB" w14:textId="77777777" w:rsidR="00E7404C" w:rsidDel="00DF060B" w:rsidRDefault="000632A9" w:rsidP="006F6042">
      <w:pPr>
        <w:ind w:left="0"/>
        <w:rPr>
          <w:del w:id="3536" w:author="tomasrodrigues@ua.pt" w:date="2017-08-03T17:49:00Z"/>
        </w:rPr>
      </w:pPr>
      <w:r>
        <w:lastRenderedPageBreak/>
        <w:t xml:space="preserve">   The connection between </w:t>
      </w:r>
      <w:r w:rsidR="00826E67">
        <w:t xml:space="preserve">the application and the management system is supposed to be automatic, but </w:t>
      </w:r>
      <w:r w:rsidR="00C532BA">
        <w:t>without a rooted phone</w:t>
      </w:r>
      <w:r w:rsidR="00AA630B">
        <w:t>,</w:t>
      </w:r>
      <w:r w:rsidR="00C532BA">
        <w:t xml:space="preserve"> </w:t>
      </w:r>
      <w:r w:rsidR="00486E4C">
        <w:t xml:space="preserve">it is not possible </w:t>
      </w:r>
      <w:r w:rsidR="00C532BA">
        <w:t xml:space="preserve">to </w:t>
      </w:r>
      <w:r w:rsidR="00486E4C">
        <w:t xml:space="preserve">programmatically </w:t>
      </w:r>
      <w:r w:rsidR="00C532BA">
        <w:t xml:space="preserve">change the default associated APN. Therefore, </w:t>
      </w:r>
      <w:r w:rsidR="00826E67">
        <w:t>for this initial phase</w:t>
      </w:r>
      <w:r w:rsidR="00486E4C">
        <w:t>,</w:t>
      </w:r>
      <w:r w:rsidR="00826E67">
        <w:t xml:space="preserve"> a </w:t>
      </w:r>
      <w:commentRangeStart w:id="3537"/>
      <w:r w:rsidR="00826E67">
        <w:t xml:space="preserve">slider in the “Connection to the Management System” group of </w:t>
      </w:r>
      <w:r w:rsidR="00826E67" w:rsidRPr="00826E67">
        <w:rPr>
          <w:i/>
        </w:rPr>
        <w:t>Settings</w:t>
      </w:r>
      <w:r w:rsidR="00826E67">
        <w:rPr>
          <w:i/>
        </w:rPr>
        <w:t xml:space="preserve"> </w:t>
      </w:r>
      <w:r w:rsidR="00826E67">
        <w:t>page</w:t>
      </w:r>
      <w:r w:rsidR="00826E67">
        <w:rPr>
          <w:i/>
        </w:rPr>
        <w:t xml:space="preserve"> </w:t>
      </w:r>
      <w:r w:rsidR="00486E4C">
        <w:t>was created</w:t>
      </w:r>
      <w:r w:rsidR="00E7404C">
        <w:t>.</w:t>
      </w:r>
      <w:r w:rsidR="00486E4C">
        <w:t xml:space="preserve"> </w:t>
      </w:r>
      <w:r w:rsidR="00E7404C">
        <w:t>The user</w:t>
      </w:r>
      <w:r w:rsidR="00826E67">
        <w:t xml:space="preserve"> must d</w:t>
      </w:r>
      <w:r w:rsidR="00BB1FE4">
        <w:t>rag</w:t>
      </w:r>
      <w:r w:rsidR="00E7404C">
        <w:t xml:space="preserve"> this slider</w:t>
      </w:r>
      <w:r w:rsidR="00BB1FE4">
        <w:t xml:space="preserve"> to initiate the connection with </w:t>
      </w:r>
      <w:r w:rsidR="00826E67">
        <w:t xml:space="preserve">a </w:t>
      </w:r>
      <w:r w:rsidR="0041663F">
        <w:t>management</w:t>
      </w:r>
      <w:ins w:id="3538" w:author="tomasrodrigues@ua.pt" w:date="2017-08-03T17:49:00Z">
        <w:r w:rsidR="00DF060B">
          <w:t>.</w:t>
        </w:r>
      </w:ins>
      <w:del w:id="3539" w:author="tomasrodrigues@ua.pt" w:date="2017-08-03T17:49:00Z">
        <w:r w:rsidR="0041663F" w:rsidDel="00DF060B">
          <w:delText xml:space="preserve"> system </w:delText>
        </w:r>
        <w:r w:rsidR="00826E67" w:rsidDel="00DF060B">
          <w:delText>simulator</w:delText>
        </w:r>
        <w:r w:rsidR="00E7404C" w:rsidDel="00DF060B">
          <w:delText>, created by the management system team in order</w:delText>
        </w:r>
        <w:r w:rsidR="00826E67" w:rsidDel="00DF060B">
          <w:delText xml:space="preserve"> to test all the answers and requests </w:delText>
        </w:r>
        <w:r w:rsidR="0041663F" w:rsidDel="00DF060B">
          <w:delText xml:space="preserve">made by both sides. With this </w:delText>
        </w:r>
        <w:r w:rsidR="00C532BA" w:rsidDel="00DF060B">
          <w:delText>setup,</w:delText>
        </w:r>
        <w:r w:rsidR="0041663F" w:rsidDel="00DF060B">
          <w:delText xml:space="preserve"> it</w:delText>
        </w:r>
        <w:r w:rsidR="00C532BA" w:rsidDel="00DF060B">
          <w:delText>’s</w:delText>
        </w:r>
        <w:r w:rsidR="0041663F" w:rsidDel="00DF060B">
          <w:delText xml:space="preserve"> possible to confirm that all JSON content is well structured and if it’s following the </w:delText>
        </w:r>
        <w:r w:rsidR="00C532BA" w:rsidDel="00DF060B">
          <w:delText xml:space="preserve">documentation </w:delText>
        </w:r>
        <w:r w:rsidR="00BB1FE4" w:rsidDel="00DF060B">
          <w:delText>previously defined</w:delText>
        </w:r>
        <w:r w:rsidR="0041663F" w:rsidDel="00DF060B">
          <w:delText>.</w:delText>
        </w:r>
        <w:r w:rsidR="00E7404C" w:rsidDel="00DF060B">
          <w:delText xml:space="preserve"> </w:delText>
        </w:r>
      </w:del>
    </w:p>
    <w:p w14:paraId="32963F59" w14:textId="77777777" w:rsidR="000632A9" w:rsidRPr="00AF6935" w:rsidRDefault="00E7404C" w:rsidP="00E30DAB">
      <w:pPr>
        <w:ind w:left="0"/>
        <w:rPr>
          <w:rFonts w:asciiTheme="majorHAnsi" w:hAnsiTheme="majorHAnsi"/>
          <w:i/>
        </w:rPr>
      </w:pPr>
      <w:del w:id="3540" w:author="tomasrodrigues@ua.pt" w:date="2017-08-03T17:49:00Z">
        <w:r w:rsidDel="00DF060B">
          <w:delText xml:space="preserve">   Briefly, this simulator has a REST interface and simulates the requests, notifications and error messages, as if it w</w:delText>
        </w:r>
        <w:r w:rsidR="00AF6935" w:rsidDel="00DF060B">
          <w:delText>as</w:delText>
        </w:r>
        <w:r w:rsidDel="00DF060B">
          <w:delText xml:space="preserve"> the real management system communicating. It is also possible to test the communication with the pocket probes</w:delText>
        </w:r>
        <w:r w:rsidR="00AF6935" w:rsidDel="00DF060B">
          <w:delText>,</w:delText>
        </w:r>
        <w:r w:rsidDel="00DF060B">
          <w:delText xml:space="preserve"> using</w:delText>
        </w:r>
        <w:r w:rsidR="00AF6935" w:rsidDel="00DF060B">
          <w:delText xml:space="preserve"> REST Clients running as applications inside the browser like </w:delText>
        </w:r>
        <w:r w:rsidR="00AF6935" w:rsidDel="00DF060B">
          <w:rPr>
            <w:rFonts w:asciiTheme="majorHAnsi" w:hAnsiTheme="majorHAnsi"/>
            <w:i/>
          </w:rPr>
          <w:delText>Postman</w:delText>
        </w:r>
        <w:r w:rsidR="00AF6935" w:rsidDel="00DF060B">
          <w:delText xml:space="preserve"> </w:delText>
        </w:r>
        <w:r w:rsidR="00AF6935" w:rsidRPr="00AF6935" w:rsidDel="00DF060B">
          <w:delText>or</w:delText>
        </w:r>
        <w:r w:rsidR="00AF6935" w:rsidDel="00DF060B">
          <w:delText xml:space="preserve"> </w:delText>
        </w:r>
        <w:r w:rsidR="00AF6935" w:rsidDel="00DF060B">
          <w:rPr>
            <w:rFonts w:asciiTheme="majorHAnsi" w:hAnsiTheme="majorHAnsi"/>
            <w:i/>
          </w:rPr>
          <w:delText>RESTClient.</w:delText>
        </w:r>
      </w:del>
      <w:commentRangeEnd w:id="3537"/>
      <w:r w:rsidR="00E30DAB">
        <w:rPr>
          <w:rStyle w:val="Refdecomentrio"/>
        </w:rPr>
        <w:commentReference w:id="3537"/>
      </w:r>
    </w:p>
    <w:p w14:paraId="490903F6" w14:textId="77777777" w:rsidR="00AF6935" w:rsidRPr="00134D46" w:rsidRDefault="000632A9" w:rsidP="00AF6935">
      <w:pPr>
        <w:spacing w:after="0"/>
        <w:textAlignment w:val="baseline"/>
        <w:rPr>
          <w:rStyle w:val="nfaseDiscreta"/>
        </w:rPr>
      </w:pPr>
      <w:r>
        <w:t xml:space="preserve">   In the ArQoS pocket solution</w:t>
      </w:r>
      <w:r w:rsidR="009B3230">
        <w:t>,</w:t>
      </w:r>
      <w:r w:rsidR="0062133B">
        <w:t xml:space="preserve"> the probe discovery starts with a</w:t>
      </w:r>
      <w:r w:rsidR="00182105">
        <w:t>n</w:t>
      </w:r>
      <w:r w:rsidR="0062133B">
        <w:t xml:space="preserve"> </w:t>
      </w:r>
      <w:r w:rsidR="0062133B" w:rsidRPr="00120365">
        <w:rPr>
          <w:rStyle w:val="nfaseDiscreta"/>
        </w:rPr>
        <w:t>HTTP POST</w:t>
      </w:r>
      <w:r w:rsidR="00AF6935">
        <w:t xml:space="preserve"> internally called </w:t>
      </w:r>
      <w:r w:rsidR="00AF6935" w:rsidRPr="00AF6935">
        <w:rPr>
          <w:rFonts w:asciiTheme="majorHAnsi" w:hAnsiTheme="majorHAnsi"/>
          <w:i/>
        </w:rPr>
        <w:t>“</w:t>
      </w:r>
      <w:r w:rsidR="00AF6935">
        <w:rPr>
          <w:rFonts w:asciiTheme="majorHAnsi" w:hAnsiTheme="majorHAnsi"/>
          <w:i/>
        </w:rPr>
        <w:t>autodiscovery-process</w:t>
      </w:r>
      <w:r w:rsidR="00AF6935" w:rsidRPr="00AF6935">
        <w:rPr>
          <w:rFonts w:asciiTheme="majorHAnsi" w:hAnsiTheme="majorHAnsi"/>
          <w:i/>
        </w:rPr>
        <w:t>”</w:t>
      </w:r>
      <w:r w:rsidR="0062133B">
        <w:t xml:space="preserve"> </w:t>
      </w:r>
      <w:r w:rsidR="009B3230">
        <w:t>to</w:t>
      </w:r>
      <w:r w:rsidR="0062133B">
        <w:t xml:space="preserve"> the endpoint</w:t>
      </w:r>
      <w:r w:rsidR="00AF6935">
        <w:t xml:space="preserve"> </w:t>
      </w:r>
      <w:r w:rsidR="00AF6935" w:rsidRPr="00AF6935">
        <w:rPr>
          <w:rStyle w:val="nfaseDiscreta"/>
        </w:rPr>
        <w:t>“</w:t>
      </w:r>
      <w:r w:rsidR="00AF6935" w:rsidRPr="00134D46">
        <w:rPr>
          <w:rStyle w:val="nfaseDiscreta"/>
        </w:rPr>
        <w:t>http://&lt;addr&gt;/southboundInterface/probe-announce?act</w:t>
      </w:r>
    </w:p>
    <w:p w14:paraId="79E9CAE8" w14:textId="5BDD2A69" w:rsidR="00AF6935" w:rsidRDefault="00AF6935" w:rsidP="00AF6935">
      <w:pPr>
        <w:spacing w:after="0"/>
        <w:textAlignment w:val="baseline"/>
      </w:pPr>
      <w:r w:rsidRPr="00134D46">
        <w:rPr>
          <w:rStyle w:val="nfaseDiscreta"/>
        </w:rPr>
        <w:t>ion=autodiscovery-process</w:t>
      </w:r>
      <w:r w:rsidRPr="00AF6935">
        <w:rPr>
          <w:rStyle w:val="nfaseDiscreta"/>
        </w:rPr>
        <w:t>”,</w:t>
      </w:r>
      <w:r w:rsidR="0062133B">
        <w:t xml:space="preserve"> </w:t>
      </w:r>
      <w:ins w:id="3541" w:author="tomasrodrigues@ua.pt" w:date="2017-08-29T17:45:00Z">
        <w:r w:rsidR="00671175">
          <w:t xml:space="preserve">wherein the </w:t>
        </w:r>
        <w:r w:rsidR="00671175">
          <w:rPr>
            <w:rStyle w:val="nfaseDiscreta"/>
          </w:rPr>
          <w:t>&lt;addr&gt;</w:t>
        </w:r>
        <w:r w:rsidR="00671175">
          <w:t xml:space="preserve"> is the management system address, </w:t>
        </w:r>
      </w:ins>
      <w:r w:rsidR="0062133B">
        <w:t>with the</w:t>
      </w:r>
      <w:r w:rsidR="00192670">
        <w:t xml:space="preserve"> equipment type, serial number</w:t>
      </w:r>
      <w:del w:id="3542" w:author="tomasrodrigues@ua.pt" w:date="2017-08-03T17:49:00Z">
        <w:r w:rsidR="00192670" w:rsidDel="00DF060B">
          <w:delText xml:space="preserve">, MAC </w:delText>
        </w:r>
      </w:del>
      <w:ins w:id="3543" w:author="tomasrodrigues@ua.pt" w:date="2017-08-03T17:49:00Z">
        <w:r w:rsidR="00DF060B">
          <w:t xml:space="preserve">, </w:t>
        </w:r>
      </w:ins>
      <w:del w:id="3544" w:author="tomasrodrigues@ua.pt" w:date="2017-08-03T17:49:00Z">
        <w:r w:rsidR="00192670" w:rsidDel="00DF060B">
          <w:delText>(</w:delText>
        </w:r>
      </w:del>
      <w:r w:rsidR="00192670">
        <w:t>IMEI</w:t>
      </w:r>
      <w:del w:id="3545" w:author="tomasrodrigues@ua.pt" w:date="2017-08-03T17:49:00Z">
        <w:r w:rsidR="00192670" w:rsidDel="00DF060B">
          <w:delText>)</w:delText>
        </w:r>
      </w:del>
      <w:r w:rsidR="00192670">
        <w:t xml:space="preserve">, IP address and timestamp. This way </w:t>
      </w:r>
      <w:r>
        <w:t>the management system</w:t>
      </w:r>
      <w:r w:rsidR="00192670">
        <w:t xml:space="preserve"> knows </w:t>
      </w:r>
      <w:r w:rsidR="009B3230">
        <w:t xml:space="preserve">to who </w:t>
      </w:r>
      <w:del w:id="3546" w:author="tomasrodrigues@ua.pt" w:date="2017-08-03T17:49:00Z">
        <w:r w:rsidR="009B3230" w:rsidDel="00DF060B">
          <w:delText xml:space="preserve">he </w:delText>
        </w:r>
      </w:del>
      <w:ins w:id="3547" w:author="tomasrodrigues@ua.pt" w:date="2017-08-03T17:49:00Z">
        <w:r w:rsidR="00DF060B">
          <w:t xml:space="preserve">it </w:t>
        </w:r>
      </w:ins>
      <w:r w:rsidR="009B3230">
        <w:t xml:space="preserve">is talking to. After </w:t>
      </w:r>
      <w:r w:rsidR="00192670">
        <w:t xml:space="preserve">validating the IMEI and IP address </w:t>
      </w:r>
      <w:r w:rsidR="009B3230">
        <w:t xml:space="preserve">it sends </w:t>
      </w:r>
      <w:r w:rsidR="00192670">
        <w:t>a response to the probe’s endpoint based on its IP</w:t>
      </w:r>
      <w:r>
        <w:t xml:space="preserve"> address</w:t>
      </w:r>
      <w:r w:rsidR="00192670">
        <w:t xml:space="preserve">. </w:t>
      </w:r>
      <w:r w:rsidR="009B3230">
        <w:t>Then</w:t>
      </w:r>
      <w:r w:rsidR="00182105">
        <w:t xml:space="preserve"> periodic </w:t>
      </w:r>
      <w:r w:rsidR="00182105" w:rsidRPr="00E56C87">
        <w:rPr>
          <w:rStyle w:val="nfaseDiscreta"/>
        </w:rPr>
        <w:t>keep-</w:t>
      </w:r>
      <w:r w:rsidR="00192670" w:rsidRPr="00E56C87">
        <w:rPr>
          <w:rStyle w:val="nfaseDiscreta"/>
        </w:rPr>
        <w:t>alive</w:t>
      </w:r>
      <w:r w:rsidR="00192670">
        <w:t xml:space="preserve"> messages </w:t>
      </w:r>
      <w:r w:rsidR="009B3230">
        <w:t>are</w:t>
      </w:r>
      <w:r w:rsidR="00192670">
        <w:t xml:space="preserve"> exchanged between the probe and the management system.</w:t>
      </w:r>
    </w:p>
    <w:p w14:paraId="191A1E9E" w14:textId="04A3AF9A" w:rsidR="00C72BE3" w:rsidRDefault="00AF6935" w:rsidP="00AF6935">
      <w:pPr>
        <w:spacing w:after="0"/>
        <w:textAlignment w:val="baseline"/>
      </w:pPr>
      <w:r>
        <w:t xml:space="preserve">   W</w:t>
      </w:r>
      <w:r w:rsidR="00E56C87">
        <w:t>hen the probe</w:t>
      </w:r>
      <w:r w:rsidR="00192670">
        <w:t xml:space="preserve"> IP address change, for example, when</w:t>
      </w:r>
      <w:r>
        <w:t xml:space="preserve"> the</w:t>
      </w:r>
      <w:r w:rsidR="00457B79">
        <w:t xml:space="preserve"> 4G connection drop to 3</w:t>
      </w:r>
      <w:r w:rsidR="00192670">
        <w:t>G</w:t>
      </w:r>
      <w:r w:rsidR="00457B79">
        <w:t>,</w:t>
      </w:r>
      <w:r w:rsidR="00192670">
        <w:t xml:space="preserve"> because of coverage issues</w:t>
      </w:r>
      <w:r>
        <w:t>,</w:t>
      </w:r>
      <w:r w:rsidR="00457B79">
        <w:t xml:space="preserve"> for example,</w:t>
      </w:r>
      <w:r w:rsidR="00192670">
        <w:t xml:space="preserve"> there’s also an “</w:t>
      </w:r>
      <w:r w:rsidR="00192670" w:rsidRPr="00192670">
        <w:t>IP update</w:t>
      </w:r>
      <w:r w:rsidR="00192670">
        <w:t xml:space="preserve">” message similar to the </w:t>
      </w:r>
      <w:r w:rsidR="00192670" w:rsidRPr="00120365">
        <w:rPr>
          <w:rStyle w:val="nfaseDiscreta"/>
        </w:rPr>
        <w:t>auto discovery</w:t>
      </w:r>
      <w:r w:rsidR="00192670">
        <w:t xml:space="preserve"> message</w:t>
      </w:r>
      <w:r w:rsidR="0000611E">
        <w:t>, but with the old and new probe’s IP address</w:t>
      </w:r>
      <w:r w:rsidR="00E56C87">
        <w:t>,</w:t>
      </w:r>
      <w:r>
        <w:t xml:space="preserve"> on </w:t>
      </w:r>
      <w:r w:rsidR="00120365">
        <w:t>the message’s bod</w:t>
      </w:r>
      <w:ins w:id="3548" w:author="tomasrodrigues@ua.pt" w:date="2017-08-03T17:50:00Z">
        <w:r w:rsidR="00DF060B">
          <w:t>y</w:t>
        </w:r>
      </w:ins>
      <w:del w:id="3549" w:author="tomasrodrigues@ua.pt" w:date="2017-08-03T17:50:00Z">
        <w:r w:rsidR="00120365" w:rsidDel="00DF060B">
          <w:delText>y</w:delText>
        </w:r>
        <w:r w:rsidR="00457B79" w:rsidDel="00DF060B">
          <w:delText>,</w:delText>
        </w:r>
        <w:r w:rsidR="0000611E" w:rsidDel="00DF060B">
          <w:delText xml:space="preserve"> in addition</w:delText>
        </w:r>
      </w:del>
      <w:r w:rsidR="0000611E">
        <w:t>.</w:t>
      </w:r>
      <w:r w:rsidR="00120365">
        <w:t xml:space="preserve"> It is important that both </w:t>
      </w:r>
      <w:r w:rsidR="00C04933">
        <w:t xml:space="preserve">the </w:t>
      </w:r>
      <w:ins w:id="3550" w:author="tomasrodrigues@ua.pt" w:date="2017-08-29T17:46:00Z">
        <w:r w:rsidR="00671175">
          <w:t xml:space="preserve">management system </w:t>
        </w:r>
      </w:ins>
      <w:r w:rsidR="00120365">
        <w:t>endpoint and the pocket are reachable</w:t>
      </w:r>
      <w:ins w:id="3551" w:author="tomasrodrigues@ua.pt" w:date="2017-08-03T17:50:00Z">
        <w:r w:rsidR="00DF060B">
          <w:t>.</w:t>
        </w:r>
      </w:ins>
      <w:del w:id="3552" w:author="tomasrodrigues@ua.pt" w:date="2017-08-03T17:50:00Z">
        <w:r w:rsidR="00120365" w:rsidDel="00DF060B">
          <w:delText>, in other words,</w:delText>
        </w:r>
      </w:del>
      <w:ins w:id="3553" w:author="tomasrodrigues@ua.pt" w:date="2017-08-03T17:50:00Z">
        <w:r w:rsidR="00DF060B">
          <w:t xml:space="preserve"> For example,</w:t>
        </w:r>
      </w:ins>
      <w:r w:rsidR="00120365">
        <w:t xml:space="preserve"> if the pocket connects to a </w:t>
      </w:r>
      <w:del w:id="3554" w:author="tomasrodrigues@ua.pt" w:date="2017-08-03T17:50:00Z">
        <w:r w:rsidR="00120365" w:rsidDel="00DF060B">
          <w:delText xml:space="preserve">different </w:delText>
        </w:r>
      </w:del>
      <w:r w:rsidR="00120365">
        <w:t>Wi-Fi network,</w:t>
      </w:r>
      <w:ins w:id="3555" w:author="tomasrodrigues@ua.pt" w:date="2017-08-03T17:50:00Z">
        <w:r w:rsidR="00DF060B">
          <w:t xml:space="preserve"> </w:t>
        </w:r>
      </w:ins>
      <w:del w:id="3556" w:author="tomasrodrigues@ua.pt" w:date="2017-08-03T17:50:00Z">
        <w:r w:rsidR="00120365" w:rsidDel="00DF060B">
          <w:delText xml:space="preserve"> for example, </w:delText>
        </w:r>
      </w:del>
      <w:r w:rsidR="00C04933">
        <w:t xml:space="preserve">using Network Address Translation (NAT) the communication from the pocket to the </w:t>
      </w:r>
      <w:del w:id="3557" w:author="tomasrodrigues@ua.pt" w:date="2017-08-29T17:47:00Z">
        <w:r w:rsidR="00C04933" w:rsidDel="00671175">
          <w:delText xml:space="preserve">endpoint </w:delText>
        </w:r>
      </w:del>
      <w:ins w:id="3558" w:author="tomasrodrigues@ua.pt" w:date="2017-08-29T17:47:00Z">
        <w:r w:rsidR="00671175">
          <w:t xml:space="preserve">management system </w:t>
        </w:r>
      </w:ins>
      <w:r w:rsidR="00C04933">
        <w:t xml:space="preserve">and vice-versa directly will not be possible due to the IP address translation mechanisms. </w:t>
      </w:r>
      <w:r w:rsidR="00457B79">
        <w:t>O</w:t>
      </w:r>
      <w:r w:rsidR="00E56C87">
        <w:t>n pocket</w:t>
      </w:r>
      <w:r w:rsidR="00457B79">
        <w:t>,</w:t>
      </w:r>
      <w:r w:rsidR="00E56C87">
        <w:t xml:space="preserve"> </w:t>
      </w:r>
      <w:r w:rsidR="00C04933">
        <w:t xml:space="preserve">the packets are being sent and received through the port 8080, therefore, this port must be open </w:t>
      </w:r>
      <w:r w:rsidR="00457B79">
        <w:t>i</w:t>
      </w:r>
      <w:r w:rsidR="00E56C87">
        <w:t>n</w:t>
      </w:r>
      <w:r w:rsidR="00C04933">
        <w:t xml:space="preserve"> </w:t>
      </w:r>
      <w:r w:rsidR="00457B79">
        <w:t xml:space="preserve">the </w:t>
      </w:r>
      <w:r w:rsidR="00C04933">
        <w:t>network firewall.</w:t>
      </w:r>
    </w:p>
    <w:p w14:paraId="1A156273" w14:textId="77777777" w:rsidR="00F65D25" w:rsidRDefault="00F65D25" w:rsidP="00F65D25">
      <w:pPr>
        <w:rPr>
          <w:ins w:id="3559" w:author="tomasrodrigues@ua.pt" w:date="2017-08-03T17:53:00Z"/>
          <w:rStyle w:val="nfaseDiscreta"/>
          <w:rFonts w:asciiTheme="minorHAnsi" w:hAnsiTheme="minorHAnsi"/>
          <w:i w:val="0"/>
        </w:rPr>
      </w:pPr>
      <w:r>
        <w:t xml:space="preserve">   The mana</w:t>
      </w:r>
      <w:r w:rsidR="00AA630B">
        <w:t>gement system answers to all the</w:t>
      </w:r>
      <w:r>
        <w:t>s</w:t>
      </w:r>
      <w:r w:rsidR="00AA630B">
        <w:t>e</w:t>
      </w:r>
      <w:r>
        <w:t xml:space="preserve"> messages with HTTP responses: 200 OK when the </w:t>
      </w:r>
      <w:r w:rsidRPr="00F65D25">
        <w:rPr>
          <w:rStyle w:val="nfaseDiscreta"/>
        </w:rPr>
        <w:t>POST</w:t>
      </w:r>
      <w:r w:rsidRPr="00F65D25">
        <w:rPr>
          <w:rStyle w:val="nfaseDiscreta"/>
          <w:rFonts w:asciiTheme="minorHAnsi" w:hAnsiTheme="minorHAnsi"/>
          <w:i w:val="0"/>
        </w:rPr>
        <w:t xml:space="preserve"> is</w:t>
      </w:r>
      <w:r>
        <w:rPr>
          <w:rStyle w:val="nfaseDiscreta"/>
        </w:rPr>
        <w:t xml:space="preserve"> </w:t>
      </w:r>
      <w:r>
        <w:rPr>
          <w:rStyle w:val="nfaseDiscreta"/>
          <w:rFonts w:asciiTheme="minorHAnsi" w:hAnsiTheme="minorHAnsi"/>
          <w:i w:val="0"/>
        </w:rPr>
        <w:t xml:space="preserve">delivered with success or </w:t>
      </w:r>
      <w:del w:id="3560" w:author="tomasrodrigues@ua.pt" w:date="2017-08-03T17:50:00Z">
        <w:r w:rsidDel="00DF060B">
          <w:rPr>
            <w:rStyle w:val="nfaseDiscreta"/>
            <w:rFonts w:asciiTheme="minorHAnsi" w:hAnsiTheme="minorHAnsi"/>
            <w:i w:val="0"/>
          </w:rPr>
          <w:delText xml:space="preserve">several </w:delText>
        </w:r>
      </w:del>
      <w:ins w:id="3561" w:author="tomasrodrigues@ua.pt" w:date="2017-08-03T17:50:00Z">
        <w:r w:rsidR="00DF060B">
          <w:rPr>
            <w:rStyle w:val="nfaseDiscreta"/>
            <w:rFonts w:asciiTheme="minorHAnsi" w:hAnsiTheme="minorHAnsi"/>
            <w:i w:val="0"/>
          </w:rPr>
          <w:t xml:space="preserve">appropriate </w:t>
        </w:r>
      </w:ins>
      <w:r>
        <w:rPr>
          <w:rStyle w:val="nfaseDiscreta"/>
          <w:rFonts w:asciiTheme="minorHAnsi" w:hAnsiTheme="minorHAnsi"/>
          <w:i w:val="0"/>
        </w:rPr>
        <w:t xml:space="preserve">400’s or 500’s error </w:t>
      </w:r>
      <w:r w:rsidR="00E56C87">
        <w:rPr>
          <w:rStyle w:val="nfaseDiscreta"/>
          <w:rFonts w:asciiTheme="minorHAnsi" w:hAnsiTheme="minorHAnsi"/>
          <w:i w:val="0"/>
        </w:rPr>
        <w:t>messages,</w:t>
      </w:r>
      <w:r>
        <w:rPr>
          <w:rStyle w:val="nfaseDiscreta"/>
          <w:rFonts w:asciiTheme="minorHAnsi" w:hAnsiTheme="minorHAnsi"/>
          <w:i w:val="0"/>
        </w:rPr>
        <w:t xml:space="preserve"> when something</w:t>
      </w:r>
      <w:r w:rsidR="00E56C87">
        <w:rPr>
          <w:rStyle w:val="nfaseDiscreta"/>
          <w:rFonts w:asciiTheme="minorHAnsi" w:hAnsiTheme="minorHAnsi"/>
          <w:i w:val="0"/>
        </w:rPr>
        <w:t xml:space="preserve"> that is not expected </w:t>
      </w:r>
      <w:r>
        <w:rPr>
          <w:rStyle w:val="nfaseDiscreta"/>
          <w:rFonts w:asciiTheme="minorHAnsi" w:hAnsiTheme="minorHAnsi"/>
          <w:i w:val="0"/>
        </w:rPr>
        <w:t xml:space="preserve">happens. A </w:t>
      </w:r>
      <w:r>
        <w:rPr>
          <w:rStyle w:val="nfaseDiscreta"/>
        </w:rPr>
        <w:t xml:space="preserve">Backoff </w:t>
      </w:r>
      <w:r>
        <w:rPr>
          <w:rStyle w:val="nfaseDiscreta"/>
          <w:rFonts w:asciiTheme="minorHAnsi" w:hAnsiTheme="minorHAnsi"/>
          <w:i w:val="0"/>
        </w:rPr>
        <w:t>mode is configured on the application on these error cases</w:t>
      </w:r>
      <w:r w:rsidR="00476B5A">
        <w:rPr>
          <w:rStyle w:val="nfaseDiscreta"/>
          <w:rFonts w:asciiTheme="minorHAnsi" w:hAnsiTheme="minorHAnsi"/>
          <w:i w:val="0"/>
        </w:rPr>
        <w:t>. When a message fails to be delivered, the probe waits a time interva</w:t>
      </w:r>
      <w:r w:rsidR="00E56C87">
        <w:rPr>
          <w:rStyle w:val="nfaseDiscreta"/>
          <w:rFonts w:asciiTheme="minorHAnsi" w:hAnsiTheme="minorHAnsi"/>
          <w:i w:val="0"/>
        </w:rPr>
        <w:t>l between 5s and 160s (maximum) and the backoff time interval is doubled with each failed attempt</w:t>
      </w:r>
      <w:ins w:id="3562" w:author="tomasrodrigues@ua.pt" w:date="2017-08-03T17:51:00Z">
        <w:r w:rsidR="00DF060B">
          <w:rPr>
            <w:rStyle w:val="nfaseDiscreta"/>
            <w:rFonts w:asciiTheme="minorHAnsi" w:hAnsiTheme="minorHAnsi"/>
            <w:i w:val="0"/>
          </w:rPr>
          <w:t xml:space="preserve"> </w:t>
        </w:r>
      </w:ins>
      <w:del w:id="3563" w:author="tomasrodrigues@ua.pt" w:date="2017-08-03T17:51:00Z">
        <w:r w:rsidR="00E56C87" w:rsidDel="00DF060B">
          <w:rPr>
            <w:rStyle w:val="nfaseDiscreta"/>
            <w:rFonts w:asciiTheme="minorHAnsi" w:hAnsiTheme="minorHAnsi"/>
            <w:i w:val="0"/>
          </w:rPr>
          <w:delText xml:space="preserve">, allowing </w:delText>
        </w:r>
      </w:del>
      <w:r w:rsidR="00E56C87">
        <w:rPr>
          <w:rStyle w:val="nfaseDiscreta"/>
          <w:rFonts w:asciiTheme="minorHAnsi" w:hAnsiTheme="minorHAnsi"/>
          <w:i w:val="0"/>
        </w:rPr>
        <w:t>to avoid possible overloads on the management system side. Additionally,</w:t>
      </w:r>
      <w:r w:rsidR="00476B5A">
        <w:rPr>
          <w:rStyle w:val="nfaseDiscreta"/>
          <w:rFonts w:asciiTheme="minorHAnsi" w:hAnsiTheme="minorHAnsi"/>
          <w:i w:val="0"/>
        </w:rPr>
        <w:t xml:space="preserve"> a random value between 0 and 10 seconds is added in order to minimize collisions between probes</w:t>
      </w:r>
      <w:r w:rsidR="00E56C87">
        <w:rPr>
          <w:rStyle w:val="nfaseDiscreta"/>
          <w:rFonts w:asciiTheme="minorHAnsi" w:hAnsiTheme="minorHAnsi"/>
          <w:i w:val="0"/>
        </w:rPr>
        <w:t>.</w:t>
      </w:r>
      <w:r w:rsidR="00476B5A">
        <w:rPr>
          <w:rStyle w:val="nfaseDiscreta"/>
          <w:rFonts w:asciiTheme="minorHAnsi" w:hAnsiTheme="minorHAnsi"/>
          <w:i w:val="0"/>
        </w:rPr>
        <w:t xml:space="preserve"> </w:t>
      </w:r>
      <w:r w:rsidR="00E77474">
        <w:rPr>
          <w:rStyle w:val="nfaseDiscreta"/>
          <w:rFonts w:asciiTheme="minorHAnsi" w:hAnsiTheme="minorHAnsi"/>
          <w:i w:val="0"/>
        </w:rPr>
        <w:t>An example of th</w:t>
      </w:r>
      <w:r w:rsidR="00AA630B">
        <w:rPr>
          <w:rStyle w:val="nfaseDiscreta"/>
          <w:rFonts w:asciiTheme="minorHAnsi" w:hAnsiTheme="minorHAnsi"/>
          <w:i w:val="0"/>
        </w:rPr>
        <w:t>e previously described messages</w:t>
      </w:r>
      <w:r w:rsidR="00E77474">
        <w:rPr>
          <w:rStyle w:val="nfaseDiscreta"/>
          <w:rFonts w:asciiTheme="minorHAnsi" w:hAnsiTheme="minorHAnsi"/>
          <w:i w:val="0"/>
        </w:rPr>
        <w:t xml:space="preserve"> is depicted on a sequence diagram, in the figure 4.12.</w:t>
      </w:r>
    </w:p>
    <w:p w14:paraId="416EA175" w14:textId="77777777" w:rsidR="00DF060B" w:rsidRPr="006F6042" w:rsidRDefault="00DF060B">
      <w:pPr>
        <w:pStyle w:val="Cabealho6"/>
        <w:rPr>
          <w:ins w:id="3564" w:author="tomasrodrigues@ua.pt" w:date="2017-08-03T17:52:00Z"/>
          <w:rStyle w:val="nfaseDiscreta"/>
          <w:rFonts w:asciiTheme="minorHAnsi" w:hAnsiTheme="minorHAnsi"/>
          <w:i w:val="0"/>
          <w:sz w:val="6"/>
        </w:rPr>
        <w:pPrChange w:id="3565" w:author="tomasrodrigues@ua.pt" w:date="2017-08-03T17:53:00Z">
          <w:pPr/>
        </w:pPrChange>
      </w:pPr>
    </w:p>
    <w:p w14:paraId="4C34CA83" w14:textId="77777777" w:rsidR="00DF060B" w:rsidRDefault="00DF060B">
      <w:pPr>
        <w:keepNext/>
        <w:rPr>
          <w:ins w:id="3566" w:author="tomasrodrigues@ua.pt" w:date="2017-08-03T17:53:00Z"/>
        </w:rPr>
        <w:pPrChange w:id="3567" w:author="tomasrodrigues@ua.pt" w:date="2017-08-03T17:53:00Z">
          <w:pPr/>
        </w:pPrChange>
      </w:pPr>
      <w:r>
        <w:rPr>
          <w:rFonts w:asciiTheme="majorHAnsi" w:hAnsiTheme="majorHAnsi"/>
          <w:noProof/>
          <w:lang w:val="pt-PT"/>
        </w:rPr>
        <w:drawing>
          <wp:anchor distT="0" distB="0" distL="114300" distR="114300" simplePos="0" relativeHeight="251663360" behindDoc="1" locked="0" layoutInCell="1" allowOverlap="1" wp14:anchorId="4D91CD87" wp14:editId="3DFBB50C">
            <wp:simplePos x="0" y="0"/>
            <wp:positionH relativeFrom="column">
              <wp:posOffset>2890217</wp:posOffset>
            </wp:positionH>
            <wp:positionV relativeFrom="paragraph">
              <wp:posOffset>23893</wp:posOffset>
            </wp:positionV>
            <wp:extent cx="2794635" cy="1701800"/>
            <wp:effectExtent l="0" t="0" r="0" b="0"/>
            <wp:wrapTight wrapText="bothSides">
              <wp:wrapPolygon edited="0">
                <wp:start x="0" y="0"/>
                <wp:lineTo x="0" y="21278"/>
                <wp:lineTo x="21497" y="21278"/>
                <wp:lineTo x="21497"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cstate="print"/>
                    <a:srcRect/>
                    <a:stretch>
                      <a:fillRect/>
                    </a:stretch>
                  </pic:blipFill>
                  <pic:spPr bwMode="auto">
                    <a:xfrm>
                      <a:off x="0" y="0"/>
                      <a:ext cx="2794635" cy="1701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moveToRangeStart w:id="3568" w:author="tomasrodrigues@ua.pt" w:date="2017-08-03T17:52:00Z" w:name="move489546098"/>
      <w:moveTo w:id="3569" w:author="tomasrodrigues@ua.pt" w:date="2017-08-03T17:52:00Z">
        <w:r>
          <w:rPr>
            <w:rFonts w:asciiTheme="majorHAnsi" w:hAnsiTheme="majorHAnsi"/>
            <w:noProof/>
            <w:lang w:val="pt-PT"/>
          </w:rPr>
          <w:drawing>
            <wp:inline distT="0" distB="0" distL="0" distR="0" wp14:anchorId="60EC2705" wp14:editId="7C5D56F0">
              <wp:extent cx="2767965" cy="1729207"/>
              <wp:effectExtent l="0" t="0" r="0" b="0"/>
              <wp:docPr id="4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83722" cy="1739051"/>
                      </a:xfrm>
                      <a:prstGeom prst="rect">
                        <a:avLst/>
                      </a:prstGeom>
                      <a:noFill/>
                      <a:ln w="9525">
                        <a:noFill/>
                        <a:miter lim="800000"/>
                        <a:headEnd/>
                        <a:tailEnd/>
                      </a:ln>
                    </pic:spPr>
                  </pic:pic>
                </a:graphicData>
              </a:graphic>
            </wp:inline>
          </w:drawing>
        </w:r>
      </w:moveTo>
      <w:moveToRangeEnd w:id="3568"/>
    </w:p>
    <w:p w14:paraId="2049E898" w14:textId="332E8D4F" w:rsidR="00DF060B" w:rsidRDefault="00DF060B">
      <w:pPr>
        <w:pStyle w:val="Legenda"/>
        <w:jc w:val="center"/>
        <w:rPr>
          <w:rStyle w:val="nfaseDiscreta"/>
          <w:rFonts w:asciiTheme="minorHAnsi" w:hAnsiTheme="minorHAnsi"/>
        </w:rPr>
        <w:pPrChange w:id="3570" w:author="tomasrodrigues@ua.pt" w:date="2017-08-03T17:53:00Z">
          <w:pPr/>
        </w:pPrChange>
      </w:pPr>
      <w:bookmarkStart w:id="3571" w:name="_Toc489744305"/>
      <w:ins w:id="3572" w:author="tomasrodrigues@ua.pt" w:date="2017-08-03T17:53:00Z">
        <w:r>
          <w:t xml:space="preserve">Figure </w:t>
        </w:r>
        <w:r>
          <w:fldChar w:fldCharType="begin"/>
        </w:r>
        <w:r>
          <w:instrText xml:space="preserve"> STYLEREF 1 \s </w:instrText>
        </w:r>
      </w:ins>
      <w:r>
        <w:fldChar w:fldCharType="separate"/>
      </w:r>
      <w:r w:rsidR="00725F1B">
        <w:rPr>
          <w:noProof/>
        </w:rPr>
        <w:t>4</w:t>
      </w:r>
      <w:ins w:id="3573" w:author="tomasrodrigues@ua.pt" w:date="2017-08-03T17:53:00Z">
        <w:r>
          <w:fldChar w:fldCharType="end"/>
        </w:r>
        <w:r>
          <w:t>.</w:t>
        </w:r>
        <w:r>
          <w:fldChar w:fldCharType="begin"/>
        </w:r>
        <w:r>
          <w:instrText xml:space="preserve"> SEQ Figure \* ARABIC \s 1 </w:instrText>
        </w:r>
      </w:ins>
      <w:r>
        <w:fldChar w:fldCharType="separate"/>
      </w:r>
      <w:ins w:id="3574" w:author="tomasrodrigues@ua.pt" w:date="2017-08-30T16:03:00Z">
        <w:r w:rsidR="00725F1B">
          <w:rPr>
            <w:noProof/>
          </w:rPr>
          <w:t>12</w:t>
        </w:r>
      </w:ins>
      <w:ins w:id="3575" w:author="tomasrodrigues@ua.pt" w:date="2017-08-03T17:53:00Z">
        <w:r>
          <w:fldChar w:fldCharType="end"/>
        </w:r>
        <w:r>
          <w:t xml:space="preserve"> - </w:t>
        </w:r>
        <w:r w:rsidRPr="00951AA7">
          <w:t>Sequence Diagram: Management system confirmation messages</w:t>
        </w:r>
      </w:ins>
      <w:bookmarkEnd w:id="3571"/>
    </w:p>
    <w:p w14:paraId="4E6CE35D" w14:textId="77777777" w:rsidR="00476B5A" w:rsidRDefault="00DF060B" w:rsidP="00476B5A">
      <w:pPr>
        <w:pStyle w:val="Cabealho6"/>
      </w:pPr>
      <w:moveFromRangeStart w:id="3576" w:author="tomasrodrigues@ua.pt" w:date="2017-08-03T17:52:00Z" w:name="move489546098"/>
      <w:moveFrom w:id="3577" w:author="tomasrodrigues@ua.pt" w:date="2017-08-03T17:52:00Z">
        <w:r w:rsidDel="00DF060B">
          <w:rPr>
            <w:rFonts w:asciiTheme="majorHAnsi" w:hAnsiTheme="majorHAnsi"/>
            <w:noProof/>
            <w:lang w:val="pt-PT"/>
          </w:rPr>
          <w:drawing>
            <wp:inline distT="0" distB="0" distL="0" distR="0" wp14:anchorId="14FCE0C9" wp14:editId="23DD1D44">
              <wp:extent cx="2836545" cy="17157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36545" cy="1715770"/>
                      </a:xfrm>
                      <a:prstGeom prst="rect">
                        <a:avLst/>
                      </a:prstGeom>
                      <a:noFill/>
                      <a:ln w="9525">
                        <a:noFill/>
                        <a:miter lim="800000"/>
                        <a:headEnd/>
                        <a:tailEnd/>
                      </a:ln>
                    </pic:spPr>
                  </pic:pic>
                </a:graphicData>
              </a:graphic>
            </wp:inline>
          </w:drawing>
        </w:r>
      </w:moveFrom>
      <w:moveFromRangeEnd w:id="3576"/>
      <w:del w:id="3578" w:author="tomasrodrigues@ua.pt" w:date="2017-08-03T17:53:00Z">
        <w:r w:rsidR="00C509AB">
          <w:rPr>
            <w:noProof/>
          </w:rPr>
          <w:pict w14:anchorId="27135F15">
            <v:shape id="_x0000_s1291" type="#_x0000_t202" style="position:absolute;left:0;text-align:left;margin-left:-1.5pt;margin-top:139.85pt;width:440pt;height:15.1pt;z-index:251672064;mso-position-horizontal-relative:text;mso-position-vertical-relative:text" stroked="f">
              <v:textbox style="mso-next-textbox:#_x0000_s1291" inset="0,0,0,0">
                <w:txbxContent>
                  <w:p w14:paraId="6FC5070D" w14:textId="48A2D541" w:rsidR="00786814" w:rsidRPr="00134D46" w:rsidRDefault="00786814" w:rsidP="00476B5A">
                    <w:pPr>
                      <w:pStyle w:val="Legenda"/>
                      <w:jc w:val="center"/>
                      <w:rPr>
                        <w:rFonts w:asciiTheme="majorHAnsi" w:eastAsia="Times New Roman" w:hAnsiTheme="majorHAnsi" w:cs="Times New Roman"/>
                        <w:noProof/>
                        <w:szCs w:val="20"/>
                        <w:lang w:val="en-US"/>
                      </w:rPr>
                    </w:pPr>
                    <w:bookmarkStart w:id="3579" w:name="_Toc489744306"/>
                    <w:r w:rsidRPr="00134D46">
                      <w:rPr>
                        <w:lang w:val="en-US"/>
                      </w:rPr>
                      <w:t xml:space="preserve">Figure </w:t>
                    </w:r>
                    <w:ins w:id="3580" w:author="tomasrodrigues@ua.pt" w:date="2017-08-03T17:53:00Z">
                      <w:r>
                        <w:rPr>
                          <w:lang w:val="en-US"/>
                        </w:rPr>
                        <w:fldChar w:fldCharType="begin"/>
                      </w:r>
                      <w:r>
                        <w:rPr>
                          <w:lang w:val="en-US"/>
                        </w:rPr>
                        <w:instrText xml:space="preserve"> STYLEREF 1 \s </w:instrText>
                      </w:r>
                    </w:ins>
                    <w:r>
                      <w:rPr>
                        <w:lang w:val="en-US"/>
                      </w:rPr>
                      <w:fldChar w:fldCharType="separate"/>
                    </w:r>
                    <w:r w:rsidR="00725F1B">
                      <w:rPr>
                        <w:noProof/>
                        <w:lang w:val="en-US"/>
                      </w:rPr>
                      <w:t>4</w:t>
                    </w:r>
                    <w:ins w:id="3581" w:author="tomasrodrigues@ua.pt" w:date="2017-08-03T17:53:00Z">
                      <w:r>
                        <w:rPr>
                          <w:lang w:val="en-US"/>
                        </w:rPr>
                        <w:fldChar w:fldCharType="end"/>
                      </w:r>
                      <w:r>
                        <w:rPr>
                          <w:lang w:val="en-US"/>
                        </w:rPr>
                        <w:t>.</w:t>
                      </w:r>
                      <w:r>
                        <w:rPr>
                          <w:lang w:val="en-US"/>
                        </w:rPr>
                        <w:fldChar w:fldCharType="begin"/>
                      </w:r>
                      <w:r>
                        <w:rPr>
                          <w:lang w:val="en-US"/>
                        </w:rPr>
                        <w:instrText xml:space="preserve"> SEQ Figure \* ARABIC \s 1 </w:instrText>
                      </w:r>
                    </w:ins>
                    <w:r>
                      <w:rPr>
                        <w:lang w:val="en-US"/>
                      </w:rPr>
                      <w:fldChar w:fldCharType="separate"/>
                    </w:r>
                    <w:ins w:id="3582" w:author="tomasrodrigues@ua.pt" w:date="2017-08-30T16:03:00Z">
                      <w:r w:rsidR="00725F1B">
                        <w:rPr>
                          <w:noProof/>
                          <w:lang w:val="en-US"/>
                        </w:rPr>
                        <w:t>13</w:t>
                      </w:r>
                    </w:ins>
                    <w:ins w:id="3583" w:author="tomasrodrigues@ua.pt" w:date="2017-08-03T17:53:00Z">
                      <w:r>
                        <w:rPr>
                          <w:lang w:val="en-US"/>
                        </w:rPr>
                        <w:fldChar w:fldCharType="end"/>
                      </w:r>
                    </w:ins>
                    <w:del w:id="3584" w:author="tomasrodrigues@ua.pt" w:date="2017-08-03T15:23:00Z">
                      <w:r w:rsidDel="005A5DE0">
                        <w:rPr>
                          <w:lang w:val="en-US"/>
                        </w:rPr>
                        <w:fldChar w:fldCharType="begin"/>
                      </w:r>
                      <w:r w:rsidDel="005A5DE0">
                        <w:rPr>
                          <w:lang w:val="en-US"/>
                        </w:rPr>
                        <w:delInstrText xml:space="preserve"> STYLEREF 1 \s </w:delInstrText>
                      </w:r>
                      <w:r w:rsidDel="005A5DE0">
                        <w:rPr>
                          <w:lang w:val="en-US"/>
                        </w:rPr>
                        <w:fldChar w:fldCharType="separate"/>
                      </w:r>
                      <w:r w:rsidDel="005A5DE0">
                        <w:rPr>
                          <w:noProof/>
                          <w:lang w:val="en-US"/>
                        </w:rPr>
                        <w:delText>4</w:delText>
                      </w:r>
                      <w:r w:rsidDel="005A5DE0">
                        <w:rPr>
                          <w:lang w:val="en-US"/>
                        </w:rPr>
                        <w:fldChar w:fldCharType="end"/>
                      </w:r>
                      <w:r w:rsidDel="005A5DE0">
                        <w:rPr>
                          <w:lang w:val="en-US"/>
                        </w:rPr>
                        <w:delText>.</w:delText>
                      </w:r>
                      <w:r w:rsidDel="005A5DE0">
                        <w:rPr>
                          <w:lang w:val="en-US"/>
                        </w:rPr>
                        <w:fldChar w:fldCharType="begin"/>
                      </w:r>
                      <w:r w:rsidDel="005A5DE0">
                        <w:rPr>
                          <w:lang w:val="en-US"/>
                        </w:rPr>
                        <w:delInstrText xml:space="preserve"> SEQ Figure \* ARABIC \s 1 </w:delInstrText>
                      </w:r>
                      <w:r w:rsidDel="005A5DE0">
                        <w:rPr>
                          <w:lang w:val="en-US"/>
                        </w:rPr>
                        <w:fldChar w:fldCharType="separate"/>
                      </w:r>
                      <w:r w:rsidDel="005A5DE0">
                        <w:rPr>
                          <w:noProof/>
                          <w:lang w:val="en-US"/>
                        </w:rPr>
                        <w:delText>12</w:delText>
                      </w:r>
                      <w:r w:rsidDel="005A5DE0">
                        <w:rPr>
                          <w:lang w:val="en-US"/>
                        </w:rPr>
                        <w:fldChar w:fldCharType="end"/>
                      </w:r>
                    </w:del>
                    <w:r w:rsidRPr="00134D46">
                      <w:rPr>
                        <w:lang w:val="en-US"/>
                      </w:rPr>
                      <w:t xml:space="preserve"> -</w:t>
                    </w:r>
                    <w:bookmarkEnd w:id="3579"/>
                    <w:r w:rsidRPr="00134D46">
                      <w:rPr>
                        <w:lang w:val="en-US"/>
                      </w:rPr>
                      <w:t xml:space="preserve"> </w:t>
                    </w:r>
                    <w:del w:id="3585" w:author="tomasrodrigues@ua.pt" w:date="2017-08-03T17:53:00Z">
                      <w:r w:rsidRPr="00134D46" w:rsidDel="00DF060B">
                        <w:rPr>
                          <w:lang w:val="en-US"/>
                        </w:rPr>
                        <w:delText>Sequence Diagram: Management system confirmation messages</w:delText>
                      </w:r>
                    </w:del>
                  </w:p>
                </w:txbxContent>
              </v:textbox>
              <w10:wrap type="square"/>
            </v:shape>
          </w:pict>
        </w:r>
      </w:del>
    </w:p>
    <w:p w14:paraId="425B3FF3" w14:textId="77777777" w:rsidR="00476B5A" w:rsidDel="00DF060B" w:rsidRDefault="00476B5A" w:rsidP="00476B5A">
      <w:pPr>
        <w:pStyle w:val="Cabealho6"/>
        <w:rPr>
          <w:del w:id="3586" w:author="tomasrodrigues@ua.pt" w:date="2017-08-03T17:53:00Z"/>
        </w:rPr>
      </w:pPr>
    </w:p>
    <w:p w14:paraId="41B12CF6" w14:textId="77777777" w:rsidR="00476B5A" w:rsidDel="00DF060B" w:rsidRDefault="00476B5A" w:rsidP="00476B5A">
      <w:pPr>
        <w:pStyle w:val="Cabealho6"/>
        <w:rPr>
          <w:del w:id="3587" w:author="tomasrodrigues@ua.pt" w:date="2017-08-03T17:53:00Z"/>
        </w:rPr>
      </w:pPr>
    </w:p>
    <w:p w14:paraId="4516B17C" w14:textId="77777777" w:rsidR="00476B5A" w:rsidDel="00DF060B" w:rsidRDefault="00476B5A" w:rsidP="00476B5A">
      <w:pPr>
        <w:pStyle w:val="Cabealho6"/>
        <w:rPr>
          <w:del w:id="3588" w:author="tomasrodrigues@ua.pt" w:date="2017-08-03T17:53:00Z"/>
        </w:rPr>
      </w:pPr>
    </w:p>
    <w:p w14:paraId="12A3ACE7" w14:textId="77777777" w:rsidR="00476B5A" w:rsidRPr="00476B5A" w:rsidDel="00DF060B" w:rsidRDefault="00476B5A" w:rsidP="00476B5A">
      <w:pPr>
        <w:pStyle w:val="Cabealho6"/>
        <w:rPr>
          <w:del w:id="3589" w:author="tomasrodrigues@ua.pt" w:date="2017-08-03T17:53:00Z"/>
        </w:rPr>
      </w:pPr>
    </w:p>
    <w:p w14:paraId="2C2CDF01" w14:textId="3D4EB11E" w:rsidR="00814EC7" w:rsidRDefault="00476B5A" w:rsidP="00AF6935">
      <w:pPr>
        <w:ind w:left="0"/>
      </w:pPr>
      <w:r>
        <w:t xml:space="preserve">   </w:t>
      </w:r>
      <w:del w:id="3590" w:author="tomasrodrigues@ua.pt" w:date="2017-08-03T17:54:00Z">
        <w:r w:rsidR="0000611E" w:rsidDel="00DF060B">
          <w:delText xml:space="preserve">From </w:delText>
        </w:r>
      </w:del>
      <w:ins w:id="3591" w:author="tomasrodrigues@ua.pt" w:date="2017-08-03T17:54:00Z">
        <w:r w:rsidR="00DF060B">
          <w:t xml:space="preserve">Using </w:t>
        </w:r>
      </w:ins>
      <w:r w:rsidR="0000611E">
        <w:t xml:space="preserve">the management </w:t>
      </w:r>
      <w:del w:id="3592" w:author="tomasrodrigues@ua.pt" w:date="2017-08-03T17:54:00Z">
        <w:r w:rsidR="0000611E" w:rsidDel="00DF060B">
          <w:delText>system</w:delText>
        </w:r>
      </w:del>
      <w:ins w:id="3593" w:author="tomasrodrigues@ua.pt" w:date="2017-08-03T17:54:00Z">
        <w:r w:rsidR="00DF060B">
          <w:t>system,</w:t>
        </w:r>
      </w:ins>
      <w:r w:rsidR="0000611E">
        <w:t xml:space="preserve"> </w:t>
      </w:r>
      <w:r w:rsidR="00457B79">
        <w:t xml:space="preserve">it </w:t>
      </w:r>
      <w:r w:rsidR="0000611E">
        <w:t xml:space="preserve">is possible to </w:t>
      </w:r>
      <w:r w:rsidR="00F65D25">
        <w:t xml:space="preserve">remotely </w:t>
      </w:r>
      <w:r w:rsidR="0000611E">
        <w:t>configure the probes, get their “hardware” information</w:t>
      </w:r>
      <w:r w:rsidR="00BB1FE4">
        <w:t>, get their occupation between two dates, check the configured tests</w:t>
      </w:r>
      <w:r w:rsidR="0000611E">
        <w:t xml:space="preserve"> and schedule tests. All of this is being done with </w:t>
      </w:r>
      <w:r w:rsidR="0000611E" w:rsidRPr="00120365">
        <w:rPr>
          <w:rStyle w:val="nfaseDiscreta"/>
        </w:rPr>
        <w:t>HTTP POST</w:t>
      </w:r>
      <w:r w:rsidR="0000611E">
        <w:t xml:space="preserve"> </w:t>
      </w:r>
      <w:r w:rsidR="00436551">
        <w:t>methods</w:t>
      </w:r>
      <w:r w:rsidR="0000611E">
        <w:t xml:space="preserve">, which goes a bit against the standard of </w:t>
      </w:r>
      <w:del w:id="3594" w:author="tomasrodrigues@ua.pt" w:date="2017-08-29T17:47:00Z">
        <w:r w:rsidR="00457B79" w:rsidDel="00671175">
          <w:delText>REST</w:delText>
        </w:r>
        <w:r w:rsidR="0000611E" w:rsidDel="00671175">
          <w:delText xml:space="preserve"> </w:delText>
        </w:r>
      </w:del>
      <w:ins w:id="3595" w:author="tomasrodrigues@ua.pt" w:date="2017-08-29T17:47:00Z">
        <w:r w:rsidR="00671175">
          <w:t xml:space="preserve">the HTTP </w:t>
        </w:r>
      </w:ins>
      <w:r w:rsidR="0000611E">
        <w:t>protocol, due to the</w:t>
      </w:r>
      <w:r w:rsidR="00457B79">
        <w:t xml:space="preserve"> </w:t>
      </w:r>
      <w:r w:rsidR="00457B79" w:rsidRPr="00120365">
        <w:rPr>
          <w:rStyle w:val="nfaseDiscreta"/>
        </w:rPr>
        <w:t>HTTP</w:t>
      </w:r>
      <w:r w:rsidR="0000611E">
        <w:t xml:space="preserve"> </w:t>
      </w:r>
      <w:r w:rsidR="0000611E" w:rsidRPr="00120365">
        <w:rPr>
          <w:rStyle w:val="nfaseDiscreta"/>
        </w:rPr>
        <w:t>GET</w:t>
      </w:r>
      <w:r w:rsidR="0000611E">
        <w:t xml:space="preserve"> and </w:t>
      </w:r>
      <w:r w:rsidR="0000611E" w:rsidRPr="00120365">
        <w:rPr>
          <w:rStyle w:val="nfaseDiscreta"/>
        </w:rPr>
        <w:t>DELETE</w:t>
      </w:r>
      <w:r w:rsidR="0000611E">
        <w:t xml:space="preserve"> methods that it has. </w:t>
      </w:r>
      <w:r w:rsidR="00BB1FE4">
        <w:t>However, in</w:t>
      </w:r>
      <w:r w:rsidR="0000611E">
        <w:t xml:space="preserve"> this </w:t>
      </w:r>
      <w:del w:id="3596" w:author="tomasrodrigues@ua.pt" w:date="2017-08-03T17:54:00Z">
        <w:r w:rsidR="0000611E" w:rsidDel="00E93D50">
          <w:delText xml:space="preserve">dissertation </w:delText>
        </w:r>
      </w:del>
      <w:ins w:id="3597" w:author="tomasrodrigues@ua.pt" w:date="2017-08-03T17:54:00Z">
        <w:r w:rsidR="00E93D50">
          <w:t xml:space="preserve">project </w:t>
        </w:r>
      </w:ins>
      <w:r w:rsidR="0000611E">
        <w:t xml:space="preserve">only the application side </w:t>
      </w:r>
      <w:r w:rsidR="00436551">
        <w:t xml:space="preserve">was developed </w:t>
      </w:r>
      <w:r w:rsidR="0000611E">
        <w:t xml:space="preserve">and </w:t>
      </w:r>
      <w:r w:rsidR="009B3230">
        <w:t>those messages were</w:t>
      </w:r>
      <w:r w:rsidR="00814EC7">
        <w:t xml:space="preserve"> already </w:t>
      </w:r>
      <w:r w:rsidR="0000611E">
        <w:t>implemented</w:t>
      </w:r>
      <w:del w:id="3598" w:author="tomasrodrigues@ua.pt" w:date="2017-08-03T17:55:00Z">
        <w:r w:rsidR="00436551" w:rsidDel="00E93D50">
          <w:delText>,</w:delText>
        </w:r>
      </w:del>
      <w:r w:rsidR="0000611E">
        <w:t xml:space="preserve"> </w:t>
      </w:r>
      <w:r w:rsidR="009B3230">
        <w:t xml:space="preserve">and </w:t>
      </w:r>
      <w:del w:id="3599" w:author="tomasrodrigues@ua.pt" w:date="2017-08-03T17:55:00Z">
        <w:r w:rsidR="00BB1FE4" w:rsidDel="00E93D50">
          <w:delText xml:space="preserve">are </w:delText>
        </w:r>
      </w:del>
      <w:ins w:id="3600" w:author="tomasrodrigues@ua.pt" w:date="2017-08-03T17:55:00Z">
        <w:r w:rsidR="00E93D50">
          <w:t xml:space="preserve">in </w:t>
        </w:r>
      </w:ins>
      <w:del w:id="3601" w:author="tomasrodrigues@ua.pt" w:date="2017-08-03T17:55:00Z">
        <w:r w:rsidR="00BB1FE4" w:rsidDel="00E93D50">
          <w:delText xml:space="preserve">being </w:delText>
        </w:r>
      </w:del>
      <w:r w:rsidR="009B3230">
        <w:t>use</w:t>
      </w:r>
      <w:del w:id="3602" w:author="tomasrodrigues@ua.pt" w:date="2017-08-03T17:55:00Z">
        <w:r w:rsidR="009B3230" w:rsidDel="00E93D50">
          <w:delText>d</w:delText>
        </w:r>
      </w:del>
      <w:r w:rsidR="009B3230">
        <w:t xml:space="preserve"> </w:t>
      </w:r>
      <w:del w:id="3603" w:author="tomasrodrigues@ua.pt" w:date="2017-08-03T17:55:00Z">
        <w:r w:rsidR="009B3230" w:rsidDel="00E93D50">
          <w:delText xml:space="preserve">on </w:delText>
        </w:r>
      </w:del>
      <w:ins w:id="3604" w:author="tomasrodrigues@ua.pt" w:date="2017-08-03T17:55:00Z">
        <w:r w:rsidR="00E93D50">
          <w:t xml:space="preserve">by </w:t>
        </w:r>
      </w:ins>
      <w:r w:rsidR="009B3230">
        <w:t>the fixed and mobile probes</w:t>
      </w:r>
      <w:del w:id="3605" w:author="tomasrodrigues@ua.pt" w:date="2017-08-03T17:55:00Z">
        <w:r w:rsidR="009B3230" w:rsidDel="00E93D50">
          <w:delText xml:space="preserve"> already</w:delText>
        </w:r>
      </w:del>
      <w:r w:rsidR="009B3230">
        <w:t xml:space="preserve">. Therefore, to keep the consistency between all ArQoS probes </w:t>
      </w:r>
      <w:r w:rsidR="00436551">
        <w:t>the same approach was followed.</w:t>
      </w:r>
    </w:p>
    <w:p w14:paraId="5073EEF9" w14:textId="77777777" w:rsidR="009B3230" w:rsidRDefault="00814EC7" w:rsidP="000632A9">
      <w:pPr>
        <w:ind w:left="0"/>
      </w:pPr>
      <w:r>
        <w:t xml:space="preserve">   </w:t>
      </w:r>
      <w:r w:rsidR="00685FED">
        <w:t>Test’s results delivery</w:t>
      </w:r>
      <w:r>
        <w:rPr>
          <w:i/>
        </w:rPr>
        <w:t xml:space="preserve"> </w:t>
      </w:r>
      <w:r w:rsidR="009B3230">
        <w:t>was</w:t>
      </w:r>
      <w:r w:rsidR="00685FED">
        <w:t xml:space="preserve"> implemented as well</w:t>
      </w:r>
      <w:r w:rsidR="00E56C87">
        <w:t xml:space="preserve">, </w:t>
      </w:r>
      <w:r w:rsidR="00685FED">
        <w:t>fol</w:t>
      </w:r>
      <w:r w:rsidR="00E56C87">
        <w:t>lowing the initial requirements. T</w:t>
      </w:r>
      <w:r w:rsidR="00685FED">
        <w:t xml:space="preserve">hey are </w:t>
      </w:r>
      <w:del w:id="3606" w:author="tomasrodrigues@ua.pt" w:date="2017-08-03T17:56:00Z">
        <w:r w:rsidR="00685FED" w:rsidDel="00E93D50">
          <w:delText xml:space="preserve">being </w:delText>
        </w:r>
      </w:del>
      <w:r w:rsidR="00685FED">
        <w:t>sent with a snapshot of the mobile</w:t>
      </w:r>
      <w:ins w:id="3607" w:author="tomasrodrigues@ua.pt" w:date="2017-08-03T17:56:00Z">
        <w:r w:rsidR="00E93D50">
          <w:t xml:space="preserve"> and/or</w:t>
        </w:r>
      </w:ins>
      <w:del w:id="3608" w:author="tomasrodrigues@ua.pt" w:date="2017-08-03T17:56:00Z">
        <w:r w:rsidR="00685FED" w:rsidDel="00E93D50">
          <w:delText>,</w:delText>
        </w:r>
      </w:del>
      <w:r w:rsidR="00685FED">
        <w:t xml:space="preserve"> Wi-Fi network information and GPS location</w:t>
      </w:r>
      <w:r w:rsidR="009B3230">
        <w:t xml:space="preserve"> attached</w:t>
      </w:r>
      <w:r w:rsidR="00685FED">
        <w:t xml:space="preserve">. After the results </w:t>
      </w:r>
      <w:ins w:id="3609" w:author="tomasrodrigues@ua.pt" w:date="2017-08-03T17:56:00Z">
        <w:r w:rsidR="00E93D50">
          <w:t xml:space="preserve">are </w:t>
        </w:r>
      </w:ins>
      <w:r w:rsidR="009B3230">
        <w:t>deliver</w:t>
      </w:r>
      <w:ins w:id="3610" w:author="tomasrodrigues@ua.pt" w:date="2017-08-03T17:56:00Z">
        <w:r w:rsidR="00E93D50">
          <w:t>ed</w:t>
        </w:r>
      </w:ins>
      <w:del w:id="3611" w:author="tomasrodrigues@ua.pt" w:date="2017-08-03T17:56:00Z">
        <w:r w:rsidR="009B3230" w:rsidDel="00E93D50">
          <w:delText>y</w:delText>
        </w:r>
      </w:del>
      <w:r w:rsidR="009B3230">
        <w:t xml:space="preserve"> </w:t>
      </w:r>
      <w:del w:id="3612" w:author="tomasrodrigues@ua.pt" w:date="2017-08-03T17:56:00Z">
        <w:r w:rsidR="00457B79" w:rsidDel="00E93D50">
          <w:delText>into</w:delText>
        </w:r>
        <w:r w:rsidR="009B3230" w:rsidDel="00E93D50">
          <w:delText xml:space="preserve"> </w:delText>
        </w:r>
      </w:del>
      <w:ins w:id="3613" w:author="tomasrodrigues@ua.pt" w:date="2017-08-03T17:56:00Z">
        <w:r w:rsidR="00E93D50">
          <w:t xml:space="preserve">to </w:t>
        </w:r>
      </w:ins>
      <w:r w:rsidR="009B3230">
        <w:t>the management system,</w:t>
      </w:r>
      <w:r w:rsidR="00685FED">
        <w:t xml:space="preserve"> they are </w:t>
      </w:r>
      <w:del w:id="3614" w:author="tomasrodrigues@ua.pt" w:date="2017-08-03T17:56:00Z">
        <w:r w:rsidR="009B3230" w:rsidDel="00E93D50">
          <w:delText xml:space="preserve">being </w:delText>
        </w:r>
      </w:del>
      <w:r w:rsidR="00685FED">
        <w:t xml:space="preserve">deleted from the phone </w:t>
      </w:r>
      <w:r w:rsidR="009B3230">
        <w:t>after</w:t>
      </w:r>
      <w:r w:rsidR="00685FED">
        <w:t xml:space="preserve"> 3 days. This time </w:t>
      </w:r>
      <w:r w:rsidR="00457B79">
        <w:t>can be changed in the settings page or configurable</w:t>
      </w:r>
      <w:r w:rsidR="00160D6E">
        <w:t xml:space="preserve"> through </w:t>
      </w:r>
      <w:r w:rsidR="00457B79">
        <w:t>the management system</w:t>
      </w:r>
      <w:r w:rsidR="00E56C87">
        <w:t>.</w:t>
      </w:r>
    </w:p>
    <w:p w14:paraId="0AA3967C" w14:textId="77777777" w:rsidR="00457B79" w:rsidRDefault="009B3230" w:rsidP="00457B79">
      <w:pPr>
        <w:ind w:left="0"/>
      </w:pPr>
      <w:r>
        <w:t xml:space="preserve">   </w:t>
      </w:r>
      <w:r w:rsidR="00160D6E">
        <w:t xml:space="preserve">The messages requests already </w:t>
      </w:r>
      <w:r w:rsidR="00E56C87">
        <w:t xml:space="preserve">supported and </w:t>
      </w:r>
      <w:r w:rsidR="00457B79">
        <w:t xml:space="preserve">implemented are: </w:t>
      </w:r>
      <w:r w:rsidR="00160D6E">
        <w:t xml:space="preserve"> </w:t>
      </w:r>
      <w:r w:rsidR="00457B79">
        <w:t>i) the “Load Test Request”, that loads a scheduled test into the app; ii) the “Cancel Test Request”, which cancels a configured test; iii) a request to change the probe configuration; iv) a request to get the probe’s hardware information, which is depicted in snippet 4.1; v) a request to get the real time probe’s state and vi) a request to check the loaded tests on the probe.</w:t>
      </w:r>
    </w:p>
    <w:p w14:paraId="29BB1EA2" w14:textId="77777777" w:rsidR="00671175" w:rsidRDefault="00671175">
      <w:pPr>
        <w:rPr>
          <w:ins w:id="3615" w:author="tomasrodrigues@ua.pt" w:date="2017-08-29T17:49:00Z"/>
        </w:rPr>
        <w:pPrChange w:id="3616" w:author="tomasrodrigues@ua.pt" w:date="2017-08-29T17:48:00Z">
          <w:pPr>
            <w:ind w:left="0"/>
          </w:pPr>
        </w:pPrChange>
      </w:pPr>
    </w:p>
    <w:p w14:paraId="083BC565" w14:textId="77777777" w:rsidR="00671175" w:rsidRDefault="00671175">
      <w:pPr>
        <w:rPr>
          <w:ins w:id="3617" w:author="tomasrodrigues@ua.pt" w:date="2017-08-29T17:49:00Z"/>
        </w:rPr>
        <w:pPrChange w:id="3618" w:author="tomasrodrigues@ua.pt" w:date="2017-08-29T17:48:00Z">
          <w:pPr>
            <w:ind w:left="0"/>
          </w:pPr>
        </w:pPrChange>
      </w:pPr>
    </w:p>
    <w:p w14:paraId="373CB2DF" w14:textId="77777777" w:rsidR="00671175" w:rsidRDefault="00671175">
      <w:pPr>
        <w:rPr>
          <w:ins w:id="3619" w:author="tomasrodrigues@ua.pt" w:date="2017-08-29T17:49:00Z"/>
        </w:rPr>
        <w:pPrChange w:id="3620" w:author="tomasrodrigues@ua.pt" w:date="2017-08-29T17:48:00Z">
          <w:pPr>
            <w:ind w:left="0"/>
          </w:pPr>
        </w:pPrChange>
      </w:pPr>
    </w:p>
    <w:p w14:paraId="109A8B69" w14:textId="08815C69" w:rsidR="00C6399D" w:rsidDel="00671175" w:rsidRDefault="00C6399D" w:rsidP="00315A97">
      <w:pPr>
        <w:pStyle w:val="Legenda"/>
        <w:jc w:val="center"/>
        <w:rPr>
          <w:del w:id="3621" w:author="tomasrodrigues@ua.pt" w:date="2017-08-03T18:43:00Z"/>
        </w:rPr>
      </w:pPr>
      <w:del w:id="3622" w:author="tomasrodrigues@ua.pt" w:date="2017-08-29T17:49:00Z">
        <w:r w:rsidDel="00671175">
          <w:delText xml:space="preserve">   </w:delText>
        </w:r>
        <w:r w:rsidR="00457B79" w:rsidDel="00671175">
          <w:delText xml:space="preserve">The probe’s response to </w:delText>
        </w:r>
        <w:commentRangeStart w:id="3623"/>
        <w:r w:rsidR="00457B79" w:rsidDel="00671175">
          <w:delText xml:space="preserve">this request </w:delText>
        </w:r>
        <w:commentRangeEnd w:id="3623"/>
        <w:r w:rsidR="00457B79" w:rsidDel="00671175">
          <w:rPr>
            <w:rStyle w:val="Refdecomentrio"/>
          </w:rPr>
          <w:commentReference w:id="3623"/>
        </w:r>
        <w:r w:rsidR="00457B79" w:rsidDel="00671175">
          <w:delText>contains the follow parameters: battery level in percentage</w:delText>
        </w:r>
      </w:del>
      <w:del w:id="3624" w:author="tomasrodrigues@ua.pt" w:date="2017-08-03T17:58:00Z">
        <w:r w:rsidR="00457B79" w:rsidDel="00E93D50">
          <w:delText>;</w:delText>
        </w:r>
      </w:del>
      <w:del w:id="3625" w:author="tomasrodrigues@ua.pt" w:date="2017-08-29T17:49:00Z">
        <w:r w:rsidR="00457B79" w:rsidDel="00671175">
          <w:delText xml:space="preserve"> estimated remaining battery time in minutes (not implemented because it’s not possible to get an estimative from the Android</w:delText>
        </w:r>
        <w:r w:rsidR="00457B79" w:rsidRPr="00AA218A" w:rsidDel="00671175">
          <w:rPr>
            <w:rStyle w:val="nfaseDiscreta"/>
          </w:rPr>
          <w:delText xml:space="preserve"> BatteryManager </w:delText>
        </w:r>
        <w:r w:rsidR="00457B79" w:rsidDel="00671175">
          <w:delText xml:space="preserve">class and, therefore, there is no estimate); call parameter indicating if there is a voice and/or a data call on the device; cell information (id and location); country code; free space on the device’s internal memory in percentage; the internal state of a voice call (Idle, In Progress, Connecting, Active, On hold, Waitting, Calling, Busy); geographical coordinates; if roaming is active; </w:delText>
        </w:r>
        <w:commentRangeStart w:id="3626"/>
        <w:r w:rsidR="00457B79" w:rsidDel="00671175">
          <w:delText>iccid, mcc/mnc</w:delText>
        </w:r>
        <w:commentRangeEnd w:id="3626"/>
        <w:r w:rsidR="00457B79" w:rsidDel="00671175">
          <w:rPr>
            <w:rStyle w:val="Refdecomentrio"/>
          </w:rPr>
          <w:commentReference w:id="3626"/>
        </w:r>
        <w:r w:rsidR="00457B79" w:rsidDel="00671175">
          <w:delText xml:space="preserve">; modem state (Offline, Online); if probe is charging; mobile network technology and the associated signal values; from where is the probe synchronized; if the probe is running a task; device’s temperature </w:delText>
        </w:r>
        <w:r w:rsidR="00422032" w:rsidDel="00671175">
          <w:delText xml:space="preserve">and lastly, all the Wi-Fi parameters described on </w:delText>
        </w:r>
        <w:r w:rsidR="00EA68E9" w:rsidDel="00671175">
          <w:delText xml:space="preserve">the subsection </w:delText>
        </w:r>
        <w:r w:rsidR="0090522C" w:rsidDel="00671175">
          <w:fldChar w:fldCharType="begin"/>
        </w:r>
        <w:r w:rsidR="0090522C" w:rsidDel="00671175">
          <w:delInstrText xml:space="preserve"> HYPERLINK \l "Ref4_2_2" </w:delInstrText>
        </w:r>
        <w:r w:rsidR="0090522C" w:rsidDel="00671175">
          <w:fldChar w:fldCharType="separate"/>
        </w:r>
        <w:r w:rsidR="00EA68E9" w:rsidRPr="00EA68E9" w:rsidDel="00671175">
          <w:rPr>
            <w:rStyle w:val="Hiperligao"/>
          </w:rPr>
          <w:delText>4.2.2</w:delText>
        </w:r>
        <w:r w:rsidR="0090522C" w:rsidDel="00671175">
          <w:rPr>
            <w:rStyle w:val="Hiperligao"/>
          </w:rPr>
          <w:fldChar w:fldCharType="end"/>
        </w:r>
        <w:r w:rsidR="00EA68E9" w:rsidDel="00671175">
          <w:delText>.</w:delText>
        </w:r>
      </w:del>
    </w:p>
    <w:p w14:paraId="75D9F7A9" w14:textId="77777777" w:rsidR="00671175" w:rsidRPr="00671175" w:rsidRDefault="00671175">
      <w:pPr>
        <w:rPr>
          <w:ins w:id="3627" w:author="tomasrodrigues@ua.pt" w:date="2017-08-29T17:48:00Z"/>
          <w:lang w:val="pt-PT" w:eastAsia="en-US"/>
          <w:rPrChange w:id="3628" w:author="tomasrodrigues@ua.pt" w:date="2017-08-29T17:48:00Z">
            <w:rPr>
              <w:ins w:id="3629" w:author="tomasrodrigues@ua.pt" w:date="2017-08-29T17:48:00Z"/>
            </w:rPr>
          </w:rPrChange>
        </w:rPr>
        <w:pPrChange w:id="3630" w:author="tomasrodrigues@ua.pt" w:date="2017-08-29T17:48:00Z">
          <w:pPr>
            <w:ind w:left="0"/>
          </w:pPr>
        </w:pPrChange>
      </w:pPr>
    </w:p>
    <w:p w14:paraId="13E2EEA0" w14:textId="70B4F2E6" w:rsidR="00380C66" w:rsidDel="0016548E" w:rsidRDefault="00C509AB" w:rsidP="00380C66">
      <w:pPr>
        <w:pStyle w:val="Cabealho6"/>
        <w:rPr>
          <w:del w:id="3631" w:author="tomasrodrigues@ua.pt" w:date="2017-08-03T18:43:00Z"/>
        </w:rPr>
      </w:pPr>
      <w:r>
        <w:rPr>
          <w:noProof/>
        </w:rPr>
        <w:lastRenderedPageBreak/>
        <w:object w:dxaOrig="1440" w:dyaOrig="1440" w14:anchorId="2D3373EF">
          <v:shape id="_x0000_s1292" type="#_x0000_t75" style="position:absolute;left:0;text-align:left;margin-left:4.25pt;margin-top:-.15pt;width:413.65pt;height:627.9pt;z-index:-251643392;mso-position-horizontal-relative:text;mso-position-vertical-relative:text">
            <v:imagedata r:id="rId71" o:title=""/>
          </v:shape>
          <o:OLEObject Type="Embed" ProgID="Word.OpenDocumentText.12" ShapeID="_x0000_s1292" DrawAspect="Content" ObjectID="_1565614255" r:id="rId72"/>
        </w:object>
      </w:r>
    </w:p>
    <w:p w14:paraId="03E91B70" w14:textId="77777777" w:rsidR="00EA68E9" w:rsidDel="0016548E" w:rsidRDefault="00EA68E9" w:rsidP="00315A97">
      <w:pPr>
        <w:pStyle w:val="Legenda"/>
        <w:jc w:val="center"/>
        <w:rPr>
          <w:del w:id="3632" w:author="tomasrodrigues@ua.pt" w:date="2017-08-03T18:43:00Z"/>
          <w:lang w:val="en-US"/>
        </w:rPr>
      </w:pPr>
    </w:p>
    <w:p w14:paraId="20CE4AB7" w14:textId="77777777" w:rsidR="00EA68E9" w:rsidDel="0016548E" w:rsidRDefault="00EA68E9">
      <w:pPr>
        <w:pStyle w:val="Cabealho6"/>
        <w:jc w:val="both"/>
        <w:rPr>
          <w:del w:id="3633" w:author="tomasrodrigues@ua.pt" w:date="2017-08-03T18:42:00Z"/>
        </w:rPr>
        <w:pPrChange w:id="3634" w:author="tomasrodrigues@ua.pt" w:date="2017-08-03T18:42:00Z">
          <w:pPr>
            <w:pStyle w:val="Cabealho6"/>
          </w:pPr>
        </w:pPrChange>
      </w:pPr>
    </w:p>
    <w:p w14:paraId="25151CB5" w14:textId="66914D00" w:rsidR="00EA68E9" w:rsidRPr="00EA68E9" w:rsidDel="00671175" w:rsidRDefault="00EA68E9">
      <w:pPr>
        <w:ind w:left="0"/>
        <w:rPr>
          <w:del w:id="3635" w:author="tomasrodrigues@ua.pt" w:date="2017-08-29T17:48:00Z"/>
        </w:rPr>
        <w:pPrChange w:id="3636" w:author="tomasrodrigues@ua.pt" w:date="2017-08-03T18:43:00Z">
          <w:pPr>
            <w:pStyle w:val="Legenda"/>
            <w:jc w:val="center"/>
          </w:pPr>
        </w:pPrChange>
      </w:pPr>
    </w:p>
    <w:p w14:paraId="35FB1782" w14:textId="1A64FF53" w:rsidR="00315A97" w:rsidDel="00671175" w:rsidRDefault="00315A97" w:rsidP="00315A97">
      <w:pPr>
        <w:pStyle w:val="Legenda"/>
        <w:jc w:val="center"/>
        <w:rPr>
          <w:del w:id="3637" w:author="tomasrodrigues@ua.pt" w:date="2017-08-29T17:48:00Z"/>
          <w:lang w:val="en-US"/>
        </w:rPr>
      </w:pPr>
    </w:p>
    <w:p w14:paraId="7CC1A233" w14:textId="51A637BB" w:rsidR="00315A97" w:rsidRDefault="00315A97" w:rsidP="00315A97">
      <w:pPr>
        <w:pStyle w:val="Legenda"/>
        <w:jc w:val="center"/>
        <w:rPr>
          <w:lang w:val="en-US"/>
        </w:rPr>
      </w:pPr>
    </w:p>
    <w:p w14:paraId="2B7885C6" w14:textId="77777777" w:rsidR="00315A97" w:rsidRDefault="00315A97" w:rsidP="00315A97">
      <w:pPr>
        <w:pStyle w:val="Legenda"/>
        <w:jc w:val="center"/>
        <w:rPr>
          <w:lang w:val="en-US"/>
        </w:rPr>
      </w:pPr>
    </w:p>
    <w:p w14:paraId="49B0D186" w14:textId="77777777" w:rsidR="00315A97" w:rsidRDefault="00315A97" w:rsidP="00315A97">
      <w:pPr>
        <w:pStyle w:val="Legenda"/>
        <w:jc w:val="center"/>
        <w:rPr>
          <w:lang w:val="en-US"/>
        </w:rPr>
      </w:pPr>
    </w:p>
    <w:p w14:paraId="1F62DE4B" w14:textId="77777777" w:rsidR="00315A97" w:rsidRDefault="00315A97" w:rsidP="00315A97">
      <w:pPr>
        <w:pStyle w:val="Legenda"/>
        <w:jc w:val="center"/>
        <w:rPr>
          <w:lang w:val="en-US"/>
        </w:rPr>
      </w:pPr>
    </w:p>
    <w:p w14:paraId="2EF6AA34" w14:textId="77777777" w:rsidR="00315A97" w:rsidRDefault="00315A97" w:rsidP="00315A97">
      <w:pPr>
        <w:pStyle w:val="Legenda"/>
        <w:jc w:val="center"/>
        <w:rPr>
          <w:lang w:val="en-US"/>
        </w:rPr>
      </w:pPr>
    </w:p>
    <w:p w14:paraId="47EC6741" w14:textId="77777777" w:rsidR="00315A97" w:rsidRDefault="00315A97" w:rsidP="00315A97">
      <w:pPr>
        <w:pStyle w:val="Legenda"/>
        <w:jc w:val="center"/>
        <w:rPr>
          <w:lang w:val="en-US"/>
        </w:rPr>
      </w:pPr>
    </w:p>
    <w:p w14:paraId="534204B3" w14:textId="77777777" w:rsidR="00315A97" w:rsidRDefault="00315A97" w:rsidP="00315A97">
      <w:pPr>
        <w:pStyle w:val="Legenda"/>
        <w:jc w:val="center"/>
        <w:rPr>
          <w:lang w:val="en-US"/>
        </w:rPr>
      </w:pPr>
    </w:p>
    <w:p w14:paraId="26BB29EF" w14:textId="77777777" w:rsidR="00315A97" w:rsidRDefault="00315A97" w:rsidP="00315A97">
      <w:pPr>
        <w:pStyle w:val="Legenda"/>
        <w:jc w:val="center"/>
        <w:rPr>
          <w:lang w:val="en-US"/>
        </w:rPr>
      </w:pPr>
    </w:p>
    <w:p w14:paraId="754486AB" w14:textId="77777777" w:rsidR="00315A97" w:rsidRDefault="00315A97" w:rsidP="00315A97">
      <w:pPr>
        <w:pStyle w:val="Legenda"/>
        <w:jc w:val="center"/>
        <w:rPr>
          <w:lang w:val="en-US"/>
        </w:rPr>
      </w:pPr>
    </w:p>
    <w:p w14:paraId="60EF4DF2" w14:textId="77777777" w:rsidR="00315A97" w:rsidRDefault="00315A97" w:rsidP="00315A97">
      <w:pPr>
        <w:pStyle w:val="Legenda"/>
        <w:jc w:val="center"/>
        <w:rPr>
          <w:lang w:val="en-US"/>
        </w:rPr>
      </w:pPr>
    </w:p>
    <w:p w14:paraId="578E389F" w14:textId="77777777" w:rsidR="00315A97" w:rsidRDefault="00315A97" w:rsidP="00315A97">
      <w:pPr>
        <w:pStyle w:val="Cabealho6"/>
      </w:pPr>
    </w:p>
    <w:p w14:paraId="061F0155" w14:textId="77777777" w:rsidR="004107D4" w:rsidRDefault="004107D4" w:rsidP="004107D4">
      <w:pPr>
        <w:pStyle w:val="Cabealho6"/>
      </w:pPr>
    </w:p>
    <w:p w14:paraId="6E82DDFC" w14:textId="77777777" w:rsidR="004107D4" w:rsidRPr="004107D4" w:rsidRDefault="004107D4" w:rsidP="004107D4">
      <w:pPr>
        <w:pStyle w:val="Cabealho6"/>
      </w:pPr>
    </w:p>
    <w:p w14:paraId="2D8B1106" w14:textId="77777777" w:rsidR="006E5CC7" w:rsidRDefault="006E5CC7" w:rsidP="00B91C9A">
      <w:pPr>
        <w:pStyle w:val="Legenda"/>
        <w:ind w:left="0"/>
        <w:jc w:val="center"/>
        <w:rPr>
          <w:lang w:val="en-US"/>
        </w:rPr>
      </w:pPr>
    </w:p>
    <w:p w14:paraId="4B18CC0D" w14:textId="77777777" w:rsidR="006E5CC7" w:rsidRDefault="006E5CC7" w:rsidP="006E5CC7">
      <w:pPr>
        <w:pStyle w:val="Cabealho6"/>
      </w:pPr>
    </w:p>
    <w:p w14:paraId="1158E365" w14:textId="77777777" w:rsidR="006E5CC7" w:rsidRPr="006E5CC7" w:rsidRDefault="006E5CC7" w:rsidP="006E5CC7">
      <w:pPr>
        <w:pStyle w:val="Cabealho6"/>
      </w:pPr>
    </w:p>
    <w:p w14:paraId="1A1856E9" w14:textId="77777777" w:rsidR="006E5CC7" w:rsidRDefault="006E5CC7" w:rsidP="006E5CC7">
      <w:pPr>
        <w:pStyle w:val="Cabealho6"/>
      </w:pPr>
    </w:p>
    <w:p w14:paraId="32CAEB7B" w14:textId="77777777" w:rsidR="006E5CC7" w:rsidRDefault="006E5CC7" w:rsidP="00B91C9A">
      <w:pPr>
        <w:pStyle w:val="Legenda"/>
        <w:ind w:left="0"/>
        <w:jc w:val="center"/>
        <w:rPr>
          <w:lang w:val="en-US"/>
        </w:rPr>
      </w:pPr>
    </w:p>
    <w:p w14:paraId="2DB8A86C" w14:textId="77777777" w:rsidR="00C6399D" w:rsidRDefault="00C6399D" w:rsidP="00B91C9A">
      <w:pPr>
        <w:pStyle w:val="Legenda"/>
        <w:ind w:left="0"/>
        <w:jc w:val="center"/>
        <w:rPr>
          <w:ins w:id="3638" w:author="tomasrodrigues@ua.pt" w:date="2017-08-03T17:58:00Z"/>
          <w:lang w:val="en-US"/>
        </w:rPr>
      </w:pPr>
    </w:p>
    <w:p w14:paraId="20220FCD" w14:textId="77777777" w:rsidR="00E93D50" w:rsidRDefault="00E93D50">
      <w:pPr>
        <w:rPr>
          <w:ins w:id="3639" w:author="tomasrodrigues@ua.pt" w:date="2017-08-03T17:58:00Z"/>
        </w:rPr>
        <w:pPrChange w:id="3640" w:author="tomasrodrigues@ua.pt" w:date="2017-08-03T17:58:00Z">
          <w:pPr>
            <w:pStyle w:val="Legenda"/>
            <w:ind w:left="0"/>
            <w:jc w:val="center"/>
          </w:pPr>
        </w:pPrChange>
      </w:pPr>
    </w:p>
    <w:p w14:paraId="55C4F9C6" w14:textId="77777777" w:rsidR="00E93D50" w:rsidRDefault="00E93D50">
      <w:pPr>
        <w:rPr>
          <w:ins w:id="3641" w:author="tomasrodrigues@ua.pt" w:date="2017-08-03T17:58:00Z"/>
        </w:rPr>
        <w:pPrChange w:id="3642" w:author="tomasrodrigues@ua.pt" w:date="2017-08-03T17:58:00Z">
          <w:pPr>
            <w:pStyle w:val="Legenda"/>
            <w:ind w:left="0"/>
            <w:jc w:val="center"/>
          </w:pPr>
        </w:pPrChange>
      </w:pPr>
    </w:p>
    <w:p w14:paraId="52C61586" w14:textId="5020FF0F" w:rsidR="00E93D50" w:rsidDel="0061791F" w:rsidRDefault="00E93D50">
      <w:pPr>
        <w:pStyle w:val="Cabealho6"/>
        <w:ind w:left="0"/>
        <w:jc w:val="both"/>
        <w:rPr>
          <w:del w:id="3643" w:author="tomasrodrigues@ua.pt" w:date="2017-08-29T18:10:00Z"/>
          <w:rFonts w:eastAsia="Times New Roman" w:cs="Times New Roman"/>
          <w:iCs w:val="0"/>
          <w:sz w:val="22"/>
        </w:rPr>
        <w:pPrChange w:id="3644" w:author="tomasrodrigues@ua.pt" w:date="2017-08-29T18:10:00Z">
          <w:pPr>
            <w:pStyle w:val="Cabealho6"/>
          </w:pPr>
        </w:pPrChange>
      </w:pPr>
    </w:p>
    <w:p w14:paraId="1CE5BD6A" w14:textId="77777777" w:rsidR="0061791F" w:rsidRPr="00725F1B" w:rsidRDefault="0061791F">
      <w:pPr>
        <w:rPr>
          <w:ins w:id="3645" w:author="tomasrodrigues@ua.pt" w:date="2017-08-29T18:10:00Z"/>
        </w:rPr>
        <w:pPrChange w:id="3646" w:author="tomasrodrigues@ua.pt" w:date="2017-08-29T18:10:00Z">
          <w:pPr>
            <w:pStyle w:val="Legenda"/>
            <w:ind w:left="0"/>
            <w:jc w:val="center"/>
          </w:pPr>
        </w:pPrChange>
      </w:pPr>
    </w:p>
    <w:p w14:paraId="143496F1" w14:textId="77777777" w:rsidR="00380C66" w:rsidDel="0061791F" w:rsidRDefault="00380C66" w:rsidP="00380C66">
      <w:pPr>
        <w:pStyle w:val="Cabealho6"/>
        <w:rPr>
          <w:del w:id="3647" w:author="tomasrodrigues@ua.pt" w:date="2017-08-29T18:10:00Z"/>
        </w:rPr>
      </w:pPr>
    </w:p>
    <w:p w14:paraId="408F51A6" w14:textId="77777777" w:rsidR="00380C66" w:rsidRPr="00380C66" w:rsidRDefault="00380C66">
      <w:pPr>
        <w:pStyle w:val="Cabealho6"/>
        <w:ind w:left="0"/>
        <w:jc w:val="both"/>
        <w:pPrChange w:id="3648" w:author="tomasrodrigues@ua.pt" w:date="2017-08-29T18:10:00Z">
          <w:pPr>
            <w:pStyle w:val="Cabealho6"/>
          </w:pPr>
        </w:pPrChange>
      </w:pPr>
    </w:p>
    <w:p w14:paraId="553C2CB0" w14:textId="4E89676E" w:rsidR="00A4110C" w:rsidRDefault="00315A97" w:rsidP="00B91C9A">
      <w:pPr>
        <w:pStyle w:val="Legenda"/>
        <w:ind w:left="0"/>
        <w:jc w:val="center"/>
        <w:rPr>
          <w:lang w:val="en-US"/>
        </w:rPr>
      </w:pPr>
      <w:bookmarkStart w:id="3649" w:name="_Toc489744336"/>
      <w:r w:rsidRPr="00315A97">
        <w:rPr>
          <w:lang w:val="en-US"/>
        </w:rPr>
        <w:t xml:space="preserve">Snippet </w:t>
      </w:r>
      <w:r w:rsidR="00021318">
        <w:rPr>
          <w:lang w:val="en-US"/>
        </w:rPr>
        <w:fldChar w:fldCharType="begin"/>
      </w:r>
      <w:r w:rsidR="00D224BB">
        <w:rPr>
          <w:lang w:val="en-US"/>
        </w:rPr>
        <w:instrText xml:space="preserve"> STYLEREF 1 \s </w:instrText>
      </w:r>
      <w:r w:rsidR="00021318">
        <w:rPr>
          <w:lang w:val="en-US"/>
        </w:rPr>
        <w:fldChar w:fldCharType="separate"/>
      </w:r>
      <w:r w:rsidR="00725F1B">
        <w:rPr>
          <w:noProof/>
          <w:lang w:val="en-US"/>
        </w:rPr>
        <w:t>4</w:t>
      </w:r>
      <w:r w:rsidR="00021318">
        <w:rPr>
          <w:lang w:val="en-US"/>
        </w:rPr>
        <w:fldChar w:fldCharType="end"/>
      </w:r>
      <w:r w:rsidR="00D224BB">
        <w:rPr>
          <w:lang w:val="en-US"/>
        </w:rPr>
        <w:t>.</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1</w:t>
      </w:r>
      <w:r w:rsidR="00021318">
        <w:rPr>
          <w:lang w:val="en-US"/>
        </w:rPr>
        <w:fldChar w:fldCharType="end"/>
      </w:r>
      <w:r w:rsidRPr="00315A97">
        <w:rPr>
          <w:lang w:val="en-US"/>
        </w:rPr>
        <w:t xml:space="preserve"> - Get pro</w:t>
      </w:r>
      <w:r>
        <w:rPr>
          <w:lang w:val="en-US"/>
        </w:rPr>
        <w:t xml:space="preserve">be's state request and response, </w:t>
      </w:r>
      <w:r w:rsidRPr="00315A97">
        <w:rPr>
          <w:lang w:val="en-US"/>
        </w:rPr>
        <w:t>respectively</w:t>
      </w:r>
      <w:bookmarkEnd w:id="3649"/>
    </w:p>
    <w:p w14:paraId="008B3E8C" w14:textId="77777777" w:rsidR="00737341" w:rsidRPr="00737341" w:rsidRDefault="00737341" w:rsidP="00737341">
      <w:pPr>
        <w:pStyle w:val="Cabealho6"/>
        <w:rPr>
          <w:lang w:eastAsia="en-US"/>
        </w:rPr>
      </w:pPr>
    </w:p>
    <w:p w14:paraId="1CB49DF8" w14:textId="6DC33FF5" w:rsidR="00671175" w:rsidRDefault="00671175" w:rsidP="00315A97">
      <w:pPr>
        <w:ind w:left="0"/>
        <w:rPr>
          <w:ins w:id="3650" w:author="tomasrodrigues@ua.pt" w:date="2017-08-29T17:49:00Z"/>
        </w:rPr>
      </w:pPr>
      <w:ins w:id="3651" w:author="tomasrodrigues@ua.pt" w:date="2017-08-29T17:49:00Z">
        <w:r>
          <w:t xml:space="preserve">   </w:t>
        </w:r>
        <w:commentRangeStart w:id="3652"/>
        <w:r>
          <w:t xml:space="preserve">The probe’s response to </w:t>
        </w:r>
        <w:commentRangeStart w:id="3653"/>
        <w:r>
          <w:t xml:space="preserve">this request </w:t>
        </w:r>
        <w:commentRangeEnd w:id="3653"/>
        <w:r>
          <w:rPr>
            <w:rStyle w:val="Refdecomentrio"/>
          </w:rPr>
          <w:commentReference w:id="3653"/>
        </w:r>
        <w:r>
          <w:t>contains the follow parameters: battery level in percentage, estimated remaining battery time in minutes (not implemented because it’s not possible to get an estimative from the Android</w:t>
        </w:r>
        <w:r w:rsidRPr="00AA218A">
          <w:rPr>
            <w:rStyle w:val="nfaseDiscreta"/>
          </w:rPr>
          <w:t xml:space="preserve"> BatteryManager </w:t>
        </w:r>
        <w:r>
          <w:t xml:space="preserve">class </w:t>
        </w:r>
        <w:r>
          <w:fldChar w:fldCharType="begin"/>
        </w:r>
        <w:r>
          <w:instrText xml:space="preserve"> HYPERLINK  \l "Ref87" </w:instrText>
        </w:r>
        <w:r>
          <w:fldChar w:fldCharType="separate"/>
        </w:r>
        <w:r w:rsidRPr="003F2EF7">
          <w:rPr>
            <w:rStyle w:val="Hiperligao"/>
          </w:rPr>
          <w:t>[87]</w:t>
        </w:r>
        <w:r>
          <w:fldChar w:fldCharType="end"/>
        </w:r>
        <w:r>
          <w:t xml:space="preserve"> and, therefore, there is no estimate); call parameter indicating if there is a voice and/or a data call on the device; cell information (id and location); country code; free space on the device’s internal memory in percentage; the internal state of a voice call (Idle, In Progress, Connecting, Active, On hold, Waitting, Calling, Busy); geographical coordinates; if roaming is active; </w:t>
        </w:r>
        <w:commentRangeStart w:id="3654"/>
        <w:r>
          <w:t>ICCID</w:t>
        </w:r>
        <w:commentRangeStart w:id="3655"/>
        <w:r>
          <w:t>, MCC/</w:t>
        </w:r>
        <w:commentRangeEnd w:id="3655"/>
        <w:r>
          <w:t>MNC</w:t>
        </w:r>
        <w:r>
          <w:rPr>
            <w:rStyle w:val="Refdecomentrio"/>
          </w:rPr>
          <w:commentReference w:id="3655"/>
        </w:r>
        <w:r>
          <w:t xml:space="preserve">; </w:t>
        </w:r>
        <w:commentRangeEnd w:id="3654"/>
        <w:r>
          <w:rPr>
            <w:rStyle w:val="Refdecomentrio"/>
          </w:rPr>
          <w:commentReference w:id="3654"/>
        </w:r>
        <w:r>
          <w:t xml:space="preserve">modem </w:t>
        </w:r>
        <w:r>
          <w:lastRenderedPageBreak/>
          <w:t xml:space="preserve">state (Offline, Online); if probe is charging; mobile network technology and the associated signal values; from where is the probe synchronized; if the probe is running a task; device’s temperature and lastly, all the Wi-Fi parameters described on the subsection </w:t>
        </w:r>
        <w:r>
          <w:fldChar w:fldCharType="begin"/>
        </w:r>
        <w:r>
          <w:instrText xml:space="preserve"> HYPERLINK \l "Ref4_2_2" </w:instrText>
        </w:r>
        <w:r>
          <w:fldChar w:fldCharType="separate"/>
        </w:r>
        <w:r w:rsidRPr="00EA68E9">
          <w:rPr>
            <w:rStyle w:val="Hiperligao"/>
          </w:rPr>
          <w:t>4.2.2</w:t>
        </w:r>
        <w:r>
          <w:rPr>
            <w:rStyle w:val="Hiperligao"/>
          </w:rPr>
          <w:fldChar w:fldCharType="end"/>
        </w:r>
        <w:r>
          <w:t>.</w:t>
        </w:r>
      </w:ins>
      <w:commentRangeEnd w:id="3652"/>
      <w:ins w:id="3656" w:author="tomasrodrigues@ua.pt" w:date="2017-08-29T17:50:00Z">
        <w:r>
          <w:rPr>
            <w:rStyle w:val="Refdecomentrio"/>
          </w:rPr>
          <w:commentReference w:id="3652"/>
        </w:r>
      </w:ins>
    </w:p>
    <w:p w14:paraId="78EB35D5" w14:textId="42769EE1" w:rsidR="009C3B7B" w:rsidRDefault="00C6399D" w:rsidP="00315A97">
      <w:pPr>
        <w:ind w:left="0"/>
      </w:pPr>
      <w:r>
        <w:t xml:space="preserve">   </w:t>
      </w:r>
      <w:r w:rsidR="00457B79">
        <w:t xml:space="preserve">All the </w:t>
      </w:r>
      <w:del w:id="3657" w:author="tomasrodrigues@ua.pt" w:date="2017-08-29T17:50:00Z">
        <w:r w:rsidR="00457B79" w:rsidDel="00671175">
          <w:delText>previous</w:delText>
        </w:r>
        <w:r w:rsidR="009C3B7B" w:rsidDel="00671175">
          <w:delText xml:space="preserve"> </w:delText>
        </w:r>
      </w:del>
      <w:r w:rsidR="009C3B7B">
        <w:t xml:space="preserve">requests </w:t>
      </w:r>
      <w:del w:id="3658" w:author="tomasrodrigues@ua.pt" w:date="2017-08-29T17:50:00Z">
        <w:r w:rsidR="009C3B7B" w:rsidDel="00671175">
          <w:delText xml:space="preserve">are done </w:delText>
        </w:r>
      </w:del>
      <w:ins w:id="3659" w:author="tomasrodrigues@ua.pt" w:date="2017-08-29T17:50:00Z">
        <w:r w:rsidR="00671175">
          <w:t xml:space="preserve">have the same structure, </w:t>
        </w:r>
      </w:ins>
      <w:r w:rsidR="009C3B7B">
        <w:t>using the respec</w:t>
      </w:r>
      <w:r w:rsidR="00AA630B">
        <w:t>tive “message_type”, which is an</w:t>
      </w:r>
      <w:r w:rsidR="009C3B7B">
        <w:t xml:space="preserve"> integer that identifies the request, and the probe’s MAC address</w:t>
      </w:r>
      <w:ins w:id="3660" w:author="tomasrodrigues@ua.pt" w:date="2017-08-29T17:51:00Z">
        <w:r w:rsidR="00671175">
          <w:t xml:space="preserve"> or IMEI, in the pocket case</w:t>
        </w:r>
      </w:ins>
      <w:r w:rsidR="009C3B7B">
        <w:t>. Optionally the module number can be an input as well, but in the case of the pocket probes</w:t>
      </w:r>
      <w:r w:rsidR="00AA630B">
        <w:t>,</w:t>
      </w:r>
      <w:r w:rsidR="009C3B7B">
        <w:t xml:space="preserve"> this field is considered always 0, even for dual SIM card devices. </w:t>
      </w:r>
    </w:p>
    <w:p w14:paraId="727D1653" w14:textId="0641485D" w:rsidR="00E56C87" w:rsidRDefault="00E56C87" w:rsidP="00315A97">
      <w:pPr>
        <w:ind w:left="0"/>
      </w:pPr>
      <w:r>
        <w:t xml:space="preserve">   The pocket response to these requests vary according </w:t>
      </w:r>
      <w:r w:rsidR="00AA630B">
        <w:t xml:space="preserve">to </w:t>
      </w:r>
      <w:r>
        <w:t xml:space="preserve">the </w:t>
      </w:r>
      <w:del w:id="3661" w:author="tomasrodrigues@ua.pt" w:date="2017-08-03T17:59:00Z">
        <w:r w:rsidDel="00E93D50">
          <w:delText>reques</w:delText>
        </w:r>
        <w:r w:rsidR="00C6399D" w:rsidDel="00E93D50">
          <w:delText xml:space="preserve">ted </w:delText>
        </w:r>
      </w:del>
      <w:ins w:id="3662" w:author="tomasrodrigues@ua.pt" w:date="2017-08-03T17:59:00Z">
        <w:r w:rsidR="00E93D50">
          <w:t>received request</w:t>
        </w:r>
      </w:ins>
      <w:del w:id="3663" w:author="tomasrodrigues@ua.pt" w:date="2017-08-03T17:59:00Z">
        <w:r w:rsidR="00C6399D" w:rsidDel="00E93D50">
          <w:delText>asked,</w:delText>
        </w:r>
      </w:del>
      <w:ins w:id="3664" w:author="tomasrodrigues@ua.pt" w:date="2017-08-03T17:59:00Z">
        <w:r w:rsidR="00E93D50">
          <w:t>.</w:t>
        </w:r>
      </w:ins>
      <w:r w:rsidR="00C6399D">
        <w:t xml:space="preserve"> </w:t>
      </w:r>
      <w:ins w:id="3665" w:author="tomasrodrigues@ua.pt" w:date="2017-08-03T17:59:00Z">
        <w:r w:rsidR="00E93D50">
          <w:t>F</w:t>
        </w:r>
      </w:ins>
      <w:del w:id="3666" w:author="tomasrodrigues@ua.pt" w:date="2017-08-03T17:59:00Z">
        <w:r w:rsidR="00C6399D" w:rsidDel="00E93D50">
          <w:delText>f</w:delText>
        </w:r>
      </w:del>
      <w:r w:rsidR="00C6399D">
        <w:t>or example, for the</w:t>
      </w:r>
      <w:r>
        <w:t xml:space="preserve"> </w:t>
      </w:r>
      <w:r w:rsidR="00C6399D">
        <w:t xml:space="preserve">previously mentioned </w:t>
      </w:r>
      <w:r>
        <w:t>“Loaded Test Status</w:t>
      </w:r>
      <w:r w:rsidR="00C6399D">
        <w:t>” request,</w:t>
      </w:r>
      <w:r>
        <w:t xml:space="preserve"> the pocket response contains the configured testname, test ID, initial data, final date, test type, if the test as a recursion object, the </w:t>
      </w:r>
      <w:commentRangeStart w:id="3667"/>
      <w:r>
        <w:t xml:space="preserve">recursion </w:t>
      </w:r>
      <w:del w:id="3668" w:author="tomasrodrigues@ua.pt" w:date="2017-08-29T17:52:00Z">
        <w:r w:rsidDel="0036025C">
          <w:delText>object</w:delText>
        </w:r>
      </w:del>
      <w:ins w:id="3669" w:author="tomasrodrigues@ua.pt" w:date="2017-08-29T17:52:00Z">
        <w:r w:rsidR="0036025C">
          <w:t>configurarion</w:t>
        </w:r>
        <w:commentRangeEnd w:id="3667"/>
        <w:r w:rsidR="0036025C">
          <w:rPr>
            <w:rStyle w:val="Refdecomentrio"/>
          </w:rPr>
          <w:commentReference w:id="3667"/>
        </w:r>
      </w:ins>
      <w:r>
        <w:t>, the executed iterations, how many iterations were broken or skipped, the number of macros per iteration and the internal state of the test (if it’s running at the moment, if it’s scheduled, if was cancelled, if it was misconfigured, if it executed with success or not, if it was updated, among other internal states, they are fifteen at total.) An example of the descri</w:t>
      </w:r>
      <w:r w:rsidR="00AA630B">
        <w:t>bed response can be observed in</w:t>
      </w:r>
      <w:r>
        <w:t xml:space="preserve"> </w:t>
      </w:r>
      <w:hyperlink w:anchor="_Appendix_F_1" w:history="1">
        <w:r w:rsidRPr="008C7034">
          <w:rPr>
            <w:rStyle w:val="Hiperligao"/>
          </w:rPr>
          <w:t>Appendix F</w:t>
        </w:r>
      </w:hyperlink>
      <w:r>
        <w:t xml:space="preserve">. </w:t>
      </w:r>
    </w:p>
    <w:p w14:paraId="43CE73C0" w14:textId="6E227C41" w:rsidR="00DB4E83" w:rsidRDefault="004107D4" w:rsidP="00DB4E83">
      <w:pPr>
        <w:ind w:left="0"/>
      </w:pPr>
      <w:r>
        <w:t xml:space="preserve">   </w:t>
      </w:r>
      <w:r w:rsidR="00DB4E83">
        <w:t xml:space="preserve">The implemented notifications, both in the context of this project and of previous developments on ArQoS Pocket are </w:t>
      </w:r>
      <w:r w:rsidR="00DB4E83">
        <w:rPr>
          <w:rStyle w:val="nfaseDiscreta"/>
        </w:rPr>
        <w:t>keep-alive</w:t>
      </w:r>
      <w:r w:rsidR="00DB4E83" w:rsidRPr="00120365">
        <w:rPr>
          <w:rStyle w:val="nfaseDiscreta"/>
        </w:rPr>
        <w:t>s</w:t>
      </w:r>
      <w:r w:rsidR="00DB4E83">
        <w:t xml:space="preserve">, the </w:t>
      </w:r>
      <w:r w:rsidR="00DB4E83" w:rsidRPr="00EC1DAF">
        <w:rPr>
          <w:rStyle w:val="nfaseDiscreta"/>
        </w:rPr>
        <w:t>auto-discovery</w:t>
      </w:r>
      <w:r w:rsidR="00DB4E83">
        <w:t xml:space="preserve"> process, the </w:t>
      </w:r>
      <w:r w:rsidR="00DB4E83" w:rsidRPr="0036025C">
        <w:rPr>
          <w:rStyle w:val="nfaseDiscreta"/>
          <w:rPrChange w:id="3670" w:author="tomasrodrigues@ua.pt" w:date="2017-08-29T17:52:00Z">
            <w:rPr/>
          </w:rPrChange>
        </w:rPr>
        <w:t>IP</w:t>
      </w:r>
      <w:ins w:id="3671" w:author="tomasrodrigues@ua.pt" w:date="2017-08-29T17:53:00Z">
        <w:r w:rsidR="0036025C">
          <w:rPr>
            <w:rStyle w:val="nfaseDiscreta"/>
          </w:rPr>
          <w:t>-</w:t>
        </w:r>
      </w:ins>
      <w:del w:id="3672" w:author="tomasrodrigues@ua.pt" w:date="2017-08-29T17:53:00Z">
        <w:r w:rsidR="00DB4E83" w:rsidRPr="0036025C" w:rsidDel="0036025C">
          <w:rPr>
            <w:rStyle w:val="nfaseDiscreta"/>
            <w:rPrChange w:id="3673" w:author="tomasrodrigues@ua.pt" w:date="2017-08-29T17:52:00Z">
              <w:rPr/>
            </w:rPrChange>
          </w:rPr>
          <w:delText xml:space="preserve"> </w:delText>
        </w:r>
      </w:del>
      <w:r w:rsidR="00DB4E83" w:rsidRPr="0036025C">
        <w:rPr>
          <w:rStyle w:val="nfaseDiscreta"/>
          <w:rPrChange w:id="3674" w:author="tomasrodrigues@ua.pt" w:date="2017-08-29T17:52:00Z">
            <w:rPr/>
          </w:rPrChange>
        </w:rPr>
        <w:t>update</w:t>
      </w:r>
      <w:r w:rsidR="00DB4E83">
        <w:t xml:space="preserve"> process and the </w:t>
      </w:r>
      <w:r w:rsidR="00DB4E83" w:rsidRPr="0036025C">
        <w:rPr>
          <w:rStyle w:val="nfaseDiscreta"/>
          <w:rPrChange w:id="3675" w:author="tomasrodrigues@ua.pt" w:date="2017-08-29T17:53:00Z">
            <w:rPr/>
          </w:rPrChange>
        </w:rPr>
        <w:t>results</w:t>
      </w:r>
      <w:r w:rsidR="00DB4E83">
        <w:t xml:space="preserve"> process used when sending test’s results information. To schedule a test on a pocket probe through the management system, the </w:t>
      </w:r>
      <w:r w:rsidR="00DB4E83">
        <w:rPr>
          <w:rStyle w:val="nfaseDiscreta"/>
        </w:rPr>
        <w:t xml:space="preserve">POST </w:t>
      </w:r>
      <w:r w:rsidR="00DB4E83">
        <w:t xml:space="preserve">body message is similar to what is depicted in the snippet 4.2, preceded by two fields: “msg_type” and the </w:t>
      </w:r>
      <w:commentRangeStart w:id="3676"/>
      <w:del w:id="3677" w:author="tomasrodrigues@ua.pt" w:date="2017-08-29T17:53:00Z">
        <w:r w:rsidR="00DB4E83" w:rsidDel="0036025C">
          <w:delText>mac address</w:delText>
        </w:r>
      </w:del>
      <w:ins w:id="3678" w:author="tomasrodrigues@ua.pt" w:date="2017-08-29T17:53:00Z">
        <w:r w:rsidR="0036025C">
          <w:t>IMEI</w:t>
        </w:r>
      </w:ins>
      <w:r w:rsidR="00DB4E83">
        <w:t xml:space="preserve"> of the pocket probe</w:t>
      </w:r>
      <w:commentRangeEnd w:id="3676"/>
      <w:r w:rsidR="00DB4E83">
        <w:rPr>
          <w:rStyle w:val="Refdecomentrio"/>
        </w:rPr>
        <w:commentReference w:id="3676"/>
      </w:r>
      <w:r w:rsidR="00DB4E83">
        <w:t>.</w:t>
      </w:r>
    </w:p>
    <w:p w14:paraId="623B617E" w14:textId="77777777" w:rsidR="004107D4" w:rsidRDefault="004107D4" w:rsidP="00315A97">
      <w:pPr>
        <w:ind w:left="0"/>
      </w:pPr>
    </w:p>
    <w:p w14:paraId="1B180953" w14:textId="77777777" w:rsidR="00DB71BB" w:rsidRPr="00D32FC4" w:rsidRDefault="00315A97" w:rsidP="00315A97">
      <w:pPr>
        <w:pStyle w:val="Cabealho3"/>
      </w:pPr>
      <w:bookmarkStart w:id="3679" w:name="Ref4_4"/>
      <w:r>
        <w:t xml:space="preserve"> </w:t>
      </w:r>
      <w:bookmarkStart w:id="3680" w:name="_Toc491797515"/>
      <w:r w:rsidR="00DB71BB">
        <w:t>Network and Data t</w:t>
      </w:r>
      <w:r w:rsidR="00DB71BB" w:rsidRPr="00D32FC4">
        <w:t>ests</w:t>
      </w:r>
      <w:bookmarkEnd w:id="3680"/>
    </w:p>
    <w:bookmarkEnd w:id="3679"/>
    <w:p w14:paraId="042A73DF" w14:textId="77777777" w:rsidR="00DB4E83" w:rsidRDefault="00E93D50" w:rsidP="00DB4E83">
      <w:pPr>
        <w:ind w:left="0"/>
      </w:pPr>
      <w:ins w:id="3681" w:author="tomasrodrigues@ua.pt" w:date="2017-08-03T17:59:00Z">
        <w:r>
          <w:t xml:space="preserve">   </w:t>
        </w:r>
      </w:ins>
      <w:r w:rsidR="00DB4E83">
        <w:t xml:space="preserve">Tests like File Transfer Protocol (FTP) download and upload can </w:t>
      </w:r>
      <w:del w:id="3682" w:author="tomasrodrigues@ua.pt" w:date="2017-08-03T18:00:00Z">
        <w:r w:rsidR="00DB4E83" w:rsidDel="00E93D50">
          <w:delText xml:space="preserve">retrieve </w:delText>
        </w:r>
      </w:del>
      <w:ins w:id="3683" w:author="tomasrodrigues@ua.pt" w:date="2017-08-03T18:00:00Z">
        <w:r>
          <w:t xml:space="preserve">measure </w:t>
        </w:r>
      </w:ins>
      <w:r w:rsidR="00DB4E83">
        <w:t xml:space="preserve">parameters from the network like throughput, access time, the duration of the operation for a certain number of bytes transferred, among others. </w:t>
      </w:r>
      <w:r w:rsidR="00DB4E83" w:rsidRPr="00EC1DAF">
        <w:rPr>
          <w:rStyle w:val="nfaseDiscreta"/>
        </w:rPr>
        <w:t>MMS</w:t>
      </w:r>
      <w:r w:rsidR="00DB4E83">
        <w:t xml:space="preserve"> </w:t>
      </w:r>
      <w:del w:id="3684" w:author="tomasrodrigues@ua.pt" w:date="2017-08-03T18:00:00Z">
        <w:r w:rsidR="00DB4E83" w:rsidDel="00E93D50">
          <w:delText xml:space="preserve">or </w:delText>
        </w:r>
      </w:del>
      <w:ins w:id="3685" w:author="tomasrodrigues@ua.pt" w:date="2017-08-03T18:00:00Z">
        <w:r>
          <w:t xml:space="preserve">and </w:t>
        </w:r>
      </w:ins>
      <w:r w:rsidR="00DB4E83">
        <w:t>e-mail tests can test the network connectivity and infer parameters like the time spent delivering the message to the destination. Some of these tests were already investigated in order to know what would be possible to obtain from the Android classes, however they</w:t>
      </w:r>
      <w:r w:rsidR="00DB4E83" w:rsidRPr="00D32FC4">
        <w:t xml:space="preserve"> </w:t>
      </w:r>
      <w:r w:rsidR="00DB4E83">
        <w:t>are not yet functional.</w:t>
      </w:r>
      <w:r w:rsidR="005625F0">
        <w:t xml:space="preserve"> As example, all the tests output parameters from a specific test, collected by the ArQoS NG probes are shown in the </w:t>
      </w:r>
      <w:hyperlink w:anchor="_Appendix_B" w:history="1">
        <w:r w:rsidR="005625F0" w:rsidRPr="005625F0">
          <w:rPr>
            <w:rStyle w:val="Hiperligao"/>
          </w:rPr>
          <w:t>Appendix B</w:t>
        </w:r>
      </w:hyperlink>
      <w:r w:rsidR="005625F0">
        <w:t>.</w:t>
      </w:r>
    </w:p>
    <w:p w14:paraId="6BABE6C2" w14:textId="77777777" w:rsidR="00841DFA" w:rsidRPr="00D32FC4" w:rsidRDefault="00720363" w:rsidP="00864E2D">
      <w:pPr>
        <w:ind w:left="0"/>
      </w:pPr>
      <w:r>
        <w:lastRenderedPageBreak/>
        <w:t xml:space="preserve">   </w:t>
      </w:r>
      <w:r w:rsidR="005625F0">
        <w:t xml:space="preserve">On the other hand, </w:t>
      </w:r>
      <w:r w:rsidR="00864E2D">
        <w:t>SMS and voice tests</w:t>
      </w:r>
      <w:r w:rsidR="00841DFA" w:rsidRPr="00D32FC4">
        <w:t xml:space="preserve"> were implemented according to the established requirements and </w:t>
      </w:r>
      <w:r w:rsidR="006139B9">
        <w:t>matching</w:t>
      </w:r>
      <w:r w:rsidR="00841DFA" w:rsidRPr="00D32FC4">
        <w:t xml:space="preserve"> what </w:t>
      </w:r>
      <w:r w:rsidR="00DB4E83">
        <w:t xml:space="preserve">the </w:t>
      </w:r>
      <w:r w:rsidR="00841DFA" w:rsidRPr="00D32FC4">
        <w:t xml:space="preserve">mobile probes already do. </w:t>
      </w:r>
      <w:r w:rsidR="00DB4E83">
        <w:t>T</w:t>
      </w:r>
      <w:r w:rsidR="00841DFA" w:rsidRPr="00D32FC4">
        <w:t xml:space="preserve">ests can be more intrusive introducing packets in the network or non-intrusive, retrieving information from the Wi-Fi or Mobile network passively.   </w:t>
      </w:r>
    </w:p>
    <w:p w14:paraId="3CC09BE2" w14:textId="77777777" w:rsidR="00402736" w:rsidRPr="00D32FC4" w:rsidRDefault="00402736" w:rsidP="00402736">
      <w:r w:rsidRPr="00D32FC4">
        <w:t xml:space="preserve">   Tests can run on-demand in the app</w:t>
      </w:r>
      <w:r w:rsidR="006139B9">
        <w:t>,</w:t>
      </w:r>
      <w:r w:rsidRPr="00D32FC4">
        <w:t xml:space="preserve"> or </w:t>
      </w:r>
      <w:r w:rsidR="00A10BD9">
        <w:t xml:space="preserve">be </w:t>
      </w:r>
      <w:r w:rsidRPr="00D32FC4">
        <w:t xml:space="preserve">scheduled </w:t>
      </w:r>
      <w:del w:id="3686" w:author="tomasrodrigues@ua.pt" w:date="2017-08-03T18:00:00Z">
        <w:r w:rsidRPr="00D32FC4" w:rsidDel="00E93D50">
          <w:delText xml:space="preserve">to </w:delText>
        </w:r>
      </w:del>
      <w:ins w:id="3687" w:author="tomasrodrigues@ua.pt" w:date="2017-08-03T18:00:00Z">
        <w:r w:rsidR="00E93D50">
          <w:t>for</w:t>
        </w:r>
        <w:r w:rsidR="00E93D50" w:rsidRPr="00D32FC4">
          <w:t xml:space="preserve"> </w:t>
        </w:r>
      </w:ins>
      <w:r w:rsidRPr="00D32FC4">
        <w:t>a certain date by the management system</w:t>
      </w:r>
      <w:r w:rsidR="006139B9">
        <w:t xml:space="preserve">. </w:t>
      </w:r>
      <w:del w:id="3688" w:author="tomasrodrigues@ua.pt" w:date="2017-08-03T18:00:00Z">
        <w:r w:rsidR="00864E2D" w:rsidDel="00E93D50">
          <w:delText>It is also possible to schedule a test, changing the “test_type” of a test to the value 0 (DATE), on the</w:delText>
        </w:r>
        <w:r w:rsidR="00182105" w:rsidDel="00E93D50">
          <w:delText xml:space="preserve"> </w:delText>
        </w:r>
        <w:r w:rsidR="00182105" w:rsidRPr="00EC1DAF" w:rsidDel="00E93D50">
          <w:rPr>
            <w:rStyle w:val="nfaseDiscreta"/>
          </w:rPr>
          <w:delText>JSON</w:delText>
        </w:r>
        <w:r w:rsidRPr="00D32FC4" w:rsidDel="00E93D50">
          <w:delText xml:space="preserve"> file placed on the </w:delText>
        </w:r>
        <w:r w:rsidRPr="00EC1DAF" w:rsidDel="00E93D50">
          <w:rPr>
            <w:rStyle w:val="nfaseDiscreta"/>
          </w:rPr>
          <w:delText>/storage/emulated/0/arqospocket/tests</w:delText>
        </w:r>
        <w:r w:rsidR="00362A5F" w:rsidRPr="00EC1DAF" w:rsidDel="00E93D50">
          <w:rPr>
            <w:rStyle w:val="nfaseDiscreta"/>
          </w:rPr>
          <w:delText>/</w:delText>
        </w:r>
        <w:r w:rsidR="00362A5F" w:rsidRPr="00D32FC4" w:rsidDel="00E93D50">
          <w:delText xml:space="preserve"> of</w:delText>
        </w:r>
        <w:r w:rsidRPr="00D32FC4" w:rsidDel="00E93D50">
          <w:delText xml:space="preserve"> the device. </w:delText>
        </w:r>
      </w:del>
      <w:r w:rsidRPr="00D32FC4">
        <w:t xml:space="preserve">Tests that are already implemented with all the requirements and ready to </w:t>
      </w:r>
      <w:r w:rsidR="00A10BD9">
        <w:t xml:space="preserve">be </w:t>
      </w:r>
      <w:del w:id="3689" w:author="tomasrodrigues@ua.pt" w:date="2017-08-03T18:01:00Z">
        <w:r w:rsidRPr="00D32FC4" w:rsidDel="00E93D50">
          <w:delText>deliver</w:delText>
        </w:r>
        <w:r w:rsidR="00A10BD9" w:rsidDel="00E93D50">
          <w:delText>ed</w:delText>
        </w:r>
        <w:r w:rsidRPr="00D32FC4" w:rsidDel="00E93D50">
          <w:delText xml:space="preserve"> </w:delText>
        </w:r>
      </w:del>
      <w:ins w:id="3690" w:author="tomasrodrigues@ua.pt" w:date="2017-08-03T18:01:00Z">
        <w:r w:rsidR="00E93D50">
          <w:t>used</w:t>
        </w:r>
        <w:r w:rsidR="00E93D50" w:rsidRPr="00D32FC4">
          <w:t xml:space="preserve"> </w:t>
        </w:r>
      </w:ins>
      <w:del w:id="3691" w:author="tomasrodrigues@ua.pt" w:date="2017-08-03T18:01:00Z">
        <w:r w:rsidRPr="00D32FC4" w:rsidDel="00E93D50">
          <w:delText xml:space="preserve">to </w:delText>
        </w:r>
      </w:del>
      <w:ins w:id="3692" w:author="tomasrodrigues@ua.pt" w:date="2017-08-03T18:01:00Z">
        <w:r w:rsidR="00E93D50">
          <w:t>with</w:t>
        </w:r>
        <w:r w:rsidR="00E93D50" w:rsidRPr="00D32FC4">
          <w:t xml:space="preserve"> </w:t>
        </w:r>
      </w:ins>
      <w:r w:rsidRPr="00D32FC4">
        <w:t xml:space="preserve">the </w:t>
      </w:r>
      <w:r w:rsidR="00A10BD9">
        <w:t>management system</w:t>
      </w:r>
      <w:r w:rsidRPr="00D32FC4">
        <w:t xml:space="preserve"> are SMS tests (send and receive), HTTP tests (download and upload) such as MEO GO browsing and MEO Wi-Fi Premium login </w:t>
      </w:r>
      <w:del w:id="3693" w:author="tomasrodrigues@ua.pt" w:date="2017-08-03T18:01:00Z">
        <w:r w:rsidRPr="00D32FC4" w:rsidDel="00E93D50">
          <w:delText xml:space="preserve">or </w:delText>
        </w:r>
      </w:del>
      <w:ins w:id="3694" w:author="tomasrodrigues@ua.pt" w:date="2017-08-03T18:01:00Z">
        <w:r w:rsidR="00E93D50">
          <w:t>and</w:t>
        </w:r>
        <w:r w:rsidR="00E93D50" w:rsidRPr="00D32FC4">
          <w:t xml:space="preserve"> </w:t>
        </w:r>
      </w:ins>
      <w:r w:rsidR="006139B9">
        <w:t xml:space="preserve">a </w:t>
      </w:r>
      <w:r w:rsidRPr="00D32FC4">
        <w:t xml:space="preserve">speedtest. </w:t>
      </w:r>
      <w:r w:rsidR="00864E2D">
        <w:t>Voice tests are implemented as well, but the test results are still not ready to be delivered.</w:t>
      </w:r>
    </w:p>
    <w:p w14:paraId="617BA77E" w14:textId="77777777" w:rsidR="00474692" w:rsidRDefault="00362A5F">
      <w:pPr>
        <w:rPr>
          <w:ins w:id="3695" w:author="tomasrodrigues@ua.pt" w:date="2017-08-29T18:16:00Z"/>
        </w:rPr>
      </w:pPr>
      <w:r w:rsidRPr="00D32FC4">
        <w:t xml:space="preserve">   </w:t>
      </w:r>
      <w:r w:rsidR="00A10BD9">
        <w:t>Every test has</w:t>
      </w:r>
      <w:r w:rsidR="00402736" w:rsidRPr="00D32FC4">
        <w:t xml:space="preserve"> </w:t>
      </w:r>
      <w:r w:rsidR="00A10BD9">
        <w:t>its</w:t>
      </w:r>
      <w:r w:rsidR="00402736" w:rsidRPr="00D32FC4">
        <w:t xml:space="preserve"> specific configuration</w:t>
      </w:r>
      <w:ins w:id="3696" w:author="tomasrodrigues@ua.pt" w:date="2017-08-03T18:01:00Z">
        <w:r w:rsidR="00E93D50">
          <w:t>.</w:t>
        </w:r>
      </w:ins>
      <w:del w:id="3697" w:author="tomasrodrigues@ua.pt" w:date="2017-08-03T18:01:00Z">
        <w:r w:rsidR="00402736" w:rsidRPr="00D32FC4" w:rsidDel="00E93D50">
          <w:delText>,</w:delText>
        </w:r>
      </w:del>
      <w:r w:rsidR="00402736" w:rsidRPr="00D32FC4">
        <w:t xml:space="preserve"> </w:t>
      </w:r>
      <w:ins w:id="3698" w:author="tomasrodrigues@ua.pt" w:date="2017-08-03T18:01:00Z">
        <w:r w:rsidR="00E93D50">
          <w:t>I</w:t>
        </w:r>
      </w:ins>
      <w:del w:id="3699" w:author="tomasrodrigues@ua.pt" w:date="2017-08-03T18:01:00Z">
        <w:r w:rsidR="00402736" w:rsidRPr="00D32FC4" w:rsidDel="00E93D50">
          <w:delText>i</w:delText>
        </w:r>
      </w:del>
      <w:r w:rsidR="00402736" w:rsidRPr="00D32FC4">
        <w:t xml:space="preserve">n snippet </w:t>
      </w:r>
      <w:r w:rsidR="00A10BD9">
        <w:t>4.</w:t>
      </w:r>
      <w:r w:rsidR="00C72914">
        <w:t>2</w:t>
      </w:r>
      <w:r w:rsidR="00402736" w:rsidRPr="00D32FC4">
        <w:t xml:space="preserve"> </w:t>
      </w:r>
      <w:r w:rsidR="00A10BD9">
        <w:t>it is</w:t>
      </w:r>
      <w:r w:rsidRPr="00D32FC4">
        <w:t xml:space="preserve"> given </w:t>
      </w:r>
      <w:r w:rsidR="00402736" w:rsidRPr="00D32FC4">
        <w:t>an</w:t>
      </w:r>
      <w:r w:rsidRPr="00D32FC4">
        <w:t xml:space="preserve"> example of the </w:t>
      </w:r>
      <w:r w:rsidR="00402736" w:rsidRPr="00D32FC4">
        <w:t>complexity involved in a</w:t>
      </w:r>
      <w:r w:rsidR="00182105">
        <w:t>n</w:t>
      </w:r>
      <w:r w:rsidR="00402736" w:rsidRPr="00D32FC4">
        <w:t xml:space="preserve"> SMS test. All the tests have a</w:t>
      </w:r>
      <w:r w:rsidRPr="00D32FC4">
        <w:t>n</w:t>
      </w:r>
      <w:r w:rsidR="00402736" w:rsidRPr="00D32FC4">
        <w:t xml:space="preserve"> initial and final date, </w:t>
      </w:r>
      <w:del w:id="3700" w:author="tomasrodrigues@ua.pt" w:date="2017-08-29T17:54:00Z">
        <w:r w:rsidR="00402736" w:rsidRPr="00D32FC4" w:rsidDel="0036025C">
          <w:delText xml:space="preserve">despite these dates are only relevant to scheduled tests in the sense of the test validation that only happens if the actual date is between the referred dates. </w:delText>
        </w:r>
        <w:r w:rsidRPr="00D32FC4" w:rsidDel="0036025C">
          <w:delText>Furthermore,</w:delText>
        </w:r>
        <w:r w:rsidR="00402736" w:rsidRPr="00D32FC4" w:rsidDel="0036025C">
          <w:delText xml:space="preserve"> </w:delText>
        </w:r>
      </w:del>
      <w:r w:rsidR="00402736" w:rsidRPr="00D32FC4">
        <w:t xml:space="preserve">a test has </w:t>
      </w:r>
      <w:r w:rsidRPr="00D32FC4">
        <w:t>a</w:t>
      </w:r>
      <w:r w:rsidR="00402736" w:rsidRPr="00D32FC4">
        <w:t xml:space="preserve"> unique id, a </w:t>
      </w:r>
      <w:r w:rsidR="00A10BD9">
        <w:t xml:space="preserve">test </w:t>
      </w:r>
      <w:r w:rsidR="00402736" w:rsidRPr="00D32FC4">
        <w:t>type</w:t>
      </w:r>
      <w:del w:id="3701" w:author="tomasrodrigues@ua.pt" w:date="2017-08-03T18:02:00Z">
        <w:r w:rsidR="00402736" w:rsidRPr="00D32FC4" w:rsidDel="00E93D50">
          <w:delText xml:space="preserve"> number</w:delText>
        </w:r>
      </w:del>
      <w:r w:rsidR="00402736" w:rsidRPr="00D32FC4">
        <w:t xml:space="preserve">, </w:t>
      </w:r>
      <w:ins w:id="3702" w:author="tomasrodrigues@ua.pt" w:date="2017-08-03T18:02:00Z">
        <w:r w:rsidR="00E93D50">
          <w:t>(</w:t>
        </w:r>
      </w:ins>
      <w:r w:rsidR="00402736" w:rsidRPr="00D32FC4">
        <w:t>for now we will focus only</w:t>
      </w:r>
      <w:r w:rsidR="00182105">
        <w:t xml:space="preserve"> on</w:t>
      </w:r>
      <w:r w:rsidR="005625F0">
        <w:t xml:space="preserve"> on-demand tests (7</w:t>
      </w:r>
      <w:r w:rsidR="00402736" w:rsidRPr="00D32FC4">
        <w:t>) and scheduled tests (0)</w:t>
      </w:r>
      <w:ins w:id="3703" w:author="tomasrodrigues@ua.pt" w:date="2017-08-03T18:02:00Z">
        <w:r w:rsidR="00E93D50">
          <w:t>)</w:t>
        </w:r>
      </w:ins>
      <w:r w:rsidR="00402736" w:rsidRPr="00D32FC4">
        <w:t xml:space="preserve">, state, priority and can have more optional parameters, such as a recursion object with </w:t>
      </w:r>
      <w:r w:rsidRPr="00D32FC4">
        <w:t>an</w:t>
      </w:r>
      <w:r w:rsidR="00402736" w:rsidRPr="00D32FC4">
        <w:t xml:space="preserve"> event and an interval in seconds for the repetition of the </w:t>
      </w:r>
      <w:del w:id="3704" w:author="tomasrodrigues@ua.pt" w:date="2017-08-03T18:02:00Z">
        <w:r w:rsidR="00402736" w:rsidRPr="00D32FC4" w:rsidDel="00E93D50">
          <w:delText>task specified</w:delText>
        </w:r>
      </w:del>
      <w:ins w:id="3705" w:author="tomasrodrigues@ua.pt" w:date="2017-08-03T18:02:00Z">
        <w:r w:rsidR="00E93D50">
          <w:t>test execution</w:t>
        </w:r>
      </w:ins>
      <w:r w:rsidR="00402736" w:rsidRPr="00D32FC4">
        <w:t>, in th</w:t>
      </w:r>
      <w:ins w:id="3706" w:author="tomasrodrigues@ua.pt" w:date="2017-08-29T17:55:00Z">
        <w:r w:rsidR="0036025C">
          <w:t>e</w:t>
        </w:r>
      </w:ins>
      <w:del w:id="3707" w:author="tomasrodrigues@ua.pt" w:date="2017-08-29T17:55:00Z">
        <w:r w:rsidR="00402736" w:rsidRPr="00D32FC4" w:rsidDel="0036025C">
          <w:delText>is</w:delText>
        </w:r>
      </w:del>
      <w:r w:rsidR="00402736" w:rsidRPr="00D32FC4">
        <w:t xml:space="preserve"> case</w:t>
      </w:r>
      <w:ins w:id="3708" w:author="tomasrodrigues@ua.pt" w:date="2017-08-29T17:55:00Z">
        <w:r w:rsidR="0036025C">
          <w:t xml:space="preserve"> of the snipper 4.2,</w:t>
        </w:r>
      </w:ins>
      <w:r w:rsidR="00A10BD9">
        <w:t xml:space="preserve"> it</w:t>
      </w:r>
      <w:r w:rsidR="00402736" w:rsidRPr="00D32FC4">
        <w:t xml:space="preserve"> would serve to send a</w:t>
      </w:r>
      <w:r w:rsidR="00182105">
        <w:t>n</w:t>
      </w:r>
      <w:r w:rsidR="00402736" w:rsidRPr="00D32FC4">
        <w:t xml:space="preserve"> SMS every “x” seconds</w:t>
      </w:r>
      <w:ins w:id="3709" w:author="tomasrodrigues@ua.pt" w:date="2017-08-29T17:55:00Z">
        <w:r w:rsidR="0036025C">
          <w:t>.</w:t>
        </w:r>
      </w:ins>
    </w:p>
    <w:p w14:paraId="2CFE68B6" w14:textId="6B208EF9" w:rsidR="00474692" w:rsidRDefault="00474692" w:rsidP="00474692">
      <w:pPr>
        <w:rPr>
          <w:ins w:id="3710" w:author="tomasrodrigues@ua.pt" w:date="2017-08-29T18:17:00Z"/>
        </w:rPr>
      </w:pPr>
      <w:ins w:id="3711" w:author="tomasrodrigues@ua.pt" w:date="2017-08-29T18:16:00Z">
        <w:r w:rsidRPr="00D32FC4">
          <w:t xml:space="preserve">   </w:t>
        </w:r>
        <w:commentRangeStart w:id="3712"/>
        <w:r w:rsidRPr="00D32FC4">
          <w:t xml:space="preserve">In this specific test, </w:t>
        </w:r>
        <w:r>
          <w:t>there is</w:t>
        </w:r>
        <w:r w:rsidRPr="00D32FC4">
          <w:t xml:space="preserve"> a</w:t>
        </w:r>
        <w:r>
          <w:t xml:space="preserve"> more</w:t>
        </w:r>
        <w:r w:rsidRPr="00D32FC4">
          <w:t xml:space="preserve"> complex parameter called “data”</w:t>
        </w:r>
        <w:r>
          <w:t xml:space="preserve">. </w:t>
        </w:r>
        <w:commentRangeEnd w:id="3712"/>
        <w:r>
          <w:rPr>
            <w:rStyle w:val="Refdecomentrio"/>
          </w:rPr>
          <w:commentReference w:id="3712"/>
        </w:r>
        <w:r>
          <w:t xml:space="preserve">It has more </w:t>
        </w:r>
        <w:r w:rsidRPr="00D32FC4">
          <w:t>parameters</w:t>
        </w:r>
        <w:r>
          <w:t xml:space="preserve">, </w:t>
        </w:r>
        <w:r w:rsidRPr="00D32FC4">
          <w:t>specified in</w:t>
        </w:r>
        <w:r>
          <w:t xml:space="preserve"> the</w:t>
        </w:r>
        <w:r w:rsidRPr="00D32FC4">
          <w:t xml:space="preserve"> </w:t>
        </w:r>
        <w:r>
          <w:t xml:space="preserve">ArQoS internal </w:t>
        </w:r>
        <w:r w:rsidRPr="00D32FC4">
          <w:t xml:space="preserve">documentation, such as the task timeout, the destination number, message text, </w:t>
        </w:r>
        <w:r>
          <w:t>among others</w:t>
        </w:r>
        <w:r w:rsidRPr="00D32FC4">
          <w:t xml:space="preserve">. </w:t>
        </w:r>
      </w:ins>
    </w:p>
    <w:p w14:paraId="5B19DEF1" w14:textId="41E0A9A0" w:rsidR="00474692" w:rsidRDefault="00474692" w:rsidP="00474692">
      <w:pPr>
        <w:rPr>
          <w:ins w:id="3713" w:author="tomasrodrigues@ua.pt" w:date="2017-08-29T18:17:00Z"/>
        </w:rPr>
      </w:pPr>
    </w:p>
    <w:p w14:paraId="62D825C8" w14:textId="185D701E" w:rsidR="00474692" w:rsidRDefault="00474692" w:rsidP="00474692">
      <w:pPr>
        <w:rPr>
          <w:ins w:id="3714" w:author="tomasrodrigues@ua.pt" w:date="2017-08-29T18:17:00Z"/>
        </w:rPr>
      </w:pPr>
    </w:p>
    <w:p w14:paraId="53A2ED9D" w14:textId="0557B1C0" w:rsidR="00474692" w:rsidRDefault="00474692" w:rsidP="00474692">
      <w:pPr>
        <w:rPr>
          <w:ins w:id="3715" w:author="tomasrodrigues@ua.pt" w:date="2017-08-29T18:17:00Z"/>
        </w:rPr>
      </w:pPr>
    </w:p>
    <w:p w14:paraId="3D223EC6" w14:textId="50497796" w:rsidR="00474692" w:rsidRDefault="00474692" w:rsidP="00474692">
      <w:pPr>
        <w:rPr>
          <w:ins w:id="3716" w:author="tomasrodrigues@ua.pt" w:date="2017-08-29T18:16:00Z"/>
        </w:rPr>
      </w:pPr>
    </w:p>
    <w:moveToRangeStart w:id="3717" w:author="tomasrodrigues@ua.pt" w:date="2017-08-29T18:16:00Z" w:name="move491793626"/>
    <w:p w14:paraId="44290D3C" w14:textId="09990726" w:rsidR="00402736" w:rsidRPr="00D32FC4" w:rsidDel="0061791F" w:rsidRDefault="00474692" w:rsidP="00362A5F">
      <w:pPr>
        <w:rPr>
          <w:del w:id="3718" w:author="tomasrodrigues@ua.pt" w:date="2017-08-29T18:11:00Z"/>
        </w:rPr>
      </w:pPr>
      <w:moveTo w:id="3719" w:author="tomasrodrigues@ua.pt" w:date="2017-08-29T18:16:00Z">
        <w:r>
          <w:object w:dxaOrig="8504" w:dyaOrig="3172" w14:anchorId="3700AD96">
            <v:shape id="_x0000_i1027" type="#_x0000_t75" style="width:441.95pt;height:163.85pt" o:ole="">
              <v:imagedata r:id="rId73" o:title=""/>
            </v:shape>
            <o:OLEObject Type="Embed" ProgID="Word.OpenDocumentText.12" ShapeID="_x0000_i1027" DrawAspect="Content" ObjectID="_1565614244" r:id="rId74"/>
          </w:object>
        </w:r>
      </w:moveTo>
      <w:moveToRangeEnd w:id="3717"/>
      <w:del w:id="3720" w:author="tomasrodrigues@ua.pt" w:date="2017-08-29T17:55:00Z">
        <w:r w:rsidR="00402736" w:rsidRPr="00D32FC4" w:rsidDel="0036025C">
          <w:delText>.</w:delText>
        </w:r>
        <w:r w:rsidR="005625F0" w:rsidDel="0036025C">
          <w:delText xml:space="preserve"> An example with all these parameters is depicted in the snippet 4.2.</w:delText>
        </w:r>
      </w:del>
    </w:p>
    <w:p w14:paraId="5C042152" w14:textId="5F99E7D6" w:rsidR="0036025C" w:rsidRDefault="00402736">
      <w:pPr>
        <w:rPr>
          <w:ins w:id="3721" w:author="tomasrodrigues@ua.pt" w:date="2017-08-29T17:57:00Z"/>
        </w:rPr>
      </w:pPr>
      <w:del w:id="3722" w:author="tomasrodrigues@ua.pt" w:date="2017-08-29T18:11:00Z">
        <w:r w:rsidRPr="00D32FC4" w:rsidDel="0061791F">
          <w:delText xml:space="preserve">   </w:delText>
        </w:r>
      </w:del>
      <w:del w:id="3723" w:author="tomasrodrigues@ua.pt" w:date="2017-08-29T17:56:00Z">
        <w:r w:rsidRPr="00D32FC4" w:rsidDel="0036025C">
          <w:delText xml:space="preserve">In this specific </w:delText>
        </w:r>
        <w:r w:rsidR="009A5F6C" w:rsidRPr="00D32FC4" w:rsidDel="0036025C">
          <w:delText>test,</w:delText>
        </w:r>
        <w:r w:rsidRPr="00D32FC4" w:rsidDel="0036025C">
          <w:delText xml:space="preserve"> </w:delText>
        </w:r>
        <w:r w:rsidR="009A5F6C" w:rsidDel="0036025C">
          <w:delText>there is</w:delText>
        </w:r>
        <w:r w:rsidRPr="00D32FC4" w:rsidDel="0036025C">
          <w:delText xml:space="preserve"> </w:delText>
        </w:r>
      </w:del>
      <w:del w:id="3724" w:author="tomasrodrigues@ua.pt" w:date="2017-08-29T18:11:00Z">
        <w:r w:rsidRPr="00D32FC4" w:rsidDel="0061791F">
          <w:delText>a</w:delText>
        </w:r>
        <w:r w:rsidR="009A5F6C" w:rsidDel="0061791F">
          <w:delText xml:space="preserve"> more</w:delText>
        </w:r>
        <w:r w:rsidRPr="00D32FC4" w:rsidDel="0061791F">
          <w:delText xml:space="preserve"> complex parameter called “data”</w:delText>
        </w:r>
        <w:r w:rsidR="009A5F6C" w:rsidDel="0061791F">
          <w:delText xml:space="preserve">. It has </w:delText>
        </w:r>
        <w:r w:rsidR="006139B9" w:rsidDel="0061791F">
          <w:delText xml:space="preserve">more </w:delText>
        </w:r>
        <w:r w:rsidRPr="00D32FC4" w:rsidDel="0061791F">
          <w:delText>parameters</w:delText>
        </w:r>
        <w:r w:rsidR="006139B9" w:rsidDel="0061791F">
          <w:delText xml:space="preserve">, </w:delText>
        </w:r>
        <w:r w:rsidR="006139B9" w:rsidRPr="00D32FC4" w:rsidDel="0061791F">
          <w:delText>specified</w:delText>
        </w:r>
        <w:r w:rsidRPr="00D32FC4" w:rsidDel="0061791F">
          <w:delText xml:space="preserve"> in</w:delText>
        </w:r>
        <w:r w:rsidR="006139B9" w:rsidDel="0061791F">
          <w:delText xml:space="preserve"> the</w:delText>
        </w:r>
        <w:r w:rsidRPr="00D32FC4" w:rsidDel="0061791F">
          <w:delText xml:space="preserve"> </w:delText>
        </w:r>
        <w:r w:rsidR="009A5F6C" w:rsidDel="0061791F">
          <w:delText xml:space="preserve">ArQoS internal </w:delText>
        </w:r>
        <w:r w:rsidRPr="00D32FC4" w:rsidDel="0061791F">
          <w:delText xml:space="preserve">documentation, such as the task timeout, the destination number, message text, </w:delText>
        </w:r>
        <w:r w:rsidR="00720363" w:rsidDel="0061791F">
          <w:delText>among others</w:delText>
        </w:r>
        <w:r w:rsidRPr="00D32FC4" w:rsidDel="0061791F">
          <w:delText xml:space="preserve">. </w:delText>
        </w:r>
      </w:del>
    </w:p>
    <w:moveToRangeStart w:id="3725" w:author="tomasrodrigues@ua.pt" w:date="2017-08-29T17:57:00Z" w:name="move491792796"/>
    <w:p w14:paraId="75ED925B" w14:textId="596F105E" w:rsidR="00077E8A" w:rsidDel="0036025C" w:rsidRDefault="00474692" w:rsidP="00402736">
      <w:pPr>
        <w:rPr>
          <w:del w:id="3726" w:author="tomasrodrigues@ua.pt" w:date="2017-08-29T17:57:00Z"/>
        </w:rPr>
      </w:pPr>
      <w:moveTo w:id="3727" w:author="tomasrodrigues@ua.pt" w:date="2017-08-29T17:57:00Z">
        <w:r>
          <w:object w:dxaOrig="8504" w:dyaOrig="3398" w14:anchorId="78F181B0">
            <v:shape id="_x0000_i1028" type="#_x0000_t75" style="width:439.45pt;height:180pt" o:ole="">
              <v:imagedata r:id="rId75" o:title=""/>
            </v:shape>
            <o:OLEObject Type="Embed" ProgID="Word.OpenDocumentText.12" ShapeID="_x0000_i1028" DrawAspect="Content" ObjectID="_1565614245" r:id="rId76"/>
          </w:object>
        </w:r>
      </w:moveTo>
      <w:moveToRangeEnd w:id="3725"/>
    </w:p>
    <w:p w14:paraId="3614ABEA" w14:textId="7CAF5125" w:rsidR="00402736" w:rsidDel="0061791F" w:rsidRDefault="00077E8A">
      <w:pPr>
        <w:rPr>
          <w:del w:id="3728" w:author="tomasrodrigues@ua.pt" w:date="2017-08-29T18:13:00Z"/>
        </w:rPr>
      </w:pPr>
      <w:del w:id="3729" w:author="tomasrodrigues@ua.pt" w:date="2017-08-29T17:57:00Z">
        <w:r w:rsidDel="0036025C">
          <w:delText xml:space="preserve">   </w:delText>
        </w:r>
        <w:r w:rsidR="00402736" w:rsidRPr="00D32FC4" w:rsidDel="0036025C">
          <w:delText xml:space="preserve">The “Receive SMS” is a different task because the application must </w:delText>
        </w:r>
        <w:r w:rsidDel="0036025C">
          <w:delText xml:space="preserve">wait </w:delText>
        </w:r>
        <w:r w:rsidR="00335A66" w:rsidDel="0036025C">
          <w:delText>for a specific SMS, validate</w:delText>
        </w:r>
        <w:r w:rsidR="00402736" w:rsidRPr="00D32FC4" w:rsidDel="0036025C">
          <w:delText xml:space="preserve"> it </w:delText>
        </w:r>
        <w:r w:rsidR="006139B9" w:rsidDel="0036025C">
          <w:delText>against an</w:delText>
        </w:r>
        <w:r w:rsidR="00402736" w:rsidRPr="00D32FC4" w:rsidDel="0036025C">
          <w:delText xml:space="preserve"> expected text or </w:delText>
        </w:r>
        <w:r w:rsidR="00720363" w:rsidDel="0036025C">
          <w:delText>metadata.</w:delText>
        </w:r>
        <w:r w:rsidR="00402736" w:rsidRPr="00D32FC4" w:rsidDel="0036025C">
          <w:delText xml:space="preserve"> </w:delText>
        </w:r>
        <w:r w:rsidR="00720363" w:rsidDel="0036025C">
          <w:delText>In</w:delText>
        </w:r>
        <w:r w:rsidR="00402736" w:rsidRPr="00D32FC4" w:rsidDel="0036025C">
          <w:delText xml:space="preserve"> the </w:delText>
        </w:r>
        <w:r w:rsidR="00720363" w:rsidDel="0036025C">
          <w:delText>snippet</w:delText>
        </w:r>
        <w:r w:rsidR="00335A66" w:rsidDel="0036025C">
          <w:delText xml:space="preserve"> 4.2</w:delText>
        </w:r>
        <w:r w:rsidR="00F63FA6" w:rsidDel="0036025C">
          <w:delText>,</w:delText>
        </w:r>
        <w:r w:rsidR="00D26804" w:rsidDel="0036025C">
          <w:delText xml:space="preserve"> </w:delText>
        </w:r>
        <w:r w:rsidR="00720363" w:rsidDel="0036025C">
          <w:delText>the SMS validation is done b</w:delText>
        </w:r>
        <w:r w:rsidR="00D224BB" w:rsidDel="0036025C">
          <w:delText xml:space="preserve">y metadata, </w:delText>
        </w:r>
        <w:r w:rsidR="00402736" w:rsidRPr="00D32FC4" w:rsidDel="0036025C">
          <w:delText xml:space="preserve">because the last </w:delText>
        </w:r>
        <w:r w:rsidR="00D224BB" w:rsidDel="0036025C">
          <w:delText>pipe is empty, as depicted by the orange arrow, validating</w:delText>
        </w:r>
        <w:r w:rsidDel="0036025C">
          <w:delText>/accept</w:delText>
        </w:r>
        <w:r w:rsidR="00D224BB" w:rsidDel="0036025C">
          <w:delText>ing</w:delText>
        </w:r>
        <w:r w:rsidDel="0036025C">
          <w:delText xml:space="preserve"> the SMS based on the</w:delText>
        </w:r>
        <w:r w:rsidR="00402736" w:rsidRPr="00D32FC4" w:rsidDel="0036025C">
          <w:delText xml:space="preserve"> trailer text</w:delText>
        </w:r>
        <w:r w:rsidR="00D224BB" w:rsidDel="0036025C">
          <w:delText xml:space="preserve"> (1234)</w:delText>
        </w:r>
        <w:r w:rsidR="00402736" w:rsidRPr="00D32FC4" w:rsidDel="0036025C">
          <w:delText xml:space="preserve">. </w:delText>
        </w:r>
        <w:r w:rsidR="00C72914" w:rsidRPr="00D32FC4" w:rsidDel="0036025C">
          <w:delText>This trailer</w:delText>
        </w:r>
        <w:r w:rsidR="00C72914" w:rsidDel="0036025C">
          <w:delText xml:space="preserve"> is combined</w:delText>
        </w:r>
        <w:r w:rsidR="00C72914" w:rsidRPr="00D32FC4" w:rsidDel="0036025C">
          <w:delText xml:space="preserve"> </w:delText>
        </w:r>
        <w:r w:rsidR="00C72914" w:rsidDel="0036025C">
          <w:delText xml:space="preserve">with a unique timestamp </w:delText>
        </w:r>
        <w:r w:rsidDel="0036025C">
          <w:delText>allowing</w:delText>
        </w:r>
        <w:r w:rsidR="00402736" w:rsidRPr="00D32FC4" w:rsidDel="0036025C">
          <w:delText xml:space="preserve"> the receiver to know that SMS is or not the expected one, </w:delText>
        </w:r>
      </w:del>
      <w:del w:id="3730" w:author="tomasrodrigues@ua.pt" w:date="2017-08-03T18:03:00Z">
        <w:r w:rsidDel="00E93D50">
          <w:delText>making</w:delText>
        </w:r>
        <w:r w:rsidR="00402736" w:rsidRPr="00D32FC4" w:rsidDel="00E93D50">
          <w:delText xml:space="preserve"> the </w:delText>
        </w:r>
      </w:del>
      <w:del w:id="3731" w:author="tomasrodrigues@ua.pt" w:date="2017-08-29T17:57:00Z">
        <w:r w:rsidR="00402736" w:rsidRPr="00D32FC4" w:rsidDel="0036025C">
          <w:delText xml:space="preserve">task </w:delText>
        </w:r>
      </w:del>
      <w:del w:id="3732" w:author="tomasrodrigues@ua.pt" w:date="2017-08-03T18:03:00Z">
        <w:r w:rsidDel="00E93D50">
          <w:delText xml:space="preserve">have </w:delText>
        </w:r>
      </w:del>
      <w:del w:id="3733" w:author="tomasrodrigues@ua.pt" w:date="2017-08-29T17:57:00Z">
        <w:r w:rsidDel="0036025C">
          <w:delText>success. If the receiver does not receive a</w:delText>
        </w:r>
        <w:r w:rsidR="00182105" w:rsidDel="0036025C">
          <w:delText>n</w:delText>
        </w:r>
        <w:r w:rsidDel="0036025C">
          <w:delText xml:space="preserve"> SMS that matches the requirements</w:delText>
        </w:r>
        <w:r w:rsidR="00402736" w:rsidRPr="00D32FC4" w:rsidDel="0036025C">
          <w:delText xml:space="preserve"> the task will end up finishing by timeout.</w:delText>
        </w:r>
      </w:del>
    </w:p>
    <w:moveFromRangeStart w:id="3734" w:author="tomasrodrigues@ua.pt" w:date="2017-08-29T17:57:00Z" w:name="move491792796"/>
    <w:bookmarkStart w:id="3735" w:name="_MON_1558442300"/>
    <w:bookmarkEnd w:id="3735"/>
    <w:p w14:paraId="5213F76A" w14:textId="62198DF0" w:rsidR="00D224BB" w:rsidRDefault="00EE30FD">
      <w:pPr>
        <w:pPrChange w:id="3736" w:author="tomasrodrigues@ua.pt" w:date="2017-08-29T18:13:00Z">
          <w:pPr>
            <w:keepNext/>
          </w:pPr>
        </w:pPrChange>
      </w:pPr>
      <w:moveFrom w:id="3737" w:author="tomasrodrigues@ua.pt" w:date="2017-08-29T17:57:00Z">
        <w:r w:rsidDel="0036025C">
          <w:object w:dxaOrig="8504" w:dyaOrig="3398" w14:anchorId="29F3605B">
            <v:shape id="_x0000_i1029" type="#_x0000_t75" style="width:427.05pt;height:173.8pt" o:ole="">
              <v:imagedata r:id="rId75" o:title=""/>
            </v:shape>
            <o:OLEObject Type="Embed" ProgID="Word.OpenDocumentText.12" ShapeID="_x0000_i1029" DrawAspect="Content" ObjectID="_1565614246" r:id="rId77"/>
          </w:object>
        </w:r>
      </w:moveFrom>
      <w:moveFromRangeStart w:id="3738" w:author="tomasrodrigues@ua.pt" w:date="2017-08-29T18:16:00Z" w:name="move491793626"/>
      <w:moveFromRangeEnd w:id="3734"/>
      <w:bookmarkStart w:id="3739" w:name="_MON_1558442427"/>
      <w:bookmarkEnd w:id="3739"/>
      <w:moveFrom w:id="3740" w:author="tomasrodrigues@ua.pt" w:date="2017-08-29T18:16:00Z">
        <w:r w:rsidR="0036025C" w:rsidDel="0061791F">
          <w:object w:dxaOrig="8504" w:dyaOrig="3172" w14:anchorId="78C4564D">
            <v:shape id="_x0000_i1030" type="#_x0000_t75" style="width:436.95pt;height:163.85pt" o:ole="">
              <v:imagedata r:id="rId73" o:title=""/>
            </v:shape>
            <o:OLEObject Type="Embed" ProgID="Word.OpenDocumentText.12" ShapeID="_x0000_i1030" DrawAspect="Content" ObjectID="_1565614247" r:id="rId78"/>
          </w:object>
        </w:r>
      </w:moveFrom>
      <w:moveFromRangeEnd w:id="3738"/>
    </w:p>
    <w:p w14:paraId="63077B51" w14:textId="77777777" w:rsidR="00D224BB" w:rsidDel="0061791F" w:rsidRDefault="00D224BB" w:rsidP="00D224BB">
      <w:pPr>
        <w:pStyle w:val="Cabealho6"/>
        <w:rPr>
          <w:del w:id="3741" w:author="tomasrodrigues@ua.pt" w:date="2017-08-29T18:13:00Z"/>
        </w:rPr>
      </w:pPr>
    </w:p>
    <w:p w14:paraId="3112BC27" w14:textId="294B8A11" w:rsidR="00F0138D" w:rsidRPr="00134D46" w:rsidDel="0061791F" w:rsidRDefault="00D224BB" w:rsidP="00725F1B">
      <w:pPr>
        <w:pStyle w:val="Legenda"/>
        <w:ind w:left="0"/>
        <w:jc w:val="center"/>
        <w:rPr>
          <w:del w:id="3742" w:author="tomasrodrigues@ua.pt" w:date="2017-08-29T18:10:00Z"/>
          <w:lang w:val="en-US"/>
        </w:rPr>
      </w:pPr>
      <w:bookmarkStart w:id="3743" w:name="_Toc489744337"/>
      <w:r w:rsidRPr="00134D46">
        <w:rPr>
          <w:lang w:val="en-US"/>
        </w:rPr>
        <w:t xml:space="preserve">Snippet </w:t>
      </w:r>
      <w:r w:rsidR="00021318">
        <w:fldChar w:fldCharType="begin"/>
      </w:r>
      <w:r w:rsidR="003E1B27" w:rsidRPr="00134D46">
        <w:rPr>
          <w:lang w:val="en-US"/>
        </w:rPr>
        <w:instrText xml:space="preserve"> STYLEREF 1 \s </w:instrText>
      </w:r>
      <w:r w:rsidR="00021318">
        <w:fldChar w:fldCharType="separate"/>
      </w:r>
      <w:r w:rsidR="00725F1B">
        <w:rPr>
          <w:noProof/>
          <w:lang w:val="en-US"/>
        </w:rPr>
        <w:t>4</w:t>
      </w:r>
      <w:r w:rsidR="00021318">
        <w:fldChar w:fldCharType="end"/>
      </w:r>
      <w:r w:rsidRPr="00134D46">
        <w:rPr>
          <w:lang w:val="en-US"/>
        </w:rPr>
        <w:t>.</w:t>
      </w:r>
      <w:r w:rsidR="00021318">
        <w:fldChar w:fldCharType="begin"/>
      </w:r>
      <w:r w:rsidR="003E1B27" w:rsidRPr="00134D46">
        <w:rPr>
          <w:lang w:val="en-US"/>
        </w:rPr>
        <w:instrText xml:space="preserve"> SEQ Snippet \* ARABIC \s 1 </w:instrText>
      </w:r>
      <w:r w:rsidR="00021318">
        <w:fldChar w:fldCharType="separate"/>
      </w:r>
      <w:r w:rsidR="00725F1B">
        <w:rPr>
          <w:noProof/>
          <w:lang w:val="en-US"/>
        </w:rPr>
        <w:t>2</w:t>
      </w:r>
      <w:r w:rsidR="00021318">
        <w:fldChar w:fldCharType="end"/>
      </w:r>
      <w:r w:rsidRPr="00134D46">
        <w:rPr>
          <w:lang w:val="en-US"/>
        </w:rPr>
        <w:t xml:space="preserve"> - Send/Receive SMS with metadata test configuration</w:t>
      </w:r>
      <w:bookmarkEnd w:id="3743"/>
    </w:p>
    <w:p w14:paraId="36C8E2F5" w14:textId="77777777" w:rsidR="00077E8A" w:rsidRDefault="00077E8A">
      <w:pPr>
        <w:pStyle w:val="Legenda"/>
        <w:ind w:left="0"/>
        <w:jc w:val="center"/>
        <w:pPrChange w:id="3744" w:author="tomasrodrigues@ua.pt" w:date="2017-08-29T18:14:00Z">
          <w:pPr>
            <w:pStyle w:val="Cabealho6"/>
          </w:pPr>
        </w:pPrChange>
      </w:pPr>
    </w:p>
    <w:p w14:paraId="53B7B316" w14:textId="77777777" w:rsidR="00077E8A" w:rsidRDefault="00077E8A" w:rsidP="00077E8A">
      <w:pPr>
        <w:pStyle w:val="Cabealho6"/>
      </w:pPr>
    </w:p>
    <w:p w14:paraId="495E23EA" w14:textId="6D909EC4" w:rsidR="00362A5F" w:rsidRPr="00D32FC4" w:rsidRDefault="00474692" w:rsidP="00A00793">
      <w:pPr>
        <w:ind w:left="0"/>
      </w:pPr>
      <w:ins w:id="3745" w:author="tomasrodrigues@ua.pt" w:date="2017-08-29T18:16:00Z">
        <w:r>
          <w:t xml:space="preserve"> </w:t>
        </w:r>
      </w:ins>
      <w:r w:rsidR="00A00793">
        <w:t xml:space="preserve">  </w:t>
      </w:r>
      <w:r w:rsidR="00C72914">
        <w:t xml:space="preserve">All these tests can fail for </w:t>
      </w:r>
      <w:del w:id="3746" w:author="tomasrodrigues@ua.pt" w:date="2017-08-03T18:03:00Z">
        <w:r w:rsidR="00C72914" w:rsidDel="00E93D50">
          <w:delText xml:space="preserve">diversified </w:delText>
        </w:r>
      </w:del>
      <w:ins w:id="3747" w:author="tomasrodrigues@ua.pt" w:date="2017-08-03T18:03:00Z">
        <w:r w:rsidR="00E93D50">
          <w:t xml:space="preserve">diverse </w:t>
        </w:r>
      </w:ins>
      <w:r w:rsidR="00C72914">
        <w:t>reasons,</w:t>
      </w:r>
      <w:r w:rsidR="00335A66">
        <w:t xml:space="preserve"> </w:t>
      </w:r>
      <w:ins w:id="3748" w:author="tomasrodrigues@ua.pt" w:date="2017-08-03T18:03:00Z">
        <w:r w:rsidR="00E93D50">
          <w:t xml:space="preserve">such as </w:t>
        </w:r>
      </w:ins>
      <w:r w:rsidR="00335A66">
        <w:t>network conditions, malformed tests, exceeded timeouts, invalid parameters, etc. T</w:t>
      </w:r>
      <w:r w:rsidR="00C72914">
        <w:t>hese failures are</w:t>
      </w:r>
      <w:r w:rsidR="00335A66">
        <w:t xml:space="preserve"> all</w:t>
      </w:r>
      <w:r w:rsidR="00C72914">
        <w:t xml:space="preserve"> </w:t>
      </w:r>
      <w:del w:id="3749" w:author="tomasrodrigues@ua.pt" w:date="2017-08-03T18:03:00Z">
        <w:r w:rsidR="00C72914" w:rsidDel="00E93D50">
          <w:delText xml:space="preserve">being </w:delText>
        </w:r>
      </w:del>
      <w:r w:rsidR="00C72914">
        <w:t>iden</w:t>
      </w:r>
      <w:r w:rsidR="005625F0">
        <w:t xml:space="preserve">tified and documented, as well. </w:t>
      </w:r>
    </w:p>
    <w:p w14:paraId="3B94A871" w14:textId="2491A0A4" w:rsidR="00841DFA" w:rsidRPr="00D32FC4" w:rsidRDefault="00362A5F" w:rsidP="00C87CE0">
      <w:pPr>
        <w:pStyle w:val="PargrafodaLista"/>
        <w:numPr>
          <w:ilvl w:val="0"/>
          <w:numId w:val="6"/>
        </w:numPr>
        <w:spacing w:after="120" w:line="360" w:lineRule="auto"/>
        <w:ind w:left="0" w:firstLine="1134"/>
        <w:rPr>
          <w:lang w:val="en-US"/>
        </w:rPr>
      </w:pPr>
      <w:r w:rsidRPr="00D32FC4">
        <w:rPr>
          <w:b/>
          <w:lang w:val="en-US"/>
        </w:rPr>
        <w:t xml:space="preserve"> </w:t>
      </w:r>
      <w:r w:rsidR="00841DFA" w:rsidRPr="00D32FC4">
        <w:rPr>
          <w:b/>
          <w:lang w:val="en-US"/>
        </w:rPr>
        <w:t xml:space="preserve">Start </w:t>
      </w:r>
      <w:r w:rsidR="00CB4E0F">
        <w:rPr>
          <w:b/>
          <w:lang w:val="en-US"/>
        </w:rPr>
        <w:t xml:space="preserve">a </w:t>
      </w:r>
      <w:r w:rsidR="00841DFA" w:rsidRPr="00D32FC4">
        <w:rPr>
          <w:b/>
          <w:lang w:val="en-US"/>
        </w:rPr>
        <w:t xml:space="preserve">call with a custom APN: </w:t>
      </w:r>
      <w:del w:id="3750" w:author="tomasrodrigues@ua.pt" w:date="2017-08-29T17:59:00Z">
        <w:r w:rsidR="00841DFA" w:rsidRPr="00D32FC4" w:rsidDel="0036025C">
          <w:rPr>
            <w:lang w:val="en-US"/>
          </w:rPr>
          <w:delText>An APN is a gateway between a computer network, normally the public internet and the network used by the device technology (</w:delText>
        </w:r>
      </w:del>
      <w:del w:id="3751" w:author="tomasrodrigues@ua.pt" w:date="2017-08-29T17:58:00Z">
        <w:r w:rsidR="00841DFA" w:rsidRPr="00D32FC4" w:rsidDel="0036025C">
          <w:rPr>
            <w:lang w:val="en-US"/>
          </w:rPr>
          <w:delText xml:space="preserve">GSM, </w:delText>
        </w:r>
      </w:del>
      <w:del w:id="3752" w:author="tomasrodrigues@ua.pt" w:date="2017-08-29T17:59:00Z">
        <w:r w:rsidR="00841DFA" w:rsidRPr="00D32FC4" w:rsidDel="0036025C">
          <w:rPr>
            <w:lang w:val="en-US"/>
          </w:rPr>
          <w:delText>GPRS, 3G, 4G</w:delText>
        </w:r>
        <w:r w:rsidR="00077E8A" w:rsidDel="0036025C">
          <w:rPr>
            <w:lang w:val="en-US"/>
          </w:rPr>
          <w:delText xml:space="preserve">). </w:delText>
        </w:r>
      </w:del>
      <w:r w:rsidR="00077E8A">
        <w:rPr>
          <w:lang w:val="en-US"/>
        </w:rPr>
        <w:t xml:space="preserve">In 3GPP data access networks, an </w:t>
      </w:r>
      <w:r w:rsidR="00841DFA" w:rsidRPr="00D32FC4">
        <w:rPr>
          <w:lang w:val="en-US"/>
        </w:rPr>
        <w:t xml:space="preserve">APN is used to identify the packet data network </w:t>
      </w:r>
      <w:r w:rsidR="00077E8A">
        <w:rPr>
          <w:lang w:val="en-US"/>
        </w:rPr>
        <w:t>that the</w:t>
      </w:r>
      <w:r w:rsidR="00841DFA" w:rsidRPr="00D32FC4">
        <w:rPr>
          <w:lang w:val="en-US"/>
        </w:rPr>
        <w:t xml:space="preserve"> user wants to communicate with or to define the type of service (e.g MMS, WAP). It </w:t>
      </w:r>
      <w:r w:rsidR="00077E8A">
        <w:rPr>
          <w:lang w:val="en-US"/>
        </w:rPr>
        <w:t xml:space="preserve">also </w:t>
      </w:r>
      <w:r w:rsidR="00841DFA" w:rsidRPr="00D32FC4">
        <w:rPr>
          <w:lang w:val="en-US"/>
        </w:rPr>
        <w:t xml:space="preserve">contains a mandatory </w:t>
      </w:r>
      <w:r w:rsidR="00841DFA" w:rsidRPr="005625F0">
        <w:rPr>
          <w:lang w:val="en-US"/>
        </w:rPr>
        <w:t>network identifier</w:t>
      </w:r>
      <w:r w:rsidR="00841DFA" w:rsidRPr="00D32FC4">
        <w:rPr>
          <w:lang w:val="en-US"/>
        </w:rPr>
        <w:t xml:space="preserve"> that defines the external network to which the GGSN is connected and an optional </w:t>
      </w:r>
      <w:r w:rsidR="00841DFA" w:rsidRPr="005625F0">
        <w:commentReference w:id="3753"/>
      </w:r>
      <w:r w:rsidR="00841DFA" w:rsidRPr="005625F0">
        <w:rPr>
          <w:lang w:val="en-US"/>
        </w:rPr>
        <w:t>operator identifier</w:t>
      </w:r>
      <w:r w:rsidR="00841DFA" w:rsidRPr="00D32FC4">
        <w:rPr>
          <w:lang w:val="en-US"/>
        </w:rPr>
        <w:t xml:space="preserve"> that defines the operator’s packet domain (e.g. Internet-v4.mnc111.mcc222.gprs, mmsc.tmn.pt). </w:t>
      </w:r>
    </w:p>
    <w:p w14:paraId="510EC81F" w14:textId="77777777" w:rsidR="00841DFA" w:rsidRPr="00D32FC4" w:rsidRDefault="00D27055" w:rsidP="00841DFA">
      <w:pPr>
        <w:ind w:left="0"/>
      </w:pPr>
      <w:r>
        <w:t xml:space="preserve">   A</w:t>
      </w:r>
      <w:r w:rsidR="00841DFA" w:rsidRPr="00D32FC4">
        <w:t xml:space="preserve"> list with 1370 APN</w:t>
      </w:r>
      <w:del w:id="3754" w:author="tomasrodrigues@ua.pt" w:date="2017-08-29T17:59:00Z">
        <w:r w:rsidR="00841DFA" w:rsidRPr="00D32FC4" w:rsidDel="0036025C">
          <w:delText>'</w:delText>
        </w:r>
      </w:del>
      <w:r w:rsidR="00841DFA" w:rsidRPr="00D32FC4">
        <w:t>s and its configurations</w:t>
      </w:r>
      <w:r>
        <w:t xml:space="preserve"> was obtained from Android</w:t>
      </w:r>
      <w:ins w:id="3755" w:author="tomasrodrigues@ua.pt" w:date="2017-08-03T18:03:00Z">
        <w:r w:rsidR="00E93D50">
          <w:t>.</w:t>
        </w:r>
      </w:ins>
      <w:del w:id="3756" w:author="tomasrodrigues@ua.pt" w:date="2017-08-03T18:03:00Z">
        <w:r w:rsidR="00841DFA" w:rsidRPr="00D32FC4" w:rsidDel="00E93D50">
          <w:delText>, i</w:delText>
        </w:r>
      </w:del>
      <w:ins w:id="3757" w:author="tomasrodrigues@ua.pt" w:date="2017-08-03T18:03:00Z">
        <w:r w:rsidR="00E93D50">
          <w:t xml:space="preserve"> I</w:t>
        </w:r>
      </w:ins>
      <w:r w:rsidR="00841DFA" w:rsidRPr="00D32FC4">
        <w:t>n further investigations</w:t>
      </w:r>
      <w:ins w:id="3758" w:author="tomasrodrigues@ua.pt" w:date="2017-08-03T18:04:00Z">
        <w:r w:rsidR="00E93D50">
          <w:t xml:space="preserve"> it</w:t>
        </w:r>
      </w:ins>
      <w:r w:rsidR="00841DFA" w:rsidRPr="00D32FC4">
        <w:t xml:space="preserve"> </w:t>
      </w:r>
      <w:r w:rsidR="00077E8A">
        <w:t>was</w:t>
      </w:r>
      <w:r w:rsidR="00841DFA" w:rsidRPr="00D32FC4">
        <w:t xml:space="preserve"> confirmed that Google has a </w:t>
      </w:r>
      <w:r w:rsidR="00841DFA" w:rsidRPr="00182105">
        <w:rPr>
          <w:i/>
        </w:rPr>
        <w:t>.xm</w:t>
      </w:r>
      <w:r w:rsidR="00182105" w:rsidRPr="00182105">
        <w:rPr>
          <w:i/>
        </w:rPr>
        <w:t>l</w:t>
      </w:r>
      <w:r w:rsidR="00182105">
        <w:t xml:space="preserve"> file on A</w:t>
      </w:r>
      <w:r w:rsidR="00077E8A">
        <w:t>ndroid devices keeping</w:t>
      </w:r>
      <w:r w:rsidR="00841DFA" w:rsidRPr="00D32FC4">
        <w:t xml:space="preserve"> this information, normally </w:t>
      </w:r>
      <w:r w:rsidR="00841DFA" w:rsidRPr="00D32FC4">
        <w:lastRenderedPageBreak/>
        <w:t xml:space="preserve">under the </w:t>
      </w:r>
      <w:r w:rsidR="00841DFA" w:rsidRPr="00D27055">
        <w:rPr>
          <w:rStyle w:val="nfaseDiscreta"/>
        </w:rPr>
        <w:t>/etc</w:t>
      </w:r>
      <w:r w:rsidR="00077E8A">
        <w:t xml:space="preserve"> folder. The</w:t>
      </w:r>
      <w:r w:rsidR="00841DFA" w:rsidRPr="00D32FC4">
        <w:t xml:space="preserve"> </w:t>
      </w:r>
      <w:ins w:id="3759" w:author="tomasrodrigues@ua.pt" w:date="2017-08-03T18:04:00Z">
        <w:r w:rsidR="00E93D50">
          <w:t xml:space="preserve">choice of the </w:t>
        </w:r>
      </w:ins>
      <w:r w:rsidR="00841DFA" w:rsidRPr="00D32FC4">
        <w:t xml:space="preserve">correct </w:t>
      </w:r>
      <w:r w:rsidR="00077E8A">
        <w:t xml:space="preserve">APN </w:t>
      </w:r>
      <w:del w:id="3760" w:author="tomasrodrigues@ua.pt" w:date="2017-08-03T18:04:00Z">
        <w:r w:rsidR="00077E8A" w:rsidDel="00E93D50">
          <w:delText xml:space="preserve">chosen </w:delText>
        </w:r>
      </w:del>
      <w:r w:rsidR="00077E8A">
        <w:t>is</w:t>
      </w:r>
      <w:r w:rsidR="00841DFA" w:rsidRPr="00D32FC4">
        <w:t xml:space="preserve"> defined by the SIM card inserted in the device. </w:t>
      </w:r>
    </w:p>
    <w:p w14:paraId="3F203BA2" w14:textId="3D000D7C" w:rsidR="00841DFA" w:rsidRPr="00D32FC4" w:rsidRDefault="00841DFA" w:rsidP="00841DFA">
      <w:pPr>
        <w:ind w:left="0"/>
      </w:pPr>
      <w:r w:rsidRPr="00D32FC4">
        <w:t xml:space="preserve">   Changing the preferred APN requires the application to be a system application. As explained in </w:t>
      </w:r>
      <w:hyperlink w:anchor="Ref2_5_3" w:history="1">
        <w:r w:rsidR="00077E8A" w:rsidRPr="00A832BF">
          <w:rPr>
            <w:rStyle w:val="Hiperligao"/>
          </w:rPr>
          <w:t>section</w:t>
        </w:r>
        <w:r w:rsidRPr="00A832BF">
          <w:rPr>
            <w:rStyle w:val="Hiperligao"/>
          </w:rPr>
          <w:t xml:space="preserve"> 2</w:t>
        </w:r>
        <w:r w:rsidR="00077E8A" w:rsidRPr="00A832BF">
          <w:rPr>
            <w:rStyle w:val="Hiperligao"/>
          </w:rPr>
          <w:t>.5.3</w:t>
        </w:r>
      </w:hyperlink>
      <w:r w:rsidR="00A832BF">
        <w:t>,</w:t>
      </w:r>
      <w:r w:rsidRPr="00D32FC4">
        <w:t xml:space="preserve"> these applications are located under the </w:t>
      </w:r>
      <w:r w:rsidRPr="00D32FC4">
        <w:rPr>
          <w:i/>
        </w:rPr>
        <w:t xml:space="preserve">system/app </w:t>
      </w:r>
      <w:r w:rsidRPr="00D32FC4">
        <w:t>folder and have some permissions that user apps don’t have, allowing</w:t>
      </w:r>
      <w:r w:rsidR="00077E8A">
        <w:t>, for example, the</w:t>
      </w:r>
      <w:r w:rsidRPr="00D32FC4">
        <w:t xml:space="preserve"> change </w:t>
      </w:r>
      <w:r w:rsidR="00077E8A">
        <w:t>or</w:t>
      </w:r>
      <w:r w:rsidRPr="00D32FC4">
        <w:t xml:space="preserve"> insert</w:t>
      </w:r>
      <w:r w:rsidR="00077E8A">
        <w:t xml:space="preserve"> of</w:t>
      </w:r>
      <w:r w:rsidRPr="00D32FC4">
        <w:t xml:space="preserve"> new </w:t>
      </w:r>
      <w:commentRangeStart w:id="3761"/>
      <w:r w:rsidRPr="00D32FC4">
        <w:t>APN</w:t>
      </w:r>
      <w:del w:id="3762" w:author="tomasrodrigues@ua.pt" w:date="2017-08-29T17:59:00Z">
        <w:r w:rsidRPr="00D32FC4" w:rsidDel="0036025C">
          <w:delText>’</w:delText>
        </w:r>
      </w:del>
      <w:r w:rsidRPr="00D32FC4">
        <w:t xml:space="preserve">s </w:t>
      </w:r>
      <w:commentRangeEnd w:id="3761"/>
      <w:r w:rsidR="0036025C">
        <w:rPr>
          <w:rStyle w:val="Refdecomentrio"/>
        </w:rPr>
        <w:commentReference w:id="3761"/>
      </w:r>
      <w:r w:rsidRPr="00D32FC4">
        <w:t xml:space="preserve">on </w:t>
      </w:r>
      <w:r w:rsidR="004E5B07">
        <w:t>the device’</w:t>
      </w:r>
      <w:r w:rsidRPr="00D32FC4">
        <w:t xml:space="preserve">s configurations. </w:t>
      </w:r>
    </w:p>
    <w:p w14:paraId="352CADC2" w14:textId="3BBACCC1" w:rsidR="00474692" w:rsidRPr="00474692" w:rsidRDefault="00841DFA">
      <w:pPr>
        <w:pStyle w:val="PargrafodaLista"/>
        <w:numPr>
          <w:ilvl w:val="0"/>
          <w:numId w:val="6"/>
        </w:numPr>
        <w:spacing w:after="120" w:line="360" w:lineRule="auto"/>
        <w:ind w:left="0" w:firstLine="1134"/>
        <w:rPr>
          <w:lang w:val="en-US"/>
        </w:rPr>
      </w:pPr>
      <w:r w:rsidRPr="00D32FC4">
        <w:rPr>
          <w:lang w:val="en-US"/>
        </w:rPr>
        <w:t xml:space="preserve"> </w:t>
      </w:r>
      <w:r w:rsidRPr="00D32FC4">
        <w:rPr>
          <w:b/>
          <w:lang w:val="en-US"/>
        </w:rPr>
        <w:t xml:space="preserve">Send DTMF tones: </w:t>
      </w:r>
      <w:r w:rsidR="005625F0">
        <w:rPr>
          <w:lang w:val="en-US"/>
        </w:rPr>
        <w:t>In the past</w:t>
      </w:r>
      <w:r w:rsidR="00D27055">
        <w:rPr>
          <w:lang w:val="en-US"/>
        </w:rPr>
        <w:t xml:space="preserve">, </w:t>
      </w:r>
      <w:r w:rsidRPr="00D32FC4">
        <w:rPr>
          <w:lang w:val="en-US"/>
        </w:rPr>
        <w:t xml:space="preserve">dialing was </w:t>
      </w:r>
      <w:r w:rsidR="00D27055">
        <w:rPr>
          <w:lang w:val="en-US"/>
        </w:rPr>
        <w:t>achieved</w:t>
      </w:r>
      <w:r w:rsidRPr="00D32FC4">
        <w:rPr>
          <w:lang w:val="en-US"/>
        </w:rPr>
        <w:t xml:space="preserve"> through a "disk" that</w:t>
      </w:r>
      <w:r w:rsidR="004E5B07">
        <w:rPr>
          <w:lang w:val="en-US"/>
        </w:rPr>
        <w:t xml:space="preserve"> generated a sequence of pulses. D</w:t>
      </w:r>
      <w:r w:rsidRPr="00D32FC4">
        <w:rPr>
          <w:lang w:val="en-US"/>
        </w:rPr>
        <w:t xml:space="preserve">ual-tone multi-frequency signaling is a substitute for that on keypad phones. When </w:t>
      </w:r>
      <w:commentRangeStart w:id="3763"/>
      <w:r w:rsidRPr="00D32FC4">
        <w:rPr>
          <w:lang w:val="en-US"/>
        </w:rPr>
        <w:t>a</w:t>
      </w:r>
      <w:commentRangeEnd w:id="3763"/>
      <w:r w:rsidRPr="00D32FC4">
        <w:rPr>
          <w:lang w:val="en-US"/>
        </w:rPr>
        <w:t xml:space="preserve"> user </w:t>
      </w:r>
      <w:r w:rsidR="004E5B07" w:rsidRPr="00D32FC4">
        <w:rPr>
          <w:lang w:val="en-US"/>
        </w:rPr>
        <w:t>pre</w:t>
      </w:r>
      <w:r w:rsidR="004E5B07">
        <w:rPr>
          <w:lang w:val="en-US"/>
        </w:rPr>
        <w:t>sses</w:t>
      </w:r>
      <w:r w:rsidRPr="00D32FC4">
        <w:rPr>
          <w:lang w:val="en-US"/>
        </w:rPr>
        <w:t xml:space="preserve"> a key</w:t>
      </w:r>
      <w:r w:rsidR="00CA1F86">
        <w:rPr>
          <w:lang w:val="en-US"/>
        </w:rPr>
        <w:t>,</w:t>
      </w:r>
      <w:r w:rsidR="00D27055">
        <w:rPr>
          <w:lang w:val="en-US"/>
        </w:rPr>
        <w:t xml:space="preserve"> a tone is generated, composed by</w:t>
      </w:r>
      <w:r w:rsidRPr="00D32FC4">
        <w:rPr>
          <w:lang w:val="en-US"/>
        </w:rPr>
        <w:t xml:space="preserve"> a high frequency an</w:t>
      </w:r>
      <w:r w:rsidR="00F63FA6">
        <w:rPr>
          <w:lang w:val="en-US"/>
        </w:rPr>
        <w:t>d</w:t>
      </w:r>
      <w:r w:rsidRPr="00D32FC4">
        <w:rPr>
          <w:lang w:val="en-US"/>
        </w:rPr>
        <w:t xml:space="preserve"> low fre</w:t>
      </w:r>
      <w:r w:rsidR="00AD24F2">
        <w:rPr>
          <w:lang w:val="en-US"/>
        </w:rPr>
        <w:t>quency</w:t>
      </w:r>
      <w:r w:rsidR="00D27055">
        <w:rPr>
          <w:lang w:val="en-US"/>
        </w:rPr>
        <w:t xml:space="preserve"> </w:t>
      </w:r>
      <w:r w:rsidR="00CA1F86">
        <w:rPr>
          <w:lang w:val="en-US"/>
        </w:rPr>
        <w:t>components, based on the key pressed and</w:t>
      </w:r>
      <w:r w:rsidR="00AD24F2">
        <w:rPr>
          <w:lang w:val="en-US"/>
        </w:rPr>
        <w:t xml:space="preserve"> </w:t>
      </w:r>
      <w:r w:rsidRPr="00D32FC4">
        <w:rPr>
          <w:lang w:val="en-US"/>
        </w:rPr>
        <w:t xml:space="preserve">is then sent to the central that analyses the signal, </w:t>
      </w:r>
      <w:r w:rsidR="004E5B07">
        <w:rPr>
          <w:lang w:val="en-US"/>
        </w:rPr>
        <w:t>which</w:t>
      </w:r>
      <w:r w:rsidRPr="00D32FC4">
        <w:rPr>
          <w:lang w:val="en-US"/>
        </w:rPr>
        <w:t xml:space="preserve"> </w:t>
      </w:r>
      <w:r w:rsidR="00CA1F86">
        <w:rPr>
          <w:lang w:val="en-US"/>
        </w:rPr>
        <w:t>detects the key that was pressed</w:t>
      </w:r>
      <w:r w:rsidRPr="00D32FC4">
        <w:rPr>
          <w:lang w:val="en-US"/>
        </w:rPr>
        <w:t>.</w:t>
      </w:r>
      <w:r w:rsidRPr="00D32FC4">
        <w:rPr>
          <w:rStyle w:val="Refdecomentrio"/>
          <w:lang w:val="en-US"/>
        </w:rPr>
        <w:commentReference w:id="3763"/>
      </w:r>
      <w:r w:rsidR="00AD24F2">
        <w:rPr>
          <w:lang w:val="en-US"/>
        </w:rPr>
        <w:t xml:space="preserve"> The table 4.1 shows the correspondent combined frequencies for the </w:t>
      </w:r>
      <w:r w:rsidR="00EA68E9">
        <w:rPr>
          <w:lang w:val="en-US"/>
        </w:rPr>
        <w:t>various keys</w:t>
      </w:r>
      <w:r w:rsidR="00AD24F2">
        <w:rPr>
          <w:lang w:val="en-US"/>
        </w:rPr>
        <w:t xml:space="preserve"> of the keypad.</w:t>
      </w:r>
    </w:p>
    <w:tbl>
      <w:tblPr>
        <w:tblStyle w:val="TabeladeGrelha5Escura-Destaque21"/>
        <w:tblW w:w="33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881"/>
        <w:gridCol w:w="881"/>
        <w:gridCol w:w="881"/>
      </w:tblGrid>
      <w:tr w:rsidR="00D3676B" w:rsidRPr="00D32FC4" w14:paraId="3A73A41B" w14:textId="77777777" w:rsidTr="00A00793">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right w:val="none" w:sz="0" w:space="0" w:color="auto"/>
            </w:tcBorders>
            <w:vAlign w:val="center"/>
          </w:tcPr>
          <w:p w14:paraId="58B4C854" w14:textId="77777777" w:rsidR="00D3676B" w:rsidRPr="00D32FC4" w:rsidRDefault="00D3676B" w:rsidP="00D3676B">
            <w:pPr>
              <w:jc w:val="center"/>
              <w:rPr>
                <w:szCs w:val="22"/>
              </w:rPr>
            </w:pPr>
            <w:r w:rsidRPr="00D32FC4">
              <w:rPr>
                <w:szCs w:val="22"/>
              </w:rPr>
              <w:t>Hz</w:t>
            </w:r>
          </w:p>
        </w:tc>
        <w:tc>
          <w:tcPr>
            <w:tcW w:w="0" w:type="auto"/>
            <w:tcBorders>
              <w:top w:val="none" w:sz="0" w:space="0" w:color="auto"/>
              <w:left w:val="none" w:sz="0" w:space="0" w:color="auto"/>
              <w:right w:val="none" w:sz="0" w:space="0" w:color="auto"/>
            </w:tcBorders>
            <w:vAlign w:val="center"/>
          </w:tcPr>
          <w:p w14:paraId="2A7626AB" w14:textId="77777777" w:rsidR="00D3676B" w:rsidRPr="00D32FC4" w:rsidRDefault="00D3676B" w:rsidP="00D3676B">
            <w:pPr>
              <w:jc w:val="center"/>
              <w:cnfStyle w:val="100000000000" w:firstRow="1" w:lastRow="0" w:firstColumn="0" w:lastColumn="0" w:oddVBand="0" w:evenVBand="0" w:oddHBand="0" w:evenHBand="0" w:firstRowFirstColumn="0" w:firstRowLastColumn="0" w:lastRowFirstColumn="0" w:lastRowLastColumn="0"/>
              <w:rPr>
                <w:szCs w:val="22"/>
              </w:rPr>
            </w:pPr>
            <w:r w:rsidRPr="00D32FC4">
              <w:rPr>
                <w:szCs w:val="22"/>
              </w:rPr>
              <w:t>1209</w:t>
            </w:r>
          </w:p>
        </w:tc>
        <w:tc>
          <w:tcPr>
            <w:tcW w:w="0" w:type="auto"/>
            <w:tcBorders>
              <w:top w:val="none" w:sz="0" w:space="0" w:color="auto"/>
              <w:left w:val="none" w:sz="0" w:space="0" w:color="auto"/>
              <w:right w:val="none" w:sz="0" w:space="0" w:color="auto"/>
            </w:tcBorders>
            <w:vAlign w:val="center"/>
          </w:tcPr>
          <w:p w14:paraId="11B63408" w14:textId="77777777" w:rsidR="00D3676B" w:rsidRPr="00D32FC4" w:rsidRDefault="00D3676B" w:rsidP="00D3676B">
            <w:pPr>
              <w:jc w:val="center"/>
              <w:cnfStyle w:val="100000000000" w:firstRow="1" w:lastRow="0" w:firstColumn="0" w:lastColumn="0" w:oddVBand="0" w:evenVBand="0" w:oddHBand="0" w:evenHBand="0" w:firstRowFirstColumn="0" w:firstRowLastColumn="0" w:lastRowFirstColumn="0" w:lastRowLastColumn="0"/>
              <w:rPr>
                <w:szCs w:val="22"/>
              </w:rPr>
            </w:pPr>
            <w:r w:rsidRPr="00D32FC4">
              <w:rPr>
                <w:szCs w:val="22"/>
              </w:rPr>
              <w:t>1336</w:t>
            </w:r>
          </w:p>
        </w:tc>
        <w:tc>
          <w:tcPr>
            <w:tcW w:w="0" w:type="auto"/>
            <w:tcBorders>
              <w:top w:val="none" w:sz="0" w:space="0" w:color="auto"/>
              <w:left w:val="none" w:sz="0" w:space="0" w:color="auto"/>
              <w:right w:val="none" w:sz="0" w:space="0" w:color="auto"/>
            </w:tcBorders>
            <w:vAlign w:val="center"/>
          </w:tcPr>
          <w:p w14:paraId="15F6DC71" w14:textId="77777777" w:rsidR="00D3676B" w:rsidRPr="00D32FC4" w:rsidRDefault="00D3676B" w:rsidP="00D3676B">
            <w:pPr>
              <w:jc w:val="center"/>
              <w:cnfStyle w:val="100000000000" w:firstRow="1" w:lastRow="0" w:firstColumn="0" w:lastColumn="0" w:oddVBand="0" w:evenVBand="0" w:oddHBand="0" w:evenHBand="0" w:firstRowFirstColumn="0" w:firstRowLastColumn="0" w:lastRowFirstColumn="0" w:lastRowLastColumn="0"/>
              <w:rPr>
                <w:szCs w:val="22"/>
              </w:rPr>
            </w:pPr>
            <w:r w:rsidRPr="00D32FC4">
              <w:rPr>
                <w:szCs w:val="22"/>
              </w:rPr>
              <w:t>1477</w:t>
            </w:r>
          </w:p>
        </w:tc>
      </w:tr>
      <w:tr w:rsidR="00D3676B" w:rsidRPr="00D32FC4" w14:paraId="72888D39" w14:textId="77777777" w:rsidTr="00A0079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016B7D79" w14:textId="77777777" w:rsidR="00D3676B" w:rsidRPr="00D32FC4" w:rsidRDefault="00D3676B" w:rsidP="00D3676B">
            <w:pPr>
              <w:jc w:val="center"/>
              <w:rPr>
                <w:szCs w:val="22"/>
              </w:rPr>
            </w:pPr>
            <w:r w:rsidRPr="00D32FC4">
              <w:rPr>
                <w:szCs w:val="22"/>
              </w:rPr>
              <w:t>697</w:t>
            </w:r>
          </w:p>
        </w:tc>
        <w:tc>
          <w:tcPr>
            <w:tcW w:w="0" w:type="auto"/>
            <w:vAlign w:val="center"/>
          </w:tcPr>
          <w:p w14:paraId="13B94062"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1</w:t>
            </w:r>
          </w:p>
        </w:tc>
        <w:tc>
          <w:tcPr>
            <w:tcW w:w="0" w:type="auto"/>
            <w:vAlign w:val="center"/>
          </w:tcPr>
          <w:p w14:paraId="44E7B6A3"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2</w:t>
            </w:r>
          </w:p>
        </w:tc>
        <w:tc>
          <w:tcPr>
            <w:tcW w:w="0" w:type="auto"/>
            <w:vAlign w:val="center"/>
          </w:tcPr>
          <w:p w14:paraId="085651B0"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3</w:t>
            </w:r>
          </w:p>
        </w:tc>
      </w:tr>
      <w:tr w:rsidR="00D3676B" w:rsidRPr="00D32FC4" w14:paraId="23F61A3C" w14:textId="77777777" w:rsidTr="00A00793">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7B9EBE10" w14:textId="77777777" w:rsidR="00D3676B" w:rsidRPr="00D32FC4" w:rsidRDefault="00D3676B" w:rsidP="00D3676B">
            <w:pPr>
              <w:jc w:val="center"/>
              <w:rPr>
                <w:szCs w:val="22"/>
              </w:rPr>
            </w:pPr>
            <w:r w:rsidRPr="00D32FC4">
              <w:rPr>
                <w:szCs w:val="22"/>
              </w:rPr>
              <w:t>770</w:t>
            </w:r>
          </w:p>
        </w:tc>
        <w:tc>
          <w:tcPr>
            <w:tcW w:w="0" w:type="auto"/>
            <w:vAlign w:val="center"/>
          </w:tcPr>
          <w:p w14:paraId="13EE5D7B"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4</w:t>
            </w:r>
          </w:p>
        </w:tc>
        <w:tc>
          <w:tcPr>
            <w:tcW w:w="0" w:type="auto"/>
            <w:vAlign w:val="center"/>
          </w:tcPr>
          <w:p w14:paraId="3A85004A"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5</w:t>
            </w:r>
          </w:p>
        </w:tc>
        <w:tc>
          <w:tcPr>
            <w:tcW w:w="0" w:type="auto"/>
            <w:vAlign w:val="center"/>
          </w:tcPr>
          <w:p w14:paraId="1B68F119"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6</w:t>
            </w:r>
          </w:p>
        </w:tc>
      </w:tr>
      <w:tr w:rsidR="00D3676B" w:rsidRPr="00D32FC4" w14:paraId="002DA97A" w14:textId="77777777" w:rsidTr="00A0079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tcBorders>
            <w:vAlign w:val="center"/>
          </w:tcPr>
          <w:p w14:paraId="33593495" w14:textId="77777777" w:rsidR="00D3676B" w:rsidRPr="00D32FC4" w:rsidRDefault="00D3676B" w:rsidP="00D3676B">
            <w:pPr>
              <w:jc w:val="center"/>
              <w:rPr>
                <w:szCs w:val="22"/>
              </w:rPr>
            </w:pPr>
            <w:r w:rsidRPr="00D32FC4">
              <w:rPr>
                <w:szCs w:val="22"/>
              </w:rPr>
              <w:t>852</w:t>
            </w:r>
          </w:p>
        </w:tc>
        <w:tc>
          <w:tcPr>
            <w:tcW w:w="0" w:type="auto"/>
            <w:vAlign w:val="center"/>
          </w:tcPr>
          <w:p w14:paraId="0043083B"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7</w:t>
            </w:r>
          </w:p>
        </w:tc>
        <w:tc>
          <w:tcPr>
            <w:tcW w:w="0" w:type="auto"/>
            <w:vAlign w:val="center"/>
          </w:tcPr>
          <w:p w14:paraId="269F7994"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8</w:t>
            </w:r>
          </w:p>
        </w:tc>
        <w:tc>
          <w:tcPr>
            <w:tcW w:w="0" w:type="auto"/>
            <w:vAlign w:val="center"/>
          </w:tcPr>
          <w:p w14:paraId="4F07FACF" w14:textId="77777777" w:rsidR="00D3676B" w:rsidRPr="00D32FC4" w:rsidRDefault="00D3676B" w:rsidP="00D3676B">
            <w:pPr>
              <w:jc w:val="center"/>
              <w:cnfStyle w:val="000000100000" w:firstRow="0" w:lastRow="0" w:firstColumn="0" w:lastColumn="0" w:oddVBand="0" w:evenVBand="0" w:oddHBand="1" w:evenHBand="0" w:firstRowFirstColumn="0" w:firstRowLastColumn="0" w:lastRowFirstColumn="0" w:lastRowLastColumn="0"/>
              <w:rPr>
                <w:szCs w:val="22"/>
              </w:rPr>
            </w:pPr>
            <w:r w:rsidRPr="00D32FC4">
              <w:rPr>
                <w:szCs w:val="22"/>
              </w:rPr>
              <w:t>9</w:t>
            </w:r>
          </w:p>
        </w:tc>
      </w:tr>
      <w:tr w:rsidR="00D3676B" w:rsidRPr="00D32FC4" w14:paraId="18F21898" w14:textId="77777777" w:rsidTr="00A00793">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tcBorders>
              <w:left w:val="none" w:sz="0" w:space="0" w:color="auto"/>
              <w:bottom w:val="none" w:sz="0" w:space="0" w:color="auto"/>
            </w:tcBorders>
            <w:vAlign w:val="center"/>
          </w:tcPr>
          <w:p w14:paraId="72CB4B5D" w14:textId="77777777" w:rsidR="00D3676B" w:rsidRPr="00D32FC4" w:rsidRDefault="00D3676B" w:rsidP="00D3676B">
            <w:pPr>
              <w:jc w:val="center"/>
              <w:rPr>
                <w:szCs w:val="22"/>
              </w:rPr>
            </w:pPr>
            <w:r w:rsidRPr="00D32FC4">
              <w:rPr>
                <w:szCs w:val="22"/>
              </w:rPr>
              <w:t>941</w:t>
            </w:r>
          </w:p>
        </w:tc>
        <w:tc>
          <w:tcPr>
            <w:tcW w:w="0" w:type="auto"/>
            <w:vAlign w:val="center"/>
          </w:tcPr>
          <w:p w14:paraId="7C1728C4"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w:t>
            </w:r>
          </w:p>
        </w:tc>
        <w:tc>
          <w:tcPr>
            <w:tcW w:w="0" w:type="auto"/>
            <w:vAlign w:val="center"/>
          </w:tcPr>
          <w:p w14:paraId="1F83EAB4"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0</w:t>
            </w:r>
          </w:p>
        </w:tc>
        <w:tc>
          <w:tcPr>
            <w:tcW w:w="0" w:type="auto"/>
            <w:vAlign w:val="center"/>
          </w:tcPr>
          <w:p w14:paraId="22CFCCD7" w14:textId="77777777" w:rsidR="00D3676B" w:rsidRPr="00D32FC4" w:rsidRDefault="00D3676B" w:rsidP="00D3676B">
            <w:pPr>
              <w:jc w:val="center"/>
              <w:cnfStyle w:val="000000000000" w:firstRow="0" w:lastRow="0" w:firstColumn="0" w:lastColumn="0" w:oddVBand="0" w:evenVBand="0" w:oddHBand="0" w:evenHBand="0" w:firstRowFirstColumn="0" w:firstRowLastColumn="0" w:lastRowFirstColumn="0" w:lastRowLastColumn="0"/>
              <w:rPr>
                <w:szCs w:val="22"/>
              </w:rPr>
            </w:pPr>
            <w:r w:rsidRPr="00D32FC4">
              <w:rPr>
                <w:szCs w:val="22"/>
              </w:rPr>
              <w:t>#</w:t>
            </w:r>
          </w:p>
        </w:tc>
      </w:tr>
    </w:tbl>
    <w:p w14:paraId="1AA63372" w14:textId="77777777" w:rsidR="00841DFA" w:rsidRPr="00D32FC4" w:rsidRDefault="00841DFA" w:rsidP="00D3676B">
      <w:pPr>
        <w:pStyle w:val="Cabealho6"/>
      </w:pPr>
    </w:p>
    <w:p w14:paraId="7510670A" w14:textId="77777777" w:rsidR="00D3676B" w:rsidRPr="00D32FC4" w:rsidRDefault="00D3676B" w:rsidP="00D3676B">
      <w:pPr>
        <w:pStyle w:val="Cabealho6"/>
      </w:pPr>
    </w:p>
    <w:p w14:paraId="114DE78B" w14:textId="3AD30ADF" w:rsidR="00841DFA" w:rsidRDefault="00841DFA" w:rsidP="00841DFA">
      <w:pPr>
        <w:pStyle w:val="Legenda"/>
        <w:jc w:val="center"/>
        <w:rPr>
          <w:lang w:val="en-US"/>
        </w:rPr>
      </w:pPr>
      <w:bookmarkStart w:id="3764" w:name="_Toc489744322"/>
      <w:r w:rsidRPr="00D32FC4">
        <w:rPr>
          <w:lang w:val="en-US"/>
        </w:rPr>
        <w:t xml:space="preserve">Table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4</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1</w:t>
      </w:r>
      <w:r w:rsidR="00021318">
        <w:rPr>
          <w:lang w:val="en-US"/>
        </w:rPr>
        <w:fldChar w:fldCharType="end"/>
      </w:r>
      <w:r w:rsidRPr="00D32FC4">
        <w:rPr>
          <w:lang w:val="en-US"/>
        </w:rPr>
        <w:t xml:space="preserve"> - DTMF table</w:t>
      </w:r>
      <w:bookmarkEnd w:id="3764"/>
    </w:p>
    <w:p w14:paraId="74B86B2D" w14:textId="77777777" w:rsidR="00737341" w:rsidRPr="00737341" w:rsidRDefault="00737341" w:rsidP="00737341">
      <w:pPr>
        <w:pStyle w:val="Cabealho6"/>
        <w:rPr>
          <w:lang w:eastAsia="en-US"/>
        </w:rPr>
      </w:pPr>
    </w:p>
    <w:p w14:paraId="61F49994" w14:textId="5A278BDE" w:rsidR="00841DFA" w:rsidRPr="00D32FC4" w:rsidRDefault="00841DFA" w:rsidP="0062133B">
      <w:pPr>
        <w:ind w:left="0"/>
      </w:pPr>
      <w:r w:rsidRPr="00D32FC4">
        <w:t xml:space="preserve">   In the app </w:t>
      </w:r>
      <w:r w:rsidR="004E5B07">
        <w:t xml:space="preserve">it’s possible to </w:t>
      </w:r>
      <w:r w:rsidR="004E5B07" w:rsidRPr="00D32FC4">
        <w:t>send</w:t>
      </w:r>
      <w:r w:rsidRPr="00D32FC4">
        <w:t xml:space="preserve"> a sequence of DTMF tones</w:t>
      </w:r>
      <w:r w:rsidR="004E5B07">
        <w:t>, for example,</w:t>
      </w:r>
      <w:r w:rsidR="00CA1F86">
        <w:t xml:space="preserve"> in order to interact</w:t>
      </w:r>
      <w:r w:rsidRPr="00D32FC4">
        <w:t xml:space="preserve"> with </w:t>
      </w:r>
      <w:r w:rsidR="00CA1F86">
        <w:t xml:space="preserve">the </w:t>
      </w:r>
      <w:r w:rsidRPr="00D32FC4">
        <w:t xml:space="preserve">voicemail service automatically (e.g. "200,3,,4,,1"). </w:t>
      </w:r>
      <w:r w:rsidR="004E5B07" w:rsidRPr="00D32FC4">
        <w:t>Unfortunately,</w:t>
      </w:r>
      <w:r w:rsidR="00F63FA6">
        <w:t xml:space="preserve"> on</w:t>
      </w:r>
      <w:r w:rsidR="004E5B07">
        <w:t xml:space="preserve"> A</w:t>
      </w:r>
      <w:r w:rsidRPr="00D32FC4">
        <w:t>ndroid</w:t>
      </w:r>
      <w:ins w:id="3765" w:author="tomasrodrigues@ua.pt" w:date="2017-08-03T18:04:00Z">
        <w:r w:rsidR="00E93D50">
          <w:t>, it</w:t>
        </w:r>
      </w:ins>
      <w:r w:rsidRPr="00D32FC4">
        <w:t xml:space="preserve"> is not possible to </w:t>
      </w:r>
      <w:r w:rsidR="00CA1F86">
        <w:t>inject these</w:t>
      </w:r>
      <w:r w:rsidRPr="00D32FC4">
        <w:t xml:space="preserve"> tones on the voice's uplink during an active call, but </w:t>
      </w:r>
      <w:r w:rsidR="00D26804">
        <w:t>it’s possible to</w:t>
      </w:r>
      <w:r w:rsidRPr="00D32FC4">
        <w:t xml:space="preserve"> do it when initiating the call. </w:t>
      </w:r>
      <w:commentRangeStart w:id="3766"/>
      <w:r w:rsidRPr="00D32FC4">
        <w:t>There are a few contributions</w:t>
      </w:r>
      <w:r w:rsidR="004E5B07">
        <w:t>,</w:t>
      </w:r>
      <w:r w:rsidRPr="00D32FC4">
        <w:t xml:space="preserve"> at the moment</w:t>
      </w:r>
      <w:ins w:id="3767" w:author="tomasrodrigues@ua.pt" w:date="2017-08-29T18:04:00Z">
        <w:r w:rsidR="0061791F">
          <w:t>,</w:t>
        </w:r>
      </w:ins>
      <w:r w:rsidR="00CA1F86">
        <w:t xml:space="preserve"> to </w:t>
      </w:r>
      <w:ins w:id="3768" w:author="tomasrodrigues@ua.pt" w:date="2017-08-29T18:04:00Z">
        <w:r w:rsidR="0061791F">
          <w:t xml:space="preserve">also </w:t>
        </w:r>
      </w:ins>
      <w:r w:rsidR="00CA1F86">
        <w:t xml:space="preserve">allow </w:t>
      </w:r>
      <w:r w:rsidR="00380C66">
        <w:t>this injection</w:t>
      </w:r>
      <w:ins w:id="3769" w:author="tomasrodrigues@ua.pt" w:date="2017-08-29T18:04:00Z">
        <w:r w:rsidR="0061791F">
          <w:t>,</w:t>
        </w:r>
      </w:ins>
      <w:r w:rsidR="00CA1F86">
        <w:t xml:space="preserve"> during an active call</w:t>
      </w:r>
      <w:del w:id="3770" w:author="tomasrodrigues@ua.pt" w:date="2017-08-29T18:04:00Z">
        <w:r w:rsidR="00CA1F86" w:rsidDel="0061791F">
          <w:delText>, as well,</w:delText>
        </w:r>
      </w:del>
      <w:r w:rsidR="00CA1F86">
        <w:t xml:space="preserve"> on</w:t>
      </w:r>
      <w:r w:rsidRPr="00D32FC4">
        <w:t xml:space="preserve"> </w:t>
      </w:r>
      <w:r w:rsidR="004E5B07">
        <w:t xml:space="preserve">the </w:t>
      </w:r>
      <w:r w:rsidRPr="00CA1F86">
        <w:rPr>
          <w:rStyle w:val="nfaseDiscreta"/>
        </w:rPr>
        <w:t>CallManager</w:t>
      </w:r>
      <w:r w:rsidRPr="00D32FC4">
        <w:t xml:space="preserve"> </w:t>
      </w:r>
      <w:r w:rsidR="004E5B07">
        <w:t xml:space="preserve">Android </w:t>
      </w:r>
      <w:r w:rsidRPr="00D32FC4">
        <w:t>class waiting for Google developers to review and accept</w:t>
      </w:r>
      <w:r w:rsidR="004E5B07">
        <w:t xml:space="preserve"> it</w:t>
      </w:r>
      <w:r w:rsidRPr="00D32FC4">
        <w:t xml:space="preserve"> </w:t>
      </w:r>
      <w:r w:rsidR="004E5B07">
        <w:t>on</w:t>
      </w:r>
      <w:r w:rsidRPr="00D32FC4">
        <w:t xml:space="preserve"> “Android open source project”.</w:t>
      </w:r>
    </w:p>
    <w:p w14:paraId="7FB4A2E5" w14:textId="31FF70BF" w:rsidR="00402736" w:rsidRPr="00D32FC4" w:rsidRDefault="0062133B" w:rsidP="00402736">
      <w:pPr>
        <w:pStyle w:val="Listanumerada5"/>
        <w:numPr>
          <w:ilvl w:val="0"/>
          <w:numId w:val="0"/>
        </w:numPr>
      </w:pPr>
      <w:r>
        <w:t xml:space="preserve">   </w:t>
      </w:r>
      <w:r w:rsidR="004E5B07">
        <w:t>Different tests are</w:t>
      </w:r>
      <w:r w:rsidR="00402736" w:rsidRPr="00D32FC4">
        <w:t xml:space="preserve"> done passively in the app without user interaction, i</w:t>
      </w:r>
      <w:r w:rsidR="00E516CA" w:rsidRPr="00D32FC4">
        <w:t>n other words, they are done only by listening</w:t>
      </w:r>
      <w:r w:rsidR="004E5B07">
        <w:t xml:space="preserve"> the network itself </w:t>
      </w:r>
      <w:r w:rsidR="00402736" w:rsidRPr="00D32FC4">
        <w:t>gathering information or by analyzing other sources, as in</w:t>
      </w:r>
      <w:r w:rsidR="00E516CA" w:rsidRPr="00D32FC4">
        <w:t xml:space="preserve"> the case of the Logcat reading</w:t>
      </w:r>
      <w:ins w:id="3771" w:author="tomasrodrigues@ua.pt" w:date="2017-08-29T18:04:00Z">
        <w:r w:rsidR="0061791F">
          <w:t>.</w:t>
        </w:r>
      </w:ins>
      <w:commentRangeEnd w:id="3766"/>
      <w:ins w:id="3772" w:author="tomasrodrigues@ua.pt" w:date="2017-08-29T18:05:00Z">
        <w:r w:rsidR="0061791F">
          <w:rPr>
            <w:rStyle w:val="Refdecomentrio"/>
          </w:rPr>
          <w:commentReference w:id="3766"/>
        </w:r>
      </w:ins>
      <w:del w:id="3773" w:author="tomasrodrigues@ua.pt" w:date="2017-08-29T18:04:00Z">
        <w:r w:rsidR="00E516CA" w:rsidRPr="00D32FC4" w:rsidDel="0061791F">
          <w:delText>:</w:delText>
        </w:r>
      </w:del>
    </w:p>
    <w:p w14:paraId="4FDA2D1E" w14:textId="77777777" w:rsidR="00402736" w:rsidRPr="00D32FC4" w:rsidRDefault="00402736" w:rsidP="00C87CE0">
      <w:pPr>
        <w:pStyle w:val="PargrafodaLista"/>
        <w:numPr>
          <w:ilvl w:val="0"/>
          <w:numId w:val="5"/>
        </w:numPr>
        <w:spacing w:after="120" w:line="360" w:lineRule="auto"/>
        <w:ind w:left="0" w:firstLine="1134"/>
        <w:rPr>
          <w:lang w:val="en-US"/>
        </w:rPr>
      </w:pPr>
      <w:r w:rsidRPr="00D32FC4">
        <w:rPr>
          <w:b/>
          <w:lang w:val="en-US"/>
        </w:rPr>
        <w:lastRenderedPageBreak/>
        <w:t xml:space="preserve"> Scan Wi-Fi Networks: </w:t>
      </w:r>
      <w:r w:rsidR="004E5B07">
        <w:rPr>
          <w:lang w:val="en-US"/>
        </w:rPr>
        <w:t>There are</w:t>
      </w:r>
      <w:commentRangeStart w:id="3774"/>
      <w:r w:rsidRPr="00D32FC4">
        <w:rPr>
          <w:lang w:val="en-US"/>
        </w:rPr>
        <w:t xml:space="preserve"> netwo</w:t>
      </w:r>
      <w:r w:rsidR="004E5B07">
        <w:rPr>
          <w:lang w:val="en-US"/>
        </w:rPr>
        <w:t>rks around us almost every time</w:t>
      </w:r>
      <w:ins w:id="3775" w:author="tomasrodrigues@ua.pt" w:date="2017-08-03T18:04:00Z">
        <w:r w:rsidR="00E93D50">
          <w:rPr>
            <w:lang w:val="en-US"/>
          </w:rPr>
          <w:t xml:space="preserve"> and</w:t>
        </w:r>
      </w:ins>
      <w:r w:rsidR="004E5B07">
        <w:rPr>
          <w:lang w:val="en-US"/>
        </w:rPr>
        <w:t>,</w:t>
      </w:r>
      <w:r w:rsidRPr="00D32FC4">
        <w:rPr>
          <w:lang w:val="en-US"/>
        </w:rPr>
        <w:t xml:space="preserve"> in big cities more than a few. Knowing </w:t>
      </w:r>
      <w:commentRangeEnd w:id="3774"/>
      <w:r w:rsidRPr="00D32FC4">
        <w:rPr>
          <w:rStyle w:val="Refdecomentrio"/>
          <w:lang w:val="en-US"/>
        </w:rPr>
        <w:commentReference w:id="3776"/>
      </w:r>
      <w:r w:rsidRPr="00D32FC4">
        <w:rPr>
          <w:lang w:val="en-US"/>
        </w:rPr>
        <w:t>which network has the best signal level in a certain location,</w:t>
      </w:r>
      <w:r w:rsidR="004E5B07">
        <w:rPr>
          <w:lang w:val="en-US"/>
        </w:rPr>
        <w:t xml:space="preserve"> the</w:t>
      </w:r>
      <w:r w:rsidRPr="00D32FC4">
        <w:rPr>
          <w:lang w:val="en-US"/>
        </w:rPr>
        <w:t xml:space="preserve"> network's name</w:t>
      </w:r>
      <w:r w:rsidR="00CA1F86">
        <w:rPr>
          <w:lang w:val="en-US"/>
        </w:rPr>
        <w:t>, or which network has</w:t>
      </w:r>
      <w:r w:rsidRPr="00D32FC4">
        <w:rPr>
          <w:lang w:val="en-US"/>
        </w:rPr>
        <w:t xml:space="preserve"> or not a security password allow</w:t>
      </w:r>
      <w:r w:rsidR="004E5B07">
        <w:rPr>
          <w:lang w:val="en-US"/>
        </w:rPr>
        <w:t>ing</w:t>
      </w:r>
      <w:r w:rsidRPr="00D32FC4">
        <w:rPr>
          <w:lang w:val="en-US"/>
        </w:rPr>
        <w:t xml:space="preserve"> </w:t>
      </w:r>
      <w:r w:rsidR="004E5B07">
        <w:rPr>
          <w:lang w:val="en-US"/>
        </w:rPr>
        <w:t xml:space="preserve">a free </w:t>
      </w:r>
      <w:r w:rsidRPr="00D32FC4">
        <w:rPr>
          <w:lang w:val="en-US"/>
        </w:rPr>
        <w:t>connectivity is important to user</w:t>
      </w:r>
      <w:r w:rsidR="00CA1F86">
        <w:rPr>
          <w:lang w:val="en-US"/>
        </w:rPr>
        <w:t>s</w:t>
      </w:r>
      <w:r w:rsidRPr="00D32FC4">
        <w:rPr>
          <w:lang w:val="en-US"/>
        </w:rPr>
        <w:t>.</w:t>
      </w:r>
      <w:r w:rsidRPr="00D32FC4">
        <w:rPr>
          <w:rStyle w:val="Refdecomentrio"/>
          <w:lang w:val="en-US"/>
        </w:rPr>
        <w:commentReference w:id="3777"/>
      </w:r>
      <w:r w:rsidRPr="00D32FC4">
        <w:rPr>
          <w:lang w:val="en-US"/>
        </w:rPr>
        <w:t xml:space="preserve"> </w:t>
      </w:r>
      <w:r w:rsidR="004E5B07">
        <w:rPr>
          <w:lang w:val="en-US"/>
        </w:rPr>
        <w:t xml:space="preserve">The </w:t>
      </w:r>
      <w:r w:rsidRPr="00D32FC4">
        <w:rPr>
          <w:lang w:val="en-US"/>
        </w:rPr>
        <w:t>Android</w:t>
      </w:r>
      <w:r w:rsidR="00CA1F86">
        <w:rPr>
          <w:lang w:val="en-US"/>
        </w:rPr>
        <w:t xml:space="preserve"> OS</w:t>
      </w:r>
      <w:r w:rsidRPr="00D32FC4">
        <w:rPr>
          <w:lang w:val="en-US"/>
        </w:rPr>
        <w:t xml:space="preserve"> does this scan periodically</w:t>
      </w:r>
      <w:r w:rsidR="00CA1F86">
        <w:rPr>
          <w:lang w:val="en-US"/>
        </w:rPr>
        <w:t xml:space="preserve"> as well,</w:t>
      </w:r>
      <w:r w:rsidRPr="00D32FC4">
        <w:rPr>
          <w:lang w:val="en-US"/>
        </w:rPr>
        <w:t xml:space="preserve"> but </w:t>
      </w:r>
      <w:r w:rsidR="00CA1F86">
        <w:rPr>
          <w:lang w:val="en-US"/>
        </w:rPr>
        <w:t>this test was implemented,</w:t>
      </w:r>
      <w:r w:rsidRPr="00D32FC4">
        <w:rPr>
          <w:lang w:val="en-US"/>
        </w:rPr>
        <w:t xml:space="preserve"> because </w:t>
      </w:r>
      <w:r w:rsidR="00D26804">
        <w:rPr>
          <w:lang w:val="en-US"/>
        </w:rPr>
        <w:t xml:space="preserve">there </w:t>
      </w:r>
      <w:r w:rsidR="00CA1F86">
        <w:rPr>
          <w:lang w:val="en-US"/>
        </w:rPr>
        <w:t xml:space="preserve">are </w:t>
      </w:r>
      <w:r w:rsidR="00CA1F86" w:rsidRPr="00D32FC4">
        <w:rPr>
          <w:lang w:val="en-US"/>
        </w:rPr>
        <w:t>valuable parameters</w:t>
      </w:r>
      <w:r w:rsidR="00CA1F86">
        <w:rPr>
          <w:lang w:val="en-US"/>
        </w:rPr>
        <w:t xml:space="preserve"> that A</w:t>
      </w:r>
      <w:r w:rsidR="00CA1F86" w:rsidRPr="00D32FC4">
        <w:rPr>
          <w:lang w:val="en-US"/>
        </w:rPr>
        <w:t xml:space="preserve">ndroid doesn't </w:t>
      </w:r>
      <w:r w:rsidR="00CA1F86">
        <w:rPr>
          <w:lang w:val="en-US"/>
        </w:rPr>
        <w:t>show</w:t>
      </w:r>
      <w:r w:rsidR="00CA1F86" w:rsidRPr="00D32FC4">
        <w:rPr>
          <w:lang w:val="en-US"/>
        </w:rPr>
        <w:t xml:space="preserve"> us in his main interface</w:t>
      </w:r>
      <w:r w:rsidR="00CA1F86">
        <w:rPr>
          <w:lang w:val="en-US"/>
        </w:rPr>
        <w:t xml:space="preserve"> and that</w:t>
      </w:r>
      <w:r w:rsidR="00CA1F86" w:rsidRPr="00D32FC4">
        <w:rPr>
          <w:lang w:val="en-US"/>
        </w:rPr>
        <w:t xml:space="preserve"> </w:t>
      </w:r>
      <w:r w:rsidR="00CA1F86">
        <w:rPr>
          <w:lang w:val="en-US"/>
        </w:rPr>
        <w:t>are being</w:t>
      </w:r>
      <w:r w:rsidRPr="00D32FC4">
        <w:rPr>
          <w:lang w:val="en-US"/>
        </w:rPr>
        <w:t xml:space="preserve"> retrieve</w:t>
      </w:r>
      <w:r w:rsidR="00D26804">
        <w:rPr>
          <w:lang w:val="en-US"/>
        </w:rPr>
        <w:t>d</w:t>
      </w:r>
      <w:r w:rsidR="00CA1F86">
        <w:rPr>
          <w:lang w:val="en-US"/>
        </w:rPr>
        <w:t xml:space="preserve"> </w:t>
      </w:r>
      <w:r w:rsidR="005A03D8">
        <w:rPr>
          <w:lang w:val="en-US"/>
        </w:rPr>
        <w:t>at</w:t>
      </w:r>
      <w:r w:rsidR="00CA1F86">
        <w:rPr>
          <w:lang w:val="en-US"/>
        </w:rPr>
        <w:t xml:space="preserve"> </w:t>
      </w:r>
      <w:r w:rsidR="00CA1F86" w:rsidRPr="00134D46">
        <w:rPr>
          <w:lang w:val="en-US"/>
        </w:rPr>
        <w:t>the execution of this test</w:t>
      </w:r>
      <w:r w:rsidRPr="00D32FC4">
        <w:rPr>
          <w:lang w:val="en-US"/>
        </w:rPr>
        <w:t>.</w:t>
      </w:r>
      <w:r w:rsidRPr="00D32FC4">
        <w:rPr>
          <w:rStyle w:val="Refdecomentrio"/>
          <w:lang w:val="en-US"/>
        </w:rPr>
        <w:commentReference w:id="3778"/>
      </w:r>
      <w:r w:rsidRPr="00D32FC4">
        <w:rPr>
          <w:rStyle w:val="Refdecomentrio"/>
          <w:lang w:val="en-US"/>
        </w:rPr>
        <w:commentReference w:id="3774"/>
      </w:r>
    </w:p>
    <w:p w14:paraId="0001B08B" w14:textId="77777777" w:rsidR="00402736" w:rsidRPr="00D32FC4" w:rsidRDefault="00402736" w:rsidP="00402736">
      <w:pPr>
        <w:ind w:left="0"/>
      </w:pPr>
      <w:r w:rsidRPr="00D32FC4">
        <w:t xml:space="preserve">   </w:t>
      </w:r>
      <w:r w:rsidR="004E5B07">
        <w:t>This</w:t>
      </w:r>
      <w:r w:rsidRPr="00D32FC4">
        <w:t xml:space="preserve"> test is done passively and periodically in the app, but if the user wants he</w:t>
      </w:r>
      <w:r w:rsidR="00182105">
        <w:t xml:space="preserve"> can run this test on-demand, as well</w:t>
      </w:r>
      <w:r w:rsidRPr="00D32FC4">
        <w:t xml:space="preserve">. It is obviously required that the device's Wi-Fi is turned on, so it is turned </w:t>
      </w:r>
      <w:r w:rsidR="004E5B07">
        <w:t>on at the beginning of the test if it isn’</w:t>
      </w:r>
      <w:r w:rsidRPr="00D32FC4">
        <w:t>t already. After that</w:t>
      </w:r>
      <w:ins w:id="3779" w:author="tomasrodrigues@ua.pt" w:date="2017-08-03T18:04:00Z">
        <w:r w:rsidR="00E93D50">
          <w:t>, the scan</w:t>
        </w:r>
      </w:ins>
      <w:r w:rsidRPr="00D32FC4">
        <w:t xml:space="preserve"> is performed</w:t>
      </w:r>
      <w:del w:id="3780" w:author="tomasrodrigues@ua.pt" w:date="2017-08-03T18:04:00Z">
        <w:r w:rsidRPr="00D32FC4" w:rsidDel="000D4DDD">
          <w:delText xml:space="preserve"> the scan</w:delText>
        </w:r>
      </w:del>
      <w:r w:rsidRPr="00D32FC4">
        <w:t xml:space="preserve"> and the parameters </w:t>
      </w:r>
      <w:r w:rsidR="004E5B07">
        <w:t xml:space="preserve">retrieved </w:t>
      </w:r>
      <w:r w:rsidR="005625F0">
        <w:t>from this test are: SSID, BSSID</w:t>
      </w:r>
      <w:r w:rsidRPr="00D32FC4">
        <w:t>, signal level</w:t>
      </w:r>
      <w:del w:id="3781" w:author="tomasrodrigues@ua.pt" w:date="2017-08-03T18:05:00Z">
        <w:r w:rsidRPr="00D32FC4" w:rsidDel="000D4DDD">
          <w:delText>, management key protocol</w:delText>
        </w:r>
      </w:del>
      <w:r w:rsidRPr="00D32FC4">
        <w:t>, security capabilities, frequency, timestamp, channel bandwidth, center freq, etc.</w:t>
      </w:r>
    </w:p>
    <w:p w14:paraId="5BDE7366" w14:textId="77777777" w:rsidR="00402736" w:rsidRPr="00D32FC4" w:rsidRDefault="00402736" w:rsidP="00C87CE0">
      <w:pPr>
        <w:pStyle w:val="PargrafodaLista"/>
        <w:numPr>
          <w:ilvl w:val="0"/>
          <w:numId w:val="5"/>
        </w:numPr>
        <w:spacing w:after="120" w:line="360" w:lineRule="auto"/>
        <w:ind w:left="0" w:firstLine="1134"/>
        <w:rPr>
          <w:b/>
          <w:lang w:val="en-US"/>
        </w:rPr>
      </w:pPr>
      <w:r w:rsidRPr="00D32FC4">
        <w:rPr>
          <w:b/>
          <w:lang w:val="en-US"/>
        </w:rPr>
        <w:t xml:space="preserve"> Write LogCat to a file: </w:t>
      </w:r>
      <w:r w:rsidRPr="00D32FC4">
        <w:rPr>
          <w:lang w:val="en-US"/>
        </w:rPr>
        <w:t xml:space="preserve">Android has several files where he dumps information </w:t>
      </w:r>
      <w:r w:rsidR="00D85746">
        <w:rPr>
          <w:lang w:val="en-US"/>
        </w:rPr>
        <w:t>about</w:t>
      </w:r>
      <w:r w:rsidRPr="00D32FC4">
        <w:rPr>
          <w:lang w:val="en-US"/>
        </w:rPr>
        <w:t xml:space="preserve"> what is happening </w:t>
      </w:r>
      <w:r w:rsidR="00D85746">
        <w:rPr>
          <w:lang w:val="en-US"/>
        </w:rPr>
        <w:t>with</w:t>
      </w:r>
      <w:r w:rsidRPr="00D32FC4">
        <w:rPr>
          <w:lang w:val="en-US"/>
        </w:rPr>
        <w:t xml:space="preserve"> the system </w:t>
      </w:r>
      <w:r w:rsidR="00D85746">
        <w:rPr>
          <w:lang w:val="en-US"/>
        </w:rPr>
        <w:t>at</w:t>
      </w:r>
      <w:r w:rsidRPr="00D32FC4">
        <w:rPr>
          <w:lang w:val="en-US"/>
        </w:rPr>
        <w:t xml:space="preserve"> that moment. The location of this files are not standardized (i.e. some can be ROM-specific):</w:t>
      </w:r>
    </w:p>
    <w:p w14:paraId="7FFE0504" w14:textId="77777777" w:rsidR="00402736" w:rsidRPr="00D32FC4" w:rsidRDefault="00402736" w:rsidP="00C87CE0">
      <w:pPr>
        <w:pStyle w:val="PargrafodaLista"/>
        <w:numPr>
          <w:ilvl w:val="1"/>
          <w:numId w:val="5"/>
        </w:numPr>
        <w:spacing w:after="120" w:line="360" w:lineRule="auto"/>
        <w:rPr>
          <w:lang w:val="en-US"/>
        </w:rPr>
      </w:pPr>
      <w:r w:rsidRPr="005A10C8">
        <w:rPr>
          <w:rStyle w:val="nfaseDiscreta"/>
          <w:lang w:val="en-US"/>
        </w:rPr>
        <w:t>/data/anr:</w:t>
      </w:r>
      <w:r w:rsidRPr="00D32FC4">
        <w:rPr>
          <w:lang w:val="en-US"/>
        </w:rPr>
        <w:t xml:space="preserve"> Some trace files </w:t>
      </w:r>
      <w:r w:rsidR="00490266">
        <w:rPr>
          <w:lang w:val="en-US"/>
        </w:rPr>
        <w:t>are</w:t>
      </w:r>
      <w:r w:rsidRPr="00D32FC4">
        <w:rPr>
          <w:lang w:val="en-US"/>
        </w:rPr>
        <w:t xml:space="preserve"> here (</w:t>
      </w:r>
      <w:r w:rsidRPr="005A10C8">
        <w:rPr>
          <w:rStyle w:val="nfaseDiscreta"/>
          <w:lang w:val="en-US"/>
        </w:rPr>
        <w:t>Dalvik</w:t>
      </w:r>
      <w:r w:rsidRPr="00D32FC4">
        <w:rPr>
          <w:lang w:val="en-US"/>
        </w:rPr>
        <w:t xml:space="preserve"> writes stack traces on </w:t>
      </w:r>
      <w:r w:rsidRPr="005A10C8">
        <w:rPr>
          <w:rStyle w:val="nfaseDiscreta"/>
          <w:lang w:val="en-US"/>
        </w:rPr>
        <w:t>ANR</w:t>
      </w:r>
      <w:r w:rsidRPr="00D32FC4">
        <w:rPr>
          <w:lang w:val="en-US"/>
        </w:rPr>
        <w:t>, i.e. "Application Not Responding</w:t>
      </w:r>
      <w:r w:rsidR="00490266">
        <w:rPr>
          <w:lang w:val="en-US"/>
        </w:rPr>
        <w:t>”</w:t>
      </w:r>
      <w:r w:rsidR="009E30F5">
        <w:rPr>
          <w:lang w:val="en-US"/>
        </w:rPr>
        <w:t>)</w:t>
      </w:r>
    </w:p>
    <w:p w14:paraId="4F1366E9" w14:textId="77777777" w:rsidR="00402736" w:rsidRPr="00D32FC4" w:rsidRDefault="00402736" w:rsidP="00C87CE0">
      <w:pPr>
        <w:pStyle w:val="PargrafodaLista"/>
        <w:numPr>
          <w:ilvl w:val="1"/>
          <w:numId w:val="5"/>
        </w:numPr>
        <w:spacing w:after="120" w:line="360" w:lineRule="auto"/>
        <w:rPr>
          <w:lang w:val="en-US"/>
        </w:rPr>
      </w:pPr>
      <w:r w:rsidRPr="005A10C8">
        <w:rPr>
          <w:rStyle w:val="nfaseDiscreta"/>
          <w:lang w:val="en-US"/>
        </w:rPr>
        <w:t>/data/dontpanic</w:t>
      </w:r>
      <w:r w:rsidRPr="00D32FC4">
        <w:rPr>
          <w:lang w:val="en-US"/>
        </w:rPr>
        <w:t> s</w:t>
      </w:r>
      <w:r w:rsidR="00490266">
        <w:rPr>
          <w:lang w:val="en-US"/>
        </w:rPr>
        <w:t xml:space="preserve">eems to be a standard location </w:t>
      </w:r>
      <w:r w:rsidRPr="00D32FC4">
        <w:rPr>
          <w:lang w:val="en-US"/>
        </w:rPr>
        <w:t>and contains some crash logs including traces.</w:t>
      </w:r>
    </w:p>
    <w:p w14:paraId="365FC73F" w14:textId="77777777" w:rsidR="00402736" w:rsidRPr="00D32FC4" w:rsidRDefault="00402736" w:rsidP="00C87CE0">
      <w:pPr>
        <w:pStyle w:val="PargrafodaLista"/>
        <w:numPr>
          <w:ilvl w:val="1"/>
          <w:numId w:val="5"/>
        </w:numPr>
        <w:spacing w:after="120" w:line="360" w:lineRule="auto"/>
        <w:rPr>
          <w:lang w:val="en-US"/>
        </w:rPr>
      </w:pPr>
      <w:r w:rsidRPr="005A10C8">
        <w:rPr>
          <w:rStyle w:val="nfaseDiscreta"/>
          <w:lang w:val="en-US"/>
        </w:rPr>
        <w:t>/data/kernelpanics</w:t>
      </w:r>
      <w:r w:rsidRPr="00D32FC4">
        <w:rPr>
          <w:lang w:val="en-US"/>
        </w:rPr>
        <w:t> is another location but not having any "kernel pan</w:t>
      </w:r>
      <w:r w:rsidR="00182105">
        <w:rPr>
          <w:lang w:val="en-US"/>
        </w:rPr>
        <w:t>ic" on the A</w:t>
      </w:r>
      <w:r w:rsidRPr="00D32FC4">
        <w:rPr>
          <w:lang w:val="en-US"/>
        </w:rPr>
        <w:t>ndroid device yet means no content there yet too.</w:t>
      </w:r>
    </w:p>
    <w:p w14:paraId="136B841F" w14:textId="77777777" w:rsidR="00402736" w:rsidRPr="00D32FC4" w:rsidRDefault="00402736" w:rsidP="00C87CE0">
      <w:pPr>
        <w:pStyle w:val="PargrafodaLista"/>
        <w:numPr>
          <w:ilvl w:val="1"/>
          <w:numId w:val="5"/>
        </w:numPr>
        <w:spacing w:after="120" w:line="360" w:lineRule="auto"/>
        <w:rPr>
          <w:lang w:val="en-US"/>
        </w:rPr>
      </w:pPr>
      <w:r w:rsidRPr="005A10C8">
        <w:rPr>
          <w:rStyle w:val="nfaseDiscreta"/>
          <w:lang w:val="en-US"/>
        </w:rPr>
        <w:t>/data/panic/panic_daemon.config </w:t>
      </w:r>
      <w:r w:rsidRPr="00D32FC4">
        <w:rPr>
          <w:lang w:val="en-US"/>
        </w:rPr>
        <w:t xml:space="preserve">may point to other locations configured like </w:t>
      </w:r>
      <w:r w:rsidRPr="005A10C8">
        <w:rPr>
          <w:rStyle w:val="nfaseDiscreta"/>
          <w:lang w:val="en-US"/>
        </w:rPr>
        <w:t xml:space="preserve">/sdcard/panic_data/ </w:t>
      </w:r>
      <w:r w:rsidR="00D85746" w:rsidRPr="005A10C8">
        <w:rPr>
          <w:rStyle w:val="nfaseDiscreta"/>
          <w:lang w:val="en-US"/>
        </w:rPr>
        <w:t>or</w:t>
      </w:r>
      <w:r w:rsidRPr="005A10C8">
        <w:rPr>
          <w:rStyle w:val="nfaseDiscreta"/>
          <w:lang w:val="en-US"/>
        </w:rPr>
        <w:t> /data/panicreports </w:t>
      </w:r>
      <w:r w:rsidRPr="00D32FC4">
        <w:rPr>
          <w:lang w:val="en-US"/>
        </w:rPr>
        <w:t>directory.</w:t>
      </w:r>
    </w:p>
    <w:p w14:paraId="1EB850A3" w14:textId="77777777" w:rsidR="00402736" w:rsidRPr="00D32FC4" w:rsidRDefault="00402736" w:rsidP="00C87CE0">
      <w:pPr>
        <w:pStyle w:val="PargrafodaLista"/>
        <w:numPr>
          <w:ilvl w:val="1"/>
          <w:numId w:val="5"/>
        </w:numPr>
        <w:spacing w:after="120" w:line="360" w:lineRule="auto"/>
        <w:rPr>
          <w:rFonts w:cs="Arial"/>
          <w:lang w:val="en-US"/>
        </w:rPr>
      </w:pPr>
      <w:r w:rsidRPr="0061791F">
        <w:rPr>
          <w:rStyle w:val="nfaseDiscreta"/>
          <w:rPrChange w:id="3782" w:author="tomasrodrigues@ua.pt" w:date="2017-08-29T18:05:00Z">
            <w:rPr>
              <w:i/>
              <w:lang w:val="en-US"/>
            </w:rPr>
          </w:rPrChange>
        </w:rPr>
        <w:t>/data/tombstones</w:t>
      </w:r>
      <w:r w:rsidRPr="00D32FC4">
        <w:rPr>
          <w:lang w:val="en-US"/>
        </w:rPr>
        <w:t> may hold several </w:t>
      </w:r>
      <w:r w:rsidRPr="005A10C8">
        <w:rPr>
          <w:rStyle w:val="nfaseDiscreta"/>
          <w:lang w:val="en-US"/>
        </w:rPr>
        <w:t>tombstone_nn</w:t>
      </w:r>
      <w:r w:rsidRPr="00D32FC4">
        <w:rPr>
          <w:lang w:val="en-US"/>
        </w:rPr>
        <w:t> files (with </w:t>
      </w:r>
      <w:r w:rsidR="005A03D8">
        <w:rPr>
          <w:lang w:val="en-US"/>
        </w:rPr>
        <w:t>“</w:t>
      </w:r>
      <w:r w:rsidRPr="00D32FC4">
        <w:rPr>
          <w:lang w:val="en-US"/>
        </w:rPr>
        <w:t>nn</w:t>
      </w:r>
      <w:r w:rsidR="005A03D8">
        <w:rPr>
          <w:lang w:val="en-US"/>
        </w:rPr>
        <w:t xml:space="preserve">” being </w:t>
      </w:r>
      <w:r w:rsidRPr="00D32FC4">
        <w:rPr>
          <w:lang w:val="en-US"/>
        </w:rPr>
        <w:t>a serial</w:t>
      </w:r>
      <w:ins w:id="3783" w:author="tomasrodrigues@ua.pt" w:date="2017-08-03T18:05:00Z">
        <w:r w:rsidR="000D4DDD">
          <w:rPr>
            <w:lang w:val="en-US"/>
          </w:rPr>
          <w:t xml:space="preserve"> number</w:t>
        </w:r>
      </w:ins>
      <w:r w:rsidRPr="00D32FC4">
        <w:rPr>
          <w:lang w:val="en-US"/>
        </w:rPr>
        <w:t xml:space="preserve">, increased with every new file). As tombstones are placed for the dead, </w:t>
      </w:r>
      <w:r w:rsidR="005A03D8">
        <w:rPr>
          <w:lang w:val="en-US"/>
        </w:rPr>
        <w:t>they</w:t>
      </w:r>
      <w:r w:rsidRPr="00D32FC4">
        <w:rPr>
          <w:lang w:val="en-US"/>
        </w:rPr>
        <w:t xml:space="preserve"> </w:t>
      </w:r>
      <w:r w:rsidR="005A03D8">
        <w:rPr>
          <w:lang w:val="en-US"/>
        </w:rPr>
        <w:t>are created</w:t>
      </w:r>
      <w:r w:rsidRPr="00D32FC4">
        <w:rPr>
          <w:lang w:val="en-US"/>
        </w:rPr>
        <w:t xml:space="preserve"> here for "processes died by accident" (i.e. crashed</w:t>
      </w:r>
      <w:r w:rsidR="00D85746">
        <w:rPr>
          <w:rFonts w:cs="Arial"/>
          <w:lang w:val="en-US"/>
        </w:rPr>
        <w:t>)</w:t>
      </w:r>
      <w:r w:rsidRPr="00D32FC4">
        <w:rPr>
          <w:rFonts w:cs="Arial"/>
          <w:lang w:val="en-US"/>
        </w:rPr>
        <w:t xml:space="preserve"> and it is what is referred to as "core dumps" on Linux/Unix systems. However, not all apps create tombstones</w:t>
      </w:r>
      <w:r w:rsidR="00D85746">
        <w:rPr>
          <w:rFonts w:cs="Arial"/>
          <w:lang w:val="en-US"/>
        </w:rPr>
        <w:t>. T</w:t>
      </w:r>
      <w:r w:rsidRPr="00D32FC4">
        <w:rPr>
          <w:rFonts w:cs="Arial"/>
          <w:lang w:val="en-US"/>
        </w:rPr>
        <w:t>his must be explicitly enabled by the developer.</w:t>
      </w:r>
    </w:p>
    <w:p w14:paraId="1FFA399C" w14:textId="77777777" w:rsidR="00402736" w:rsidRPr="00D32FC4" w:rsidDel="00474692" w:rsidRDefault="00402736" w:rsidP="00402736">
      <w:pPr>
        <w:rPr>
          <w:del w:id="3784" w:author="tomasrodrigues@ua.pt" w:date="2017-08-29T18:17:00Z"/>
          <w:rFonts w:cs="Arial"/>
        </w:rPr>
      </w:pPr>
      <w:r w:rsidRPr="00D32FC4">
        <w:rPr>
          <w:rFonts w:cs="Arial"/>
        </w:rPr>
        <w:t xml:space="preserve">   Most of the logging is done on </w:t>
      </w:r>
      <w:r w:rsidRPr="005A03D8">
        <w:rPr>
          <w:rStyle w:val="nfaseDiscreta"/>
        </w:rPr>
        <w:t>tmpfs</w:t>
      </w:r>
      <w:r w:rsidR="005A03D8">
        <w:rPr>
          <w:rStyle w:val="nfaseDiscreta"/>
          <w:rFonts w:asciiTheme="minorHAnsi" w:hAnsiTheme="minorHAnsi"/>
          <w:i w:val="0"/>
        </w:rPr>
        <w:t>,</w:t>
      </w:r>
      <w:r w:rsidR="005A03D8">
        <w:rPr>
          <w:rStyle w:val="nfaseDiscreta"/>
        </w:rPr>
        <w:t xml:space="preserve"> </w:t>
      </w:r>
      <w:r w:rsidRPr="00D32FC4">
        <w:rPr>
          <w:rFonts w:cs="Arial"/>
        </w:rPr>
        <w:t xml:space="preserve">but with </w:t>
      </w:r>
      <w:r w:rsidR="00182105">
        <w:rPr>
          <w:rFonts w:cs="Arial"/>
        </w:rPr>
        <w:t xml:space="preserve">a </w:t>
      </w:r>
      <w:r w:rsidR="005A03D8">
        <w:rPr>
          <w:rFonts w:cs="Arial"/>
        </w:rPr>
        <w:t>reboot, this</w:t>
      </w:r>
      <w:r w:rsidRPr="00D32FC4">
        <w:rPr>
          <w:rFonts w:cs="Arial"/>
        </w:rPr>
        <w:t xml:space="preserve"> data </w:t>
      </w:r>
      <w:r w:rsidR="005A03D8">
        <w:rPr>
          <w:rFonts w:cs="Arial"/>
        </w:rPr>
        <w:t>is</w:t>
      </w:r>
      <w:r w:rsidRPr="00D32FC4">
        <w:rPr>
          <w:rFonts w:cs="Arial"/>
        </w:rPr>
        <w:t xml:space="preserve"> lost. Most developers usually use these logs to help troubleshoot problems or crashes in applications</w:t>
      </w:r>
      <w:r w:rsidR="00D85746">
        <w:rPr>
          <w:rFonts w:cs="Arial"/>
        </w:rPr>
        <w:t>,</w:t>
      </w:r>
      <w:r w:rsidRPr="00D32FC4">
        <w:rPr>
          <w:rFonts w:cs="Arial"/>
        </w:rPr>
        <w:t xml:space="preserve"> but there is a lot more information there divided into 5 levels – verbose, deb</w:t>
      </w:r>
      <w:r w:rsidR="00D85746">
        <w:rPr>
          <w:rFonts w:cs="Arial"/>
        </w:rPr>
        <w:t xml:space="preserve">ug, error, info and warning. Furthermore, </w:t>
      </w:r>
      <w:r w:rsidRPr="00D32FC4">
        <w:rPr>
          <w:rFonts w:cs="Arial"/>
        </w:rPr>
        <w:t xml:space="preserve">there have been concerns about </w:t>
      </w:r>
      <w:r w:rsidR="00D85746">
        <w:rPr>
          <w:rFonts w:cs="Arial"/>
        </w:rPr>
        <w:t xml:space="preserve">user’s </w:t>
      </w:r>
      <w:r w:rsidRPr="00D32FC4">
        <w:rPr>
          <w:rFonts w:cs="Arial"/>
        </w:rPr>
        <w:t>privacy</w:t>
      </w:r>
      <w:r w:rsidRPr="00D32FC4">
        <w:rPr>
          <w:rStyle w:val="Refdecomentrio"/>
        </w:rPr>
        <w:commentReference w:id="3785"/>
      </w:r>
      <w:r w:rsidR="00D26804">
        <w:rPr>
          <w:rFonts w:cs="Arial"/>
        </w:rPr>
        <w:t>,</w:t>
      </w:r>
      <w:r w:rsidRPr="00D32FC4">
        <w:rPr>
          <w:rFonts w:cs="Arial"/>
        </w:rPr>
        <w:t xml:space="preserve"> because despite we can write messages to logfile to use </w:t>
      </w:r>
      <w:r w:rsidR="005A03D8">
        <w:rPr>
          <w:rFonts w:cs="Arial"/>
        </w:rPr>
        <w:t>them for</w:t>
      </w:r>
      <w:r w:rsidRPr="00D32FC4">
        <w:rPr>
          <w:rFonts w:cs="Arial"/>
        </w:rPr>
        <w:t xml:space="preserve"> debug</w:t>
      </w:r>
      <w:r w:rsidR="005A03D8">
        <w:rPr>
          <w:rFonts w:cs="Arial"/>
        </w:rPr>
        <w:t xml:space="preserve"> purposes</w:t>
      </w:r>
      <w:r w:rsidR="00D85746">
        <w:rPr>
          <w:rFonts w:cs="Arial"/>
        </w:rPr>
        <w:t>, it is</w:t>
      </w:r>
      <w:r w:rsidRPr="00D32FC4">
        <w:rPr>
          <w:rFonts w:cs="Arial"/>
        </w:rPr>
        <w:t xml:space="preserve"> also</w:t>
      </w:r>
      <w:r w:rsidR="00D85746">
        <w:rPr>
          <w:rFonts w:cs="Arial"/>
        </w:rPr>
        <w:t xml:space="preserve"> possible that SMS/MMS</w:t>
      </w:r>
      <w:r w:rsidR="005A03D8">
        <w:rPr>
          <w:rFonts w:cs="Arial"/>
        </w:rPr>
        <w:t xml:space="preserve"> content</w:t>
      </w:r>
      <w:r w:rsidR="00D85746">
        <w:rPr>
          <w:rFonts w:cs="Arial"/>
        </w:rPr>
        <w:t xml:space="preserve">, </w:t>
      </w:r>
      <w:r w:rsidR="00D85746">
        <w:rPr>
          <w:rFonts w:cs="Arial"/>
        </w:rPr>
        <w:lastRenderedPageBreak/>
        <w:t xml:space="preserve">contacts information or e-mails </w:t>
      </w:r>
      <w:r w:rsidRPr="00D32FC4">
        <w:rPr>
          <w:rFonts w:cs="Arial"/>
        </w:rPr>
        <w:t>be written</w:t>
      </w:r>
      <w:r w:rsidR="00D85746">
        <w:rPr>
          <w:rFonts w:cs="Arial"/>
        </w:rPr>
        <w:t>, as well</w:t>
      </w:r>
      <w:r w:rsidRPr="00D32FC4">
        <w:rPr>
          <w:rFonts w:cs="Arial"/>
        </w:rPr>
        <w:t xml:space="preserve"> </w:t>
      </w:r>
      <w:hyperlink w:anchor="Ref22" w:history="1">
        <w:r w:rsidRPr="007C2AAD">
          <w:rPr>
            <w:rStyle w:val="Hiperligao"/>
            <w:rFonts w:cs="Arial"/>
          </w:rPr>
          <w:t>[22]</w:t>
        </w:r>
      </w:hyperlink>
      <w:r w:rsidRPr="00D32FC4">
        <w:rPr>
          <w:rFonts w:cs="Arial"/>
        </w:rPr>
        <w:t xml:space="preserve">. </w:t>
      </w:r>
      <w:r w:rsidR="00D85746">
        <w:rPr>
          <w:rFonts w:cs="Arial"/>
        </w:rPr>
        <w:t xml:space="preserve">In </w:t>
      </w:r>
      <w:r w:rsidR="00F36240">
        <w:rPr>
          <w:rFonts w:cs="Arial"/>
        </w:rPr>
        <w:t>snippet 4.3</w:t>
      </w:r>
      <w:r w:rsidRPr="00D32FC4">
        <w:rPr>
          <w:rFonts w:cs="Arial"/>
        </w:rPr>
        <w:t xml:space="preserve">, </w:t>
      </w:r>
      <w:r w:rsidR="00D85746">
        <w:rPr>
          <w:rFonts w:cs="Arial"/>
        </w:rPr>
        <w:t>it’s seen a</w:t>
      </w:r>
      <w:r w:rsidR="00F36240">
        <w:rPr>
          <w:rFonts w:cs="Arial"/>
        </w:rPr>
        <w:t>n</w:t>
      </w:r>
      <w:r w:rsidRPr="00D32FC4">
        <w:rPr>
          <w:rFonts w:cs="Arial"/>
        </w:rPr>
        <w:t xml:space="preserve"> </w:t>
      </w:r>
      <w:r w:rsidR="00D85746">
        <w:rPr>
          <w:rFonts w:cs="Arial"/>
        </w:rPr>
        <w:t xml:space="preserve">example of </w:t>
      </w:r>
      <w:r w:rsidRPr="00D32FC4">
        <w:rPr>
          <w:rFonts w:cs="Arial"/>
        </w:rPr>
        <w:t>private information that can be used by hackers</w:t>
      </w:r>
      <w:r w:rsidR="00F36240">
        <w:rPr>
          <w:rFonts w:cs="Arial"/>
        </w:rPr>
        <w:t>, in this case, user’s current location</w:t>
      </w:r>
      <w:r w:rsidRPr="00D32FC4">
        <w:rPr>
          <w:rFonts w:cs="Arial"/>
        </w:rPr>
        <w:t>:</w:t>
      </w:r>
      <w:r w:rsidRPr="00D32FC4">
        <w:rPr>
          <w:rStyle w:val="Refdecomentrio"/>
        </w:rPr>
        <w:commentReference w:id="3786"/>
      </w:r>
      <w:r w:rsidRPr="00D32FC4">
        <w:rPr>
          <w:rFonts w:cs="Arial"/>
        </w:rPr>
        <w:t xml:space="preserve"> </w:t>
      </w:r>
    </w:p>
    <w:p w14:paraId="5D80D895" w14:textId="77777777" w:rsidR="00B7694D" w:rsidRPr="00D32FC4" w:rsidRDefault="00B7694D">
      <w:pPr>
        <w:rPr>
          <w:rFonts w:cs="Arial"/>
          <w:sz w:val="6"/>
          <w:szCs w:val="6"/>
        </w:rPr>
      </w:pPr>
    </w:p>
    <w:bookmarkStart w:id="3787" w:name="_MON_1557663393"/>
    <w:bookmarkEnd w:id="3787"/>
    <w:p w14:paraId="3301ADD6" w14:textId="77777777" w:rsidR="00044801" w:rsidRPr="00D32FC4" w:rsidRDefault="005A03D8" w:rsidP="00402736">
      <w:pPr>
        <w:pStyle w:val="Legenda"/>
        <w:jc w:val="center"/>
        <w:rPr>
          <w:lang w:val="en-US"/>
        </w:rPr>
      </w:pPr>
      <w:r w:rsidRPr="00D32FC4">
        <w:rPr>
          <w:lang w:val="en-US"/>
        </w:rPr>
        <w:object w:dxaOrig="8504" w:dyaOrig="1544" w14:anchorId="1F2FC09C">
          <v:shape id="_x0000_i1031" type="#_x0000_t75" style="width:422.05pt;height:70.75pt" o:ole="">
            <v:imagedata r:id="rId79" o:title=""/>
          </v:shape>
          <o:OLEObject Type="Embed" ProgID="Word.OpenDocumentText.12" ShapeID="_x0000_i1031" DrawAspect="Content" ObjectID="_1565614248" r:id="rId80"/>
        </w:object>
      </w:r>
    </w:p>
    <w:p w14:paraId="6276BF2F" w14:textId="6994CB38" w:rsidR="00402736" w:rsidRPr="00D32FC4" w:rsidRDefault="00402736" w:rsidP="00402736">
      <w:pPr>
        <w:pStyle w:val="Legenda"/>
        <w:jc w:val="center"/>
        <w:rPr>
          <w:lang w:val="en-US"/>
        </w:rPr>
      </w:pPr>
      <w:bookmarkStart w:id="3788" w:name="_Toc489744338"/>
      <w:r w:rsidRPr="00D32FC4">
        <w:rPr>
          <w:lang w:val="en-US"/>
        </w:rPr>
        <w:t xml:space="preserve">Snippet </w:t>
      </w:r>
      <w:r w:rsidR="00021318">
        <w:rPr>
          <w:lang w:val="en-US"/>
        </w:rPr>
        <w:fldChar w:fldCharType="begin"/>
      </w:r>
      <w:r w:rsidR="00D224BB">
        <w:rPr>
          <w:lang w:val="en-US"/>
        </w:rPr>
        <w:instrText xml:space="preserve"> STYLEREF 1 \s </w:instrText>
      </w:r>
      <w:r w:rsidR="00021318">
        <w:rPr>
          <w:lang w:val="en-US"/>
        </w:rPr>
        <w:fldChar w:fldCharType="separate"/>
      </w:r>
      <w:r w:rsidR="00725F1B">
        <w:rPr>
          <w:noProof/>
          <w:lang w:val="en-US"/>
        </w:rPr>
        <w:t>4</w:t>
      </w:r>
      <w:r w:rsidR="00021318">
        <w:rPr>
          <w:lang w:val="en-US"/>
        </w:rPr>
        <w:fldChar w:fldCharType="end"/>
      </w:r>
      <w:r w:rsidR="00D224BB">
        <w:rPr>
          <w:lang w:val="en-US"/>
        </w:rPr>
        <w:t>.</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3</w:t>
      </w:r>
      <w:r w:rsidR="00021318">
        <w:rPr>
          <w:lang w:val="en-US"/>
        </w:rPr>
        <w:fldChar w:fldCharType="end"/>
      </w:r>
      <w:r w:rsidRPr="00D32FC4">
        <w:rPr>
          <w:lang w:val="en-US"/>
        </w:rPr>
        <w:t xml:space="preserve"> - Logfile - information about user location </w:t>
      </w:r>
      <w:r w:rsidR="00021318" w:rsidRPr="00D32FC4">
        <w:rPr>
          <w:rFonts w:cs="Arial"/>
          <w:lang w:val="en-US"/>
        </w:rPr>
        <w:fldChar w:fldCharType="begin" w:fldLock="1"/>
      </w:r>
      <w:r w:rsidRPr="00D32FC4">
        <w:rPr>
          <w:rFonts w:cs="Arial"/>
          <w:lang w:val="en-US"/>
        </w:rPr>
        <w:instrText>ADDIN CSL_CITATION { "citationItems" : [ { "id" : "ITEM-1", "itemData" : { "author" : [ { "dropping-particle" : "", "family" : "Rasthofer", "given" : "Siegfried", "non-dropping-particle" : "", "parse-names" : false, "suffix" : "" } ], "id" : "ITEM-1", "issued" : { "date-parts" : [ [ "2013" ] ] }, "title" : "The Android Logging Service \u2013 A Dangerous Feature for User Privacy?", "type" : "article-journal" }, "uris" : [ "http://www.mendeley.com/documents/?uuid=7173fe1b-f920-4be5-8502-0df43f5f037f" ] } ], "mendeley" : { "formattedCitation" : "[2]", "manualFormatting" : "[22]", "plainTextFormattedCitation" : "[2]", "previouslyFormattedCitation" : "[2]" }, "properties" : { "noteIndex" : 0 }, "schema" : "https://github.com/citation-style-language/schema/raw/master/csl-citation.json" }</w:instrText>
      </w:r>
      <w:r w:rsidR="00021318" w:rsidRPr="00D32FC4">
        <w:rPr>
          <w:rFonts w:cs="Arial"/>
          <w:lang w:val="en-US"/>
        </w:rPr>
        <w:fldChar w:fldCharType="separate"/>
      </w:r>
      <w:r w:rsidRPr="00D32FC4">
        <w:rPr>
          <w:rFonts w:cs="Arial"/>
          <w:lang w:val="en-US"/>
        </w:rPr>
        <w:t>[22]</w:t>
      </w:r>
      <w:bookmarkEnd w:id="3788"/>
      <w:r w:rsidR="00021318" w:rsidRPr="00D32FC4">
        <w:rPr>
          <w:rFonts w:cs="Arial"/>
          <w:lang w:val="en-US"/>
        </w:rPr>
        <w:fldChar w:fldCharType="end"/>
      </w:r>
    </w:p>
    <w:p w14:paraId="0091631E" w14:textId="77777777" w:rsidR="00402736" w:rsidRPr="00D32FC4" w:rsidRDefault="00402736" w:rsidP="005A03D8">
      <w:pPr>
        <w:pStyle w:val="Cabealho6"/>
        <w:rPr>
          <w:lang w:eastAsia="en-US"/>
        </w:rPr>
      </w:pPr>
    </w:p>
    <w:p w14:paraId="64941EBC" w14:textId="3EB7F615" w:rsidR="00402736" w:rsidRPr="00D32FC4" w:rsidDel="00474692" w:rsidRDefault="00402736" w:rsidP="00D85746">
      <w:pPr>
        <w:ind w:left="0"/>
        <w:rPr>
          <w:del w:id="3789" w:author="tomasrodrigues@ua.pt" w:date="2017-08-29T18:17:00Z"/>
        </w:rPr>
      </w:pPr>
      <w:r w:rsidRPr="00D32FC4">
        <w:t xml:space="preserve">   </w:t>
      </w:r>
      <w:r w:rsidR="00490266">
        <w:t xml:space="preserve"> </w:t>
      </w:r>
      <w:del w:id="3790" w:author="tomasrodrigues@ua.pt" w:date="2017-08-29T18:06:00Z">
        <w:r w:rsidR="00490266" w:rsidDel="0061791F">
          <w:delText>Furthermore, a</w:delText>
        </w:r>
      </w:del>
      <w:ins w:id="3791" w:author="tomasrodrigues@ua.pt" w:date="2017-08-29T18:06:00Z">
        <w:r w:rsidR="0061791F">
          <w:t>A</w:t>
        </w:r>
      </w:ins>
      <w:r w:rsidRPr="00D32FC4">
        <w:t>ccessing a Wi-Fi network expose</w:t>
      </w:r>
      <w:r w:rsidR="00F36240">
        <w:t>s</w:t>
      </w:r>
      <w:r w:rsidRPr="00D32FC4">
        <w:t xml:space="preserve"> the SSID or the assoc</w:t>
      </w:r>
      <w:r w:rsidR="00490266">
        <w:t>iated MAC address</w:t>
      </w:r>
      <w:del w:id="3792" w:author="tomasrodrigues@ua.pt" w:date="2017-08-29T18:06:00Z">
        <w:r w:rsidR="00490266" w:rsidDel="0061791F">
          <w:delText xml:space="preserve"> and other examples can be given</w:delText>
        </w:r>
      </w:del>
      <w:r w:rsidR="00490266">
        <w:t>.</w:t>
      </w:r>
      <w:ins w:id="3793" w:author="tomasrodrigues@ua.pt" w:date="2017-08-29T18:06:00Z">
        <w:r w:rsidR="0061791F">
          <w:t xml:space="preserve"> Other examples</w:t>
        </w:r>
      </w:ins>
      <w:r w:rsidR="00490266">
        <w:t xml:space="preserve"> </w:t>
      </w:r>
      <w:ins w:id="3794" w:author="tomasrodrigues@ua.pt" w:date="2017-08-29T18:07:00Z">
        <w:r w:rsidR="0061791F">
          <w:t>can be given, for example,</w:t>
        </w:r>
      </w:ins>
      <w:del w:id="3795" w:author="tomasrodrigues@ua.pt" w:date="2017-08-29T18:06:00Z">
        <w:r w:rsidR="00490266" w:rsidDel="0061791F">
          <w:delText>W</w:delText>
        </w:r>
      </w:del>
      <w:del w:id="3796" w:author="tomasrodrigues@ua.pt" w:date="2017-08-29T18:07:00Z">
        <w:r w:rsidR="00F63FA6" w:rsidDel="0061791F">
          <w:delText>as found</w:delText>
        </w:r>
      </w:del>
      <w:r w:rsidRPr="00D32FC4">
        <w:t xml:space="preserve"> </w:t>
      </w:r>
      <w:ins w:id="3797" w:author="tomasrodrigues@ua.pt" w:date="2017-08-29T18:08:00Z">
        <w:r w:rsidR="0061791F">
          <w:t xml:space="preserve">it </w:t>
        </w:r>
      </w:ins>
      <w:del w:id="3798" w:author="tomasrodrigues@ua.pt" w:date="2017-08-29T18:06:00Z">
        <w:r w:rsidR="00490266" w:rsidDel="0061791F">
          <w:delText xml:space="preserve">that </w:delText>
        </w:r>
      </w:del>
      <w:ins w:id="3799" w:author="tomasrodrigues@ua.pt" w:date="2017-08-29T18:07:00Z">
        <w:r w:rsidR="0061791F">
          <w:t xml:space="preserve">was found </w:t>
        </w:r>
      </w:ins>
      <w:r w:rsidRPr="00D32FC4">
        <w:t xml:space="preserve">the Bluetooth address </w:t>
      </w:r>
      <w:del w:id="3800" w:author="tomasrodrigues@ua.pt" w:date="2017-08-29T18:07:00Z">
        <w:r w:rsidR="00490266" w:rsidDel="0061791F">
          <w:delText xml:space="preserve">is </w:delText>
        </w:r>
      </w:del>
      <w:r w:rsidRPr="00D32FC4">
        <w:t xml:space="preserve">written in clear text </w:t>
      </w:r>
      <w:r w:rsidR="00490266">
        <w:t>and</w:t>
      </w:r>
      <w:r w:rsidRPr="00D32FC4">
        <w:t xml:space="preserve"> </w:t>
      </w:r>
      <w:r w:rsidR="00F36240">
        <w:t>after the opening of</w:t>
      </w:r>
      <w:r w:rsidRPr="00D32FC4">
        <w:t xml:space="preserve"> a specific app, the log file contains the package na</w:t>
      </w:r>
      <w:r w:rsidR="00D85746">
        <w:t xml:space="preserve">me of the selected app. </w:t>
      </w:r>
      <w:commentRangeStart w:id="3801"/>
      <w:commentRangeStart w:id="3802"/>
      <w:r w:rsidRPr="00D32FC4">
        <w:rPr>
          <w:lang w:eastAsia="en-US"/>
        </w:rPr>
        <w:t>Although</w:t>
      </w:r>
      <w:r w:rsidR="00F63FA6">
        <w:rPr>
          <w:lang w:eastAsia="en-US"/>
        </w:rPr>
        <w:t xml:space="preserve"> all these examples were found</w:t>
      </w:r>
      <w:r w:rsidRPr="00D32FC4">
        <w:rPr>
          <w:lang w:eastAsia="en-US"/>
        </w:rPr>
        <w:t xml:space="preserve"> in clear text, there is also </w:t>
      </w:r>
      <w:commentRangeEnd w:id="3802"/>
      <w:r w:rsidRPr="00D32FC4">
        <w:rPr>
          <w:rStyle w:val="Refdecomentrio"/>
        </w:rPr>
        <w:commentReference w:id="3803"/>
      </w:r>
      <w:commentRangeEnd w:id="3801"/>
      <w:r w:rsidRPr="00D32FC4">
        <w:rPr>
          <w:rStyle w:val="Refdecomentrio"/>
        </w:rPr>
        <w:commentReference w:id="3804"/>
      </w:r>
      <w:r w:rsidRPr="00D32FC4">
        <w:rPr>
          <w:rStyle w:val="Refdecomentrio"/>
        </w:rPr>
        <w:commentReference w:id="3805"/>
      </w:r>
      <w:r w:rsidRPr="00D32FC4">
        <w:rPr>
          <w:lang w:eastAsia="en-US"/>
        </w:rPr>
        <w:t>information that is sanitized. In fact</w:t>
      </w:r>
      <w:r w:rsidR="00362A5F" w:rsidRPr="00D32FC4">
        <w:rPr>
          <w:lang w:eastAsia="en-US"/>
        </w:rPr>
        <w:t>,</w:t>
      </w:r>
      <w:r w:rsidRPr="00D32FC4">
        <w:rPr>
          <w:lang w:eastAsia="en-US"/>
        </w:rPr>
        <w:t xml:space="preserve"> there are some ways that expl</w:t>
      </w:r>
      <w:r w:rsidR="00362A5F" w:rsidRPr="00D32FC4">
        <w:rPr>
          <w:lang w:eastAsia="en-US"/>
        </w:rPr>
        <w:t>icitly prevent some information</w:t>
      </w:r>
      <w:r w:rsidR="002A3B6B" w:rsidRPr="00D32FC4">
        <w:rPr>
          <w:lang w:eastAsia="en-US"/>
        </w:rPr>
        <w:t xml:space="preserve"> to be written in the logfile. I</w:t>
      </w:r>
      <w:r w:rsidRPr="00D32FC4">
        <w:rPr>
          <w:lang w:eastAsia="en-US"/>
        </w:rPr>
        <w:t xml:space="preserve">f </w:t>
      </w:r>
      <w:r w:rsidR="005A03D8">
        <w:rPr>
          <w:lang w:eastAsia="en-US"/>
        </w:rPr>
        <w:t>applications</w:t>
      </w:r>
      <w:r w:rsidRPr="00D32FC4">
        <w:rPr>
          <w:lang w:eastAsia="en-US"/>
        </w:rPr>
        <w:t xml:space="preserve"> call</w:t>
      </w:r>
      <w:r w:rsidR="00D85746">
        <w:rPr>
          <w:lang w:eastAsia="en-US"/>
        </w:rPr>
        <w:t xml:space="preserve"> the</w:t>
      </w:r>
      <w:r w:rsidRPr="00D32FC4">
        <w:rPr>
          <w:lang w:eastAsia="en-US"/>
        </w:rPr>
        <w:t xml:space="preserve"> toSafeString() method URI</w:t>
      </w:r>
      <w:del w:id="3806" w:author="tomasrodrigues@ua.pt" w:date="2017-08-29T18:00:00Z">
        <w:r w:rsidRPr="00D32FC4" w:rsidDel="0036025C">
          <w:rPr>
            <w:lang w:eastAsia="en-US"/>
          </w:rPr>
          <w:delText>’</w:delText>
        </w:r>
      </w:del>
      <w:r w:rsidRPr="00D32FC4">
        <w:rPr>
          <w:lang w:eastAsia="en-US"/>
        </w:rPr>
        <w:t>s are sanitized before they a</w:t>
      </w:r>
      <w:r w:rsidR="00F36240">
        <w:rPr>
          <w:lang w:eastAsia="en-US"/>
        </w:rPr>
        <w:t xml:space="preserve">re written into the “log file”, because of that </w:t>
      </w:r>
      <w:r w:rsidRPr="00D32FC4">
        <w:rPr>
          <w:lang w:eastAsia="en-US"/>
        </w:rPr>
        <w:t>URI</w:t>
      </w:r>
      <w:del w:id="3807" w:author="tomasrodrigues@ua.pt" w:date="2017-08-29T18:00:00Z">
        <w:r w:rsidRPr="00D32FC4" w:rsidDel="0036025C">
          <w:rPr>
            <w:lang w:eastAsia="en-US"/>
          </w:rPr>
          <w:delText>’</w:delText>
        </w:r>
      </w:del>
      <w:r w:rsidRPr="00D32FC4">
        <w:rPr>
          <w:lang w:eastAsia="en-US"/>
        </w:rPr>
        <w:t xml:space="preserve">s started </w:t>
      </w:r>
      <w:r w:rsidRPr="00D32FC4">
        <w:t>by “tel:”, “smsto:” or “</w:t>
      </w:r>
      <w:hyperlink r:id="rId81" w:history="1">
        <w:r w:rsidRPr="00D32FC4">
          <w:t>mailto:</w:t>
        </w:r>
      </w:hyperlink>
      <w:r w:rsidRPr="00D32FC4">
        <w:t>” are written as “xxxxxxx”</w:t>
      </w:r>
      <w:r w:rsidRPr="00D32FC4">
        <w:commentReference w:id="3801"/>
      </w:r>
      <w:r w:rsidRPr="00D32FC4">
        <w:t>.</w:t>
      </w:r>
      <w:r w:rsidR="00F36240">
        <w:t xml:space="preserve"> The Snippet 4.4 shows an example of</w:t>
      </w:r>
      <w:r w:rsidRPr="00D32FC4">
        <w:commentReference w:id="3802"/>
      </w:r>
      <w:r w:rsidR="00F36240">
        <w:t xml:space="preserve"> sanitized information written into the logfile.</w:t>
      </w:r>
    </w:p>
    <w:p w14:paraId="216BEBEA" w14:textId="77777777" w:rsidR="00B7694D" w:rsidRPr="00D32FC4" w:rsidRDefault="00B7694D">
      <w:pPr>
        <w:ind w:left="0"/>
        <w:rPr>
          <w:sz w:val="6"/>
          <w:szCs w:val="6"/>
        </w:rPr>
        <w:pPrChange w:id="3808" w:author="tomasrodrigues@ua.pt" w:date="2017-08-29T18:17:00Z">
          <w:pPr/>
        </w:pPrChange>
      </w:pPr>
    </w:p>
    <w:bookmarkStart w:id="3809" w:name="_MON_1549455673"/>
    <w:bookmarkEnd w:id="3809"/>
    <w:p w14:paraId="4446383D" w14:textId="77777777" w:rsidR="00A22EBB" w:rsidRPr="00D32FC4" w:rsidRDefault="005A03D8" w:rsidP="00A22EBB">
      <w:pPr>
        <w:keepNext/>
        <w:jc w:val="center"/>
      </w:pPr>
      <w:r w:rsidRPr="00D32FC4">
        <w:object w:dxaOrig="8522" w:dyaOrig="926" w14:anchorId="05FCE53C">
          <v:shape id="_x0000_i1032" type="#_x0000_t75" style="width:424.55pt;height:42.2pt" o:ole="">
            <v:imagedata r:id="rId82" o:title=""/>
          </v:shape>
          <o:OLEObject Type="Embed" ProgID="Word.OpenDocumentText.12" ShapeID="_x0000_i1032" DrawAspect="Content" ObjectID="_1565614249" r:id="rId83"/>
        </w:object>
      </w:r>
    </w:p>
    <w:p w14:paraId="54E859E5" w14:textId="765AFFB1" w:rsidR="00B7694D" w:rsidRPr="00D32FC4" w:rsidRDefault="00A22EBB" w:rsidP="00A22EBB">
      <w:pPr>
        <w:pStyle w:val="Legenda"/>
        <w:jc w:val="center"/>
        <w:rPr>
          <w:lang w:val="en-US"/>
        </w:rPr>
      </w:pPr>
      <w:bookmarkStart w:id="3810" w:name="_Toc489744339"/>
      <w:r w:rsidRPr="00D32FC4">
        <w:rPr>
          <w:lang w:val="en-US"/>
        </w:rPr>
        <w:t xml:space="preserve">Snippet </w:t>
      </w:r>
      <w:r w:rsidR="00021318">
        <w:rPr>
          <w:lang w:val="en-US"/>
        </w:rPr>
        <w:fldChar w:fldCharType="begin"/>
      </w:r>
      <w:r w:rsidR="00D224BB">
        <w:rPr>
          <w:lang w:val="en-US"/>
        </w:rPr>
        <w:instrText xml:space="preserve"> STYLEREF 1 \s </w:instrText>
      </w:r>
      <w:r w:rsidR="00021318">
        <w:rPr>
          <w:lang w:val="en-US"/>
        </w:rPr>
        <w:fldChar w:fldCharType="separate"/>
      </w:r>
      <w:r w:rsidR="00725F1B">
        <w:rPr>
          <w:noProof/>
          <w:lang w:val="en-US"/>
        </w:rPr>
        <w:t>4</w:t>
      </w:r>
      <w:r w:rsidR="00021318">
        <w:rPr>
          <w:lang w:val="en-US"/>
        </w:rPr>
        <w:fldChar w:fldCharType="end"/>
      </w:r>
      <w:r w:rsidR="00D224BB">
        <w:rPr>
          <w:lang w:val="en-US"/>
        </w:rPr>
        <w:t>.</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4</w:t>
      </w:r>
      <w:r w:rsidR="00021318">
        <w:rPr>
          <w:lang w:val="en-US"/>
        </w:rPr>
        <w:fldChar w:fldCharType="end"/>
      </w:r>
      <w:r w:rsidRPr="00D32FC4">
        <w:rPr>
          <w:lang w:val="en-US"/>
        </w:rPr>
        <w:t xml:space="preserve"> - Logfile information: </w:t>
      </w:r>
      <w:r w:rsidR="00E516CA" w:rsidRPr="00D32FC4">
        <w:rPr>
          <w:lang w:val="en-US"/>
        </w:rPr>
        <w:t>sanitized information</w:t>
      </w:r>
      <w:bookmarkEnd w:id="3810"/>
    </w:p>
    <w:p w14:paraId="70CD88F2" w14:textId="77777777" w:rsidR="00B7694D" w:rsidRPr="00D32FC4" w:rsidRDefault="00B7694D" w:rsidP="00A22EBB">
      <w:pPr>
        <w:ind w:left="0"/>
        <w:rPr>
          <w:sz w:val="6"/>
          <w:szCs w:val="6"/>
          <w:lang w:eastAsia="en-US"/>
        </w:rPr>
      </w:pPr>
    </w:p>
    <w:p w14:paraId="180B9531" w14:textId="77777777" w:rsidR="00402736" w:rsidRPr="00134D46" w:rsidRDefault="00960DD2" w:rsidP="00402736">
      <w:pPr>
        <w:rPr>
          <w:lang w:eastAsia="en-US"/>
        </w:rPr>
      </w:pPr>
      <w:r>
        <w:rPr>
          <w:lang w:eastAsia="en-US"/>
        </w:rPr>
        <w:t xml:space="preserve">   </w:t>
      </w:r>
      <w:r w:rsidR="00B7694D" w:rsidRPr="00D32FC4">
        <w:rPr>
          <w:lang w:eastAsia="en-US"/>
        </w:rPr>
        <w:t>T</w:t>
      </w:r>
      <w:r w:rsidR="00402736" w:rsidRPr="00D32FC4">
        <w:rPr>
          <w:lang w:eastAsia="en-US"/>
        </w:rPr>
        <w:t xml:space="preserve">his </w:t>
      </w:r>
      <w:r w:rsidR="00F36240">
        <w:rPr>
          <w:lang w:eastAsia="en-US"/>
        </w:rPr>
        <w:t>can st</w:t>
      </w:r>
      <w:r w:rsidR="00B7694D" w:rsidRPr="00D32FC4">
        <w:rPr>
          <w:lang w:eastAsia="en-US"/>
        </w:rPr>
        <w:t>ill</w:t>
      </w:r>
      <w:r w:rsidR="00F36240">
        <w:rPr>
          <w:lang w:eastAsia="en-US"/>
        </w:rPr>
        <w:t xml:space="preserve"> be</w:t>
      </w:r>
      <w:r w:rsidR="00B7694D" w:rsidRPr="00D32FC4">
        <w:rPr>
          <w:lang w:eastAsia="en-US"/>
        </w:rPr>
        <w:t xml:space="preserve"> a problem </w:t>
      </w:r>
      <w:r w:rsidR="00F36240">
        <w:rPr>
          <w:lang w:eastAsia="en-US"/>
        </w:rPr>
        <w:t>nowadays</w:t>
      </w:r>
      <w:r w:rsidR="00B7694D" w:rsidRPr="00D32FC4">
        <w:rPr>
          <w:lang w:eastAsia="en-US"/>
        </w:rPr>
        <w:t xml:space="preserve"> </w:t>
      </w:r>
      <w:r w:rsidR="00F36240">
        <w:rPr>
          <w:lang w:eastAsia="en-US"/>
        </w:rPr>
        <w:t>in</w:t>
      </w:r>
      <w:r w:rsidR="00B7694D" w:rsidRPr="00D32FC4">
        <w:rPr>
          <w:lang w:eastAsia="en-US"/>
        </w:rPr>
        <w:t xml:space="preserve"> rooted phone</w:t>
      </w:r>
      <w:r w:rsidR="00F36240">
        <w:rPr>
          <w:lang w:eastAsia="en-US"/>
        </w:rPr>
        <w:t>s</w:t>
      </w:r>
      <w:r w:rsidR="00FB79BF">
        <w:rPr>
          <w:lang w:eastAsia="en-US"/>
        </w:rPr>
        <w:t>, however, si</w:t>
      </w:r>
      <w:r w:rsidR="00F36240">
        <w:rPr>
          <w:lang w:eastAsia="en-US"/>
        </w:rPr>
        <w:t>nce</w:t>
      </w:r>
      <w:r w:rsidR="00B7694D" w:rsidRPr="00D32FC4">
        <w:rPr>
          <w:lang w:eastAsia="en-US"/>
        </w:rPr>
        <w:t xml:space="preserve"> A</w:t>
      </w:r>
      <w:r w:rsidR="00402736" w:rsidRPr="00D32FC4">
        <w:rPr>
          <w:lang w:eastAsia="en-US"/>
        </w:rPr>
        <w:t>ndroid version 4.1 Google do</w:t>
      </w:r>
      <w:r w:rsidR="00F63FA6">
        <w:rPr>
          <w:lang w:eastAsia="en-US"/>
        </w:rPr>
        <w:t>es</w:t>
      </w:r>
      <w:r w:rsidR="00402736" w:rsidRPr="00D32FC4">
        <w:rPr>
          <w:lang w:eastAsia="en-US"/>
        </w:rPr>
        <w:t xml:space="preserve">n't </w:t>
      </w:r>
      <w:r w:rsidR="00402736" w:rsidRPr="00134D46">
        <w:rPr>
          <w:lang w:eastAsia="en-US"/>
        </w:rPr>
        <w:t xml:space="preserve">allow to read log entries </w:t>
      </w:r>
      <w:r w:rsidR="00D85746" w:rsidRPr="00134D46">
        <w:rPr>
          <w:lang w:eastAsia="en-US"/>
        </w:rPr>
        <w:t>fr</w:t>
      </w:r>
      <w:r w:rsidR="00FB79BF" w:rsidRPr="00134D46">
        <w:rPr>
          <w:lang w:eastAsia="en-US"/>
        </w:rPr>
        <w:t xml:space="preserve">om other applications anymore. Building an application and </w:t>
      </w:r>
      <w:r w:rsidR="00402736" w:rsidRPr="00134D46">
        <w:rPr>
          <w:lang w:eastAsia="en-US"/>
        </w:rPr>
        <w:t>dump</w:t>
      </w:r>
      <w:r w:rsidR="00FB79BF" w:rsidRPr="00134D46">
        <w:rPr>
          <w:lang w:eastAsia="en-US"/>
        </w:rPr>
        <w:t>ing</w:t>
      </w:r>
      <w:r w:rsidR="009E30F5" w:rsidRPr="00134D46">
        <w:rPr>
          <w:lang w:eastAsia="en-US"/>
        </w:rPr>
        <w:t xml:space="preserve"> the log file</w:t>
      </w:r>
      <w:r w:rsidR="00402736" w:rsidRPr="00134D46">
        <w:rPr>
          <w:lang w:eastAsia="en-US"/>
        </w:rPr>
        <w:t xml:space="preserve"> in</w:t>
      </w:r>
      <w:r w:rsidR="00D85746" w:rsidRPr="00134D46">
        <w:rPr>
          <w:lang w:eastAsia="en-US"/>
        </w:rPr>
        <w:t xml:space="preserve"> an unrooted device</w:t>
      </w:r>
      <w:r w:rsidR="00FB79BF" w:rsidRPr="00134D46">
        <w:rPr>
          <w:lang w:eastAsia="en-US"/>
        </w:rPr>
        <w:t xml:space="preserve"> with a version higher than 4.1,</w:t>
      </w:r>
      <w:r w:rsidR="00402736" w:rsidRPr="00134D46">
        <w:rPr>
          <w:lang w:eastAsia="en-US"/>
        </w:rPr>
        <w:t xml:space="preserve"> will only log </w:t>
      </w:r>
      <w:r w:rsidR="00FB79BF" w:rsidRPr="00134D46">
        <w:rPr>
          <w:lang w:eastAsia="en-US"/>
        </w:rPr>
        <w:t>messages</w:t>
      </w:r>
      <w:r w:rsidR="00402736" w:rsidRPr="00134D46">
        <w:rPr>
          <w:lang w:eastAsia="en-US"/>
        </w:rPr>
        <w:t xml:space="preserve"> from </w:t>
      </w:r>
      <w:r w:rsidR="00FB79BF" w:rsidRPr="00134D46">
        <w:rPr>
          <w:lang w:eastAsia="en-US"/>
        </w:rPr>
        <w:t>that specific application</w:t>
      </w:r>
      <w:r w:rsidR="00402736" w:rsidRPr="00134D46">
        <w:rPr>
          <w:lang w:eastAsia="en-US"/>
        </w:rPr>
        <w:t>.</w:t>
      </w:r>
    </w:p>
    <w:p w14:paraId="0F673439" w14:textId="77777777" w:rsidR="00AF77D6" w:rsidRPr="00134D46" w:rsidRDefault="00402736" w:rsidP="00B7694D">
      <w:pPr>
        <w:rPr>
          <w:lang w:eastAsia="en-US"/>
        </w:rPr>
      </w:pPr>
      <w:r w:rsidRPr="00134D46">
        <w:rPr>
          <w:lang w:eastAsia="en-US"/>
        </w:rPr>
        <w:t xml:space="preserve">   </w:t>
      </w:r>
      <w:r w:rsidR="00D85746" w:rsidRPr="00134D46">
        <w:rPr>
          <w:lang w:eastAsia="en-US"/>
        </w:rPr>
        <w:t>All</w:t>
      </w:r>
      <w:r w:rsidRPr="00134D46">
        <w:rPr>
          <w:lang w:eastAsia="en-US"/>
        </w:rPr>
        <w:t xml:space="preserve"> </w:t>
      </w:r>
      <w:r w:rsidR="00FB79BF" w:rsidRPr="00134D46">
        <w:rPr>
          <w:lang w:eastAsia="en-US"/>
        </w:rPr>
        <w:t xml:space="preserve">of </w:t>
      </w:r>
      <w:r w:rsidRPr="00134D46">
        <w:rPr>
          <w:lang w:eastAsia="en-US"/>
        </w:rPr>
        <w:t xml:space="preserve">this information has been tested and </w:t>
      </w:r>
      <w:del w:id="3811" w:author="tomasrodrigues@ua.pt" w:date="2017-08-03T18:05:00Z">
        <w:r w:rsidRPr="00134D46" w:rsidDel="000D4DDD">
          <w:rPr>
            <w:lang w:eastAsia="en-US"/>
          </w:rPr>
          <w:delText xml:space="preserve">for </w:delText>
        </w:r>
      </w:del>
      <w:ins w:id="3812" w:author="tomasrodrigues@ua.pt" w:date="2017-08-03T18:05:00Z">
        <w:r w:rsidR="000D4DDD">
          <w:rPr>
            <w:lang w:eastAsia="en-US"/>
          </w:rPr>
          <w:t>to</w:t>
        </w:r>
        <w:r w:rsidR="000D4DDD" w:rsidRPr="00134D46">
          <w:rPr>
            <w:lang w:eastAsia="en-US"/>
          </w:rPr>
          <w:t xml:space="preserve"> </w:t>
        </w:r>
      </w:ins>
      <w:r w:rsidRPr="00134D46">
        <w:rPr>
          <w:lang w:eastAsia="en-US"/>
        </w:rPr>
        <w:t>read</w:t>
      </w:r>
      <w:del w:id="3813" w:author="tomasrodrigues@ua.pt" w:date="2017-08-03T18:05:00Z">
        <w:r w:rsidRPr="00134D46" w:rsidDel="000D4DDD">
          <w:rPr>
            <w:lang w:eastAsia="en-US"/>
          </w:rPr>
          <w:delText>ing</w:delText>
        </w:r>
      </w:del>
      <w:r w:rsidRPr="00134D46">
        <w:rPr>
          <w:lang w:eastAsia="en-US"/>
        </w:rPr>
        <w:t xml:space="preserve"> logs </w:t>
      </w:r>
      <w:r w:rsidR="00D85746" w:rsidRPr="00134D46">
        <w:rPr>
          <w:lang w:eastAsia="en-US"/>
        </w:rPr>
        <w:t>on rooted devices</w:t>
      </w:r>
      <w:ins w:id="3814" w:author="tomasrodrigues@ua.pt" w:date="2017-08-03T18:05:00Z">
        <w:r w:rsidR="000D4DDD">
          <w:rPr>
            <w:lang w:eastAsia="en-US"/>
          </w:rPr>
          <w:t>,</w:t>
        </w:r>
      </w:ins>
      <w:del w:id="3815" w:author="tomasrodrigues@ua.pt" w:date="2017-08-03T18:05:00Z">
        <w:r w:rsidR="00490266" w:rsidDel="000D4DDD">
          <w:rPr>
            <w:lang w:eastAsia="en-US"/>
          </w:rPr>
          <w:delText>,</w:delText>
        </w:r>
        <w:r w:rsidR="00D85746" w:rsidRPr="00134D46" w:rsidDel="000D4DDD">
          <w:rPr>
            <w:lang w:eastAsia="en-US"/>
          </w:rPr>
          <w:delText xml:space="preserve"> </w:delText>
        </w:r>
        <w:r w:rsidR="00490266" w:rsidDel="000D4DDD">
          <w:rPr>
            <w:lang w:eastAsia="en-US"/>
          </w:rPr>
          <w:delText>it is</w:delText>
        </w:r>
        <w:r w:rsidR="00D26804" w:rsidRPr="00134D46" w:rsidDel="000D4DDD">
          <w:rPr>
            <w:lang w:eastAsia="en-US"/>
          </w:rPr>
          <w:delText xml:space="preserve"> needed</w:delText>
        </w:r>
        <w:r w:rsidRPr="00134D46" w:rsidDel="000D4DDD">
          <w:rPr>
            <w:lang w:eastAsia="en-US"/>
          </w:rPr>
          <w:delText xml:space="preserve"> to grant</w:delText>
        </w:r>
      </w:del>
      <w:r w:rsidRPr="00134D46">
        <w:rPr>
          <w:lang w:eastAsia="en-US"/>
        </w:rPr>
        <w:t xml:space="preserve"> permissions</w:t>
      </w:r>
      <w:ins w:id="3816" w:author="tomasrodrigues@ua.pt" w:date="2017-08-03T18:05:00Z">
        <w:r w:rsidR="000D4DDD">
          <w:rPr>
            <w:lang w:eastAsia="en-US"/>
          </w:rPr>
          <w:t xml:space="preserve"> need to be granted</w:t>
        </w:r>
      </w:ins>
      <w:r w:rsidR="00234D73" w:rsidRPr="00134D46">
        <w:rPr>
          <w:lang w:eastAsia="en-US"/>
        </w:rPr>
        <w:t>,</w:t>
      </w:r>
      <w:r w:rsidRPr="00134D46">
        <w:rPr>
          <w:lang w:eastAsia="en-US"/>
        </w:rPr>
        <w:t xml:space="preserve"> not only in the </w:t>
      </w:r>
      <w:r w:rsidRPr="00134D46">
        <w:rPr>
          <w:rStyle w:val="nfaseDiscreta"/>
        </w:rPr>
        <w:t>“Manifest.xml</w:t>
      </w:r>
      <w:r w:rsidRPr="00134D46">
        <w:rPr>
          <w:lang w:eastAsia="en-US"/>
        </w:rPr>
        <w:t>”, but in real time via shell commands too</w:t>
      </w:r>
      <w:r w:rsidR="00B7694D" w:rsidRPr="00134D46">
        <w:rPr>
          <w:lang w:eastAsia="en-US"/>
        </w:rPr>
        <w:t>.</w:t>
      </w:r>
      <w:r w:rsidR="00B7694D" w:rsidRPr="00134D46">
        <w:t xml:space="preserve"> </w:t>
      </w:r>
      <w:r w:rsidRPr="00134D46">
        <w:rPr>
          <w:lang w:eastAsia="en-US"/>
        </w:rPr>
        <w:t xml:space="preserve">After </w:t>
      </w:r>
      <w:r w:rsidR="00B7694D" w:rsidRPr="00134D46">
        <w:rPr>
          <w:lang w:eastAsia="en-US"/>
        </w:rPr>
        <w:t>that</w:t>
      </w:r>
      <w:r w:rsidR="00FB79BF" w:rsidRPr="00134D46">
        <w:rPr>
          <w:lang w:eastAsia="en-US"/>
        </w:rPr>
        <w:t>,</w:t>
      </w:r>
      <w:r w:rsidR="00B7694D" w:rsidRPr="00134D46">
        <w:rPr>
          <w:lang w:eastAsia="en-US"/>
        </w:rPr>
        <w:t xml:space="preserve"> </w:t>
      </w:r>
      <w:r w:rsidR="00490266">
        <w:rPr>
          <w:lang w:eastAsia="en-US"/>
        </w:rPr>
        <w:t>the app just needs to</w:t>
      </w:r>
      <w:r w:rsidR="00B7694D" w:rsidRPr="00134D46">
        <w:rPr>
          <w:lang w:eastAsia="en-US"/>
        </w:rPr>
        <w:t xml:space="preserve"> write</w:t>
      </w:r>
      <w:r w:rsidR="002A3B6B" w:rsidRPr="00134D46">
        <w:rPr>
          <w:lang w:eastAsia="en-US"/>
        </w:rPr>
        <w:t xml:space="preserve"> </w:t>
      </w:r>
      <w:r w:rsidR="009E30F5" w:rsidRPr="00134D46">
        <w:rPr>
          <w:lang w:eastAsia="en-US"/>
        </w:rPr>
        <w:t>the log file</w:t>
      </w:r>
      <w:r w:rsidRPr="00134D46">
        <w:rPr>
          <w:lang w:eastAsia="en-US"/>
        </w:rPr>
        <w:t xml:space="preserve"> in a background process</w:t>
      </w:r>
      <w:r w:rsidR="002A3B6B" w:rsidRPr="00134D46">
        <w:rPr>
          <w:lang w:eastAsia="en-US"/>
        </w:rPr>
        <w:t xml:space="preserve"> </w:t>
      </w:r>
      <w:r w:rsidRPr="00134D46">
        <w:rPr>
          <w:lang w:eastAsia="en-US"/>
        </w:rPr>
        <w:t xml:space="preserve">to a </w:t>
      </w:r>
      <w:r w:rsidRPr="00134D46">
        <w:rPr>
          <w:rStyle w:val="nfaseDiscreta"/>
        </w:rPr>
        <w:t>.txt</w:t>
      </w:r>
      <w:r w:rsidRPr="00134D46">
        <w:rPr>
          <w:lang w:eastAsia="en-US"/>
        </w:rPr>
        <w:t xml:space="preserve"> file.</w:t>
      </w:r>
      <w:r w:rsidR="005A03D8" w:rsidRPr="00134D46">
        <w:rPr>
          <w:lang w:eastAsia="en-US"/>
        </w:rPr>
        <w:t xml:space="preserve"> In the next chapter, Evaluations and Results, </w:t>
      </w:r>
      <w:r w:rsidR="008C4997" w:rsidRPr="00134D46">
        <w:rPr>
          <w:lang w:eastAsia="en-US"/>
        </w:rPr>
        <w:t>a</w:t>
      </w:r>
      <w:r w:rsidR="005A03D8" w:rsidRPr="00134D46">
        <w:rPr>
          <w:lang w:eastAsia="en-US"/>
        </w:rPr>
        <w:t xml:space="preserve"> section</w:t>
      </w:r>
      <w:r w:rsidR="008C4997" w:rsidRPr="00134D46">
        <w:rPr>
          <w:lang w:eastAsia="en-US"/>
        </w:rPr>
        <w:t xml:space="preserve"> for the Android logfile analysis is detailed, with </w:t>
      </w:r>
      <w:r w:rsidR="005A03D8" w:rsidRPr="00134D46">
        <w:rPr>
          <w:lang w:eastAsia="en-US"/>
        </w:rPr>
        <w:t>useful information encountered</w:t>
      </w:r>
      <w:r w:rsidR="008C4997" w:rsidRPr="00134D46">
        <w:rPr>
          <w:lang w:eastAsia="en-US"/>
        </w:rPr>
        <w:t>, that can be parsed and used in the future on the ArQoS Pocket solution.</w:t>
      </w:r>
    </w:p>
    <w:p w14:paraId="054B23C3" w14:textId="08DBC477" w:rsidR="000A1527" w:rsidRPr="000A1527" w:rsidRDefault="00134D46" w:rsidP="00134D46">
      <w:pPr>
        <w:pStyle w:val="PargrafodaLista"/>
        <w:numPr>
          <w:ilvl w:val="0"/>
          <w:numId w:val="17"/>
        </w:numPr>
        <w:spacing w:line="360" w:lineRule="auto"/>
        <w:ind w:left="0" w:firstLine="366"/>
        <w:rPr>
          <w:rStyle w:val="nfaseDiscreta"/>
          <w:rFonts w:asciiTheme="minorHAnsi" w:hAnsiTheme="minorHAnsi"/>
          <w:i w:val="0"/>
          <w:iCs w:val="0"/>
          <w:lang w:val="en-US"/>
        </w:rPr>
      </w:pPr>
      <w:r>
        <w:rPr>
          <w:b/>
          <w:lang w:val="en-US"/>
        </w:rPr>
        <w:lastRenderedPageBreak/>
        <w:t xml:space="preserve"> </w:t>
      </w:r>
      <w:r w:rsidR="005D439B" w:rsidRPr="00134D46">
        <w:rPr>
          <w:b/>
          <w:lang w:val="en-US"/>
        </w:rPr>
        <w:t xml:space="preserve">SMS Tests: </w:t>
      </w:r>
      <w:r w:rsidR="005D439B" w:rsidRPr="00134D46">
        <w:rPr>
          <w:lang w:val="en-US"/>
        </w:rPr>
        <w:t>The SMS</w:t>
      </w:r>
      <w:del w:id="3817" w:author="tomasrodrigues@ua.pt" w:date="2017-08-03T18:37:00Z">
        <w:r w:rsidR="005D439B" w:rsidRPr="00134D46" w:rsidDel="0016548E">
          <w:rPr>
            <w:lang w:val="en-US"/>
          </w:rPr>
          <w:delText>’</w:delText>
        </w:r>
      </w:del>
      <w:r w:rsidR="005D439B" w:rsidRPr="00134D46">
        <w:rPr>
          <w:lang w:val="en-US"/>
        </w:rPr>
        <w:t xml:space="preserve">s are </w:t>
      </w:r>
      <w:del w:id="3818" w:author="tomasrodrigues@ua.pt" w:date="2017-08-03T18:06:00Z">
        <w:r w:rsidR="005D439B" w:rsidRPr="00134D46" w:rsidDel="000D4DDD">
          <w:rPr>
            <w:lang w:val="en-US"/>
          </w:rPr>
          <w:delText xml:space="preserve">being </w:delText>
        </w:r>
      </w:del>
      <w:r w:rsidR="005D439B" w:rsidRPr="00134D46">
        <w:rPr>
          <w:lang w:val="en-US"/>
        </w:rPr>
        <w:t>se</w:t>
      </w:r>
      <w:r>
        <w:rPr>
          <w:lang w:val="en-US"/>
        </w:rPr>
        <w:t>nt</w:t>
      </w:r>
      <w:r w:rsidR="005D439B" w:rsidRPr="00134D46">
        <w:rPr>
          <w:lang w:val="en-US"/>
        </w:rPr>
        <w:t xml:space="preserve"> </w:t>
      </w:r>
      <w:r w:rsidR="00380C66">
        <w:rPr>
          <w:lang w:val="en-US"/>
        </w:rPr>
        <w:t>through</w:t>
      </w:r>
      <w:r>
        <w:rPr>
          <w:lang w:val="en-US"/>
        </w:rPr>
        <w:t xml:space="preserve"> Android </w:t>
      </w:r>
      <w:r w:rsidRPr="00134D46">
        <w:rPr>
          <w:rStyle w:val="nfaseDiscreta"/>
          <w:rFonts w:asciiTheme="minorHAnsi" w:hAnsiTheme="minorHAnsi"/>
          <w:i w:val="0"/>
          <w:lang w:val="en-US"/>
        </w:rPr>
        <w:t xml:space="preserve">Intents, </w:t>
      </w:r>
      <w:r>
        <w:rPr>
          <w:rStyle w:val="nfaseDiscreta"/>
          <w:rFonts w:asciiTheme="minorHAnsi" w:hAnsiTheme="minorHAnsi"/>
          <w:i w:val="0"/>
          <w:lang w:val="en-US"/>
        </w:rPr>
        <w:t>which</w:t>
      </w:r>
      <w:r w:rsidRPr="00134D46">
        <w:rPr>
          <w:iCs/>
          <w:lang w:val="en-US"/>
        </w:rPr>
        <w:t xml:space="preserve"> is “an abstract description of an operation to be performed</w:t>
      </w:r>
      <w:r>
        <w:rPr>
          <w:iCs/>
          <w:lang w:val="en-US"/>
        </w:rPr>
        <w:t>”</w:t>
      </w:r>
      <w:r w:rsidR="000A1527">
        <w:rPr>
          <w:iCs/>
          <w:lang w:val="en-US"/>
        </w:rPr>
        <w:t xml:space="preserve"> and set</w:t>
      </w:r>
      <w:r w:rsidRPr="00134D46">
        <w:rPr>
          <w:i/>
          <w:iCs/>
          <w:lang w:val="en-US"/>
        </w:rPr>
        <w:t xml:space="preserve"> </w:t>
      </w:r>
      <w:r w:rsidR="000A1527">
        <w:rPr>
          <w:i/>
          <w:iCs/>
          <w:lang w:val="en-US"/>
        </w:rPr>
        <w:t>with help of the</w:t>
      </w:r>
      <w:r>
        <w:rPr>
          <w:lang w:val="en-US"/>
        </w:rPr>
        <w:t xml:space="preserve"> </w:t>
      </w:r>
      <w:r w:rsidRPr="00134D46">
        <w:rPr>
          <w:rStyle w:val="nfaseDiscreta"/>
          <w:lang w:val="en-US"/>
        </w:rPr>
        <w:t xml:space="preserve">SMSManager </w:t>
      </w:r>
      <w:r w:rsidRPr="00134D46">
        <w:rPr>
          <w:rStyle w:val="nfaseDiscreta"/>
          <w:rFonts w:asciiTheme="minorHAnsi" w:hAnsiTheme="minorHAnsi"/>
          <w:i w:val="0"/>
          <w:lang w:val="en-US"/>
        </w:rPr>
        <w:t>internal Android class</w:t>
      </w:r>
      <w:ins w:id="3819" w:author="tomasrodrigues@ua.pt" w:date="2017-08-06T00:52:00Z">
        <w:r w:rsidR="003F2EF7">
          <w:rPr>
            <w:rStyle w:val="nfaseDiscreta"/>
            <w:rFonts w:asciiTheme="minorHAnsi" w:hAnsiTheme="minorHAnsi"/>
            <w:i w:val="0"/>
            <w:lang w:val="en-US"/>
          </w:rPr>
          <w:t xml:space="preserve"> </w:t>
        </w:r>
        <w:r w:rsidR="003F2EF7">
          <w:rPr>
            <w:rStyle w:val="nfaseDiscreta"/>
            <w:rFonts w:asciiTheme="minorHAnsi" w:hAnsiTheme="minorHAnsi"/>
            <w:i w:val="0"/>
            <w:lang w:val="en-US"/>
          </w:rPr>
          <w:fldChar w:fldCharType="begin"/>
        </w:r>
        <w:r w:rsidR="003F2EF7">
          <w:rPr>
            <w:rStyle w:val="nfaseDiscreta"/>
            <w:rFonts w:asciiTheme="minorHAnsi" w:hAnsiTheme="minorHAnsi"/>
            <w:i w:val="0"/>
            <w:lang w:val="en-US"/>
          </w:rPr>
          <w:instrText xml:space="preserve"> HYPERLINK  \l "Ref87" </w:instrText>
        </w:r>
        <w:r w:rsidR="003F2EF7">
          <w:rPr>
            <w:rStyle w:val="nfaseDiscreta"/>
            <w:rFonts w:asciiTheme="minorHAnsi" w:hAnsiTheme="minorHAnsi"/>
            <w:i w:val="0"/>
            <w:lang w:val="en-US"/>
          </w:rPr>
          <w:fldChar w:fldCharType="separate"/>
        </w:r>
        <w:r w:rsidR="003F2EF7" w:rsidRPr="003F2EF7">
          <w:rPr>
            <w:rStyle w:val="Hiperligao"/>
            <w:lang w:val="en-US"/>
          </w:rPr>
          <w:t>[87]</w:t>
        </w:r>
        <w:r w:rsidR="003F2EF7">
          <w:rPr>
            <w:rStyle w:val="nfaseDiscreta"/>
            <w:rFonts w:asciiTheme="minorHAnsi" w:hAnsiTheme="minorHAnsi"/>
            <w:i w:val="0"/>
            <w:lang w:val="en-US"/>
          </w:rPr>
          <w:fldChar w:fldCharType="end"/>
        </w:r>
      </w:ins>
      <w:r w:rsidR="000A1527">
        <w:rPr>
          <w:rStyle w:val="nfaseDiscreta"/>
          <w:rFonts w:asciiTheme="minorHAnsi" w:hAnsiTheme="minorHAnsi"/>
          <w:i w:val="0"/>
          <w:lang w:val="en-US"/>
        </w:rPr>
        <w:t>.</w:t>
      </w:r>
      <w:r>
        <w:rPr>
          <w:rStyle w:val="nfaseDiscreta"/>
          <w:rFonts w:asciiTheme="minorHAnsi" w:hAnsiTheme="minorHAnsi"/>
          <w:i w:val="0"/>
          <w:lang w:val="en-US"/>
        </w:rPr>
        <w:t xml:space="preserve"> </w:t>
      </w:r>
      <w:r w:rsidR="000A1527">
        <w:rPr>
          <w:rStyle w:val="nfaseDiscreta"/>
          <w:rFonts w:asciiTheme="minorHAnsi" w:hAnsiTheme="minorHAnsi"/>
          <w:i w:val="0"/>
          <w:lang w:val="en-US"/>
        </w:rPr>
        <w:t>T</w:t>
      </w:r>
      <w:r>
        <w:rPr>
          <w:rStyle w:val="nfaseDiscreta"/>
          <w:rFonts w:asciiTheme="minorHAnsi" w:hAnsiTheme="minorHAnsi"/>
          <w:i w:val="0"/>
          <w:lang w:val="en-US"/>
        </w:rPr>
        <w:t xml:space="preserve">he input parameters of the “Send SMS” test </w:t>
      </w:r>
      <w:r w:rsidR="00380C66">
        <w:rPr>
          <w:rStyle w:val="nfaseDiscreta"/>
          <w:rFonts w:asciiTheme="minorHAnsi" w:hAnsiTheme="minorHAnsi"/>
          <w:i w:val="0"/>
          <w:lang w:val="en-US"/>
        </w:rPr>
        <w:t>are</w:t>
      </w:r>
      <w:ins w:id="3820" w:author="tomasrodrigues@ua.pt" w:date="2017-08-05T23:44:00Z">
        <w:r w:rsidR="00D364DD">
          <w:rPr>
            <w:rStyle w:val="nfaseDiscreta"/>
            <w:rFonts w:asciiTheme="minorHAnsi" w:hAnsiTheme="minorHAnsi"/>
            <w:i w:val="0"/>
            <w:lang w:val="en-US"/>
          </w:rPr>
          <w:t>:</w:t>
        </w:r>
      </w:ins>
      <w:r>
        <w:rPr>
          <w:rStyle w:val="nfaseDiscreta"/>
          <w:rFonts w:asciiTheme="minorHAnsi" w:hAnsiTheme="minorHAnsi"/>
          <w:i w:val="0"/>
          <w:lang w:val="en-US"/>
        </w:rPr>
        <w:t xml:space="preserve"> the destination number, text message, trailer text, enable/disable metadata, SMS Centre number and the SMS encoding. </w:t>
      </w:r>
    </w:p>
    <w:p w14:paraId="2EA79408" w14:textId="77777777" w:rsidR="000A1527" w:rsidRDefault="000A1527" w:rsidP="000A1527">
      <w:pPr>
        <w:ind w:left="0"/>
        <w:rPr>
          <w:lang w:eastAsia="en-US"/>
        </w:rPr>
      </w:pPr>
      <w:r>
        <w:rPr>
          <w:rStyle w:val="nfaseDiscreta"/>
          <w:rFonts w:asciiTheme="minorHAnsi" w:hAnsiTheme="minorHAnsi"/>
          <w:i w:val="0"/>
        </w:rPr>
        <w:t xml:space="preserve">   </w:t>
      </w:r>
      <w:r w:rsidR="00134D46" w:rsidRPr="000A1527">
        <w:rPr>
          <w:rStyle w:val="nfaseDiscreta"/>
          <w:rFonts w:asciiTheme="minorHAnsi" w:hAnsiTheme="minorHAnsi"/>
          <w:i w:val="0"/>
        </w:rPr>
        <w:t>With this test is possible to retrieve the time spent delivering the message to the SMSC</w:t>
      </w:r>
      <w:r w:rsidRPr="000A1527">
        <w:rPr>
          <w:rStyle w:val="nfaseDiscreta"/>
          <w:rFonts w:asciiTheme="minorHAnsi" w:hAnsiTheme="minorHAnsi"/>
          <w:i w:val="0"/>
        </w:rPr>
        <w:t xml:space="preserve">, although the total end-to-end SMS time is only possible to </w:t>
      </w:r>
      <w:del w:id="3821" w:author="tomasrodrigues@ua.pt" w:date="2017-08-03T18:06:00Z">
        <w:r w:rsidRPr="000A1527" w:rsidDel="000D4DDD">
          <w:rPr>
            <w:rStyle w:val="nfaseDiscreta"/>
            <w:rFonts w:asciiTheme="minorHAnsi" w:hAnsiTheme="minorHAnsi"/>
            <w:i w:val="0"/>
          </w:rPr>
          <w:delText xml:space="preserve">retrieve </w:delText>
        </w:r>
      </w:del>
      <w:ins w:id="3822" w:author="tomasrodrigues@ua.pt" w:date="2017-08-03T18:06:00Z">
        <w:r w:rsidR="000D4DDD">
          <w:rPr>
            <w:rStyle w:val="nfaseDiscreta"/>
            <w:rFonts w:asciiTheme="minorHAnsi" w:hAnsiTheme="minorHAnsi"/>
            <w:i w:val="0"/>
          </w:rPr>
          <w:t>calculate</w:t>
        </w:r>
        <w:r w:rsidR="000D4DDD" w:rsidRPr="000A1527">
          <w:rPr>
            <w:rStyle w:val="nfaseDiscreta"/>
            <w:rFonts w:asciiTheme="minorHAnsi" w:hAnsiTheme="minorHAnsi"/>
            <w:i w:val="0"/>
          </w:rPr>
          <w:t xml:space="preserve"> </w:t>
        </w:r>
      </w:ins>
      <w:r w:rsidRPr="000A1527">
        <w:rPr>
          <w:rStyle w:val="nfaseDiscreta"/>
          <w:rFonts w:asciiTheme="minorHAnsi" w:hAnsiTheme="minorHAnsi"/>
          <w:i w:val="0"/>
        </w:rPr>
        <w:t xml:space="preserve">if the “Receive SMS” </w:t>
      </w:r>
      <w:del w:id="3823" w:author="tomasrodrigues@ua.pt" w:date="2017-08-03T18:06:00Z">
        <w:r w:rsidRPr="000A1527" w:rsidDel="000D4DDD">
          <w:rPr>
            <w:rStyle w:val="nfaseDiscreta"/>
            <w:rFonts w:asciiTheme="minorHAnsi" w:hAnsiTheme="minorHAnsi"/>
            <w:i w:val="0"/>
          </w:rPr>
          <w:delText xml:space="preserve">test </w:delText>
        </w:r>
      </w:del>
      <w:ins w:id="3824" w:author="tomasrodrigues@ua.pt" w:date="2017-08-03T18:06:00Z">
        <w:r w:rsidR="000D4DDD">
          <w:rPr>
            <w:rStyle w:val="nfaseDiscreta"/>
            <w:rFonts w:asciiTheme="minorHAnsi" w:hAnsiTheme="minorHAnsi"/>
            <w:i w:val="0"/>
          </w:rPr>
          <w:t>task</w:t>
        </w:r>
        <w:r w:rsidR="000D4DDD" w:rsidRPr="000A1527">
          <w:rPr>
            <w:rStyle w:val="nfaseDiscreta"/>
            <w:rFonts w:asciiTheme="minorHAnsi" w:hAnsiTheme="minorHAnsi"/>
            <w:i w:val="0"/>
          </w:rPr>
          <w:t xml:space="preserve"> </w:t>
        </w:r>
      </w:ins>
      <w:r w:rsidRPr="000A1527">
        <w:rPr>
          <w:rStyle w:val="nfaseDiscreta"/>
          <w:rFonts w:asciiTheme="minorHAnsi" w:hAnsiTheme="minorHAnsi"/>
          <w:i w:val="0"/>
        </w:rPr>
        <w:t xml:space="preserve">is configured on </w:t>
      </w:r>
      <w:ins w:id="3825" w:author="tomasrodrigues@ua.pt" w:date="2017-08-03T18:07:00Z">
        <w:r w:rsidR="000D4DDD">
          <w:rPr>
            <w:rStyle w:val="nfaseDiscreta"/>
            <w:rFonts w:asciiTheme="minorHAnsi" w:hAnsiTheme="minorHAnsi"/>
            <w:i w:val="0"/>
          </w:rPr>
          <w:t xml:space="preserve">a test on </w:t>
        </w:r>
      </w:ins>
      <w:r w:rsidR="00380C66">
        <w:rPr>
          <w:rStyle w:val="nfaseDiscreta"/>
          <w:rFonts w:asciiTheme="minorHAnsi" w:hAnsiTheme="minorHAnsi"/>
          <w:i w:val="0"/>
        </w:rPr>
        <w:t>another</w:t>
      </w:r>
      <w:r>
        <w:rPr>
          <w:rStyle w:val="nfaseDiscreta"/>
          <w:rFonts w:asciiTheme="minorHAnsi" w:hAnsiTheme="minorHAnsi"/>
          <w:i w:val="0"/>
        </w:rPr>
        <w:t xml:space="preserve"> probe.</w:t>
      </w:r>
      <w:r>
        <w:rPr>
          <w:lang w:eastAsia="en-US"/>
        </w:rPr>
        <w:t xml:space="preserve"> This </w:t>
      </w:r>
      <w:del w:id="3826" w:author="tomasrodrigues@ua.pt" w:date="2017-08-03T18:07:00Z">
        <w:r w:rsidDel="000D4DDD">
          <w:rPr>
            <w:lang w:eastAsia="en-US"/>
          </w:rPr>
          <w:delText xml:space="preserve">test </w:delText>
        </w:r>
      </w:del>
      <w:ins w:id="3827" w:author="tomasrodrigues@ua.pt" w:date="2017-08-03T18:07:00Z">
        <w:r w:rsidR="000D4DDD">
          <w:rPr>
            <w:lang w:eastAsia="en-US"/>
          </w:rPr>
          <w:t xml:space="preserve">task </w:t>
        </w:r>
      </w:ins>
      <w:r>
        <w:rPr>
          <w:lang w:eastAsia="en-US"/>
        </w:rPr>
        <w:t>waits for an SMS which is validated by text or by trailer, as explained before, retrieving as output parameters the SMS text, the sender number, the SMSC number, SMS encoding, the end to end message delivery time and the time spent waiting for the received message since the beginning of the task. A sequence diagram is depicted in figure 4.13, containing the workflow of the messages.</w:t>
      </w:r>
    </w:p>
    <w:p w14:paraId="6DE6C67A" w14:textId="77777777" w:rsidR="000A1527" w:rsidRDefault="000A1527" w:rsidP="000A1527">
      <w:pPr>
        <w:keepNext/>
        <w:ind w:left="0"/>
        <w:jc w:val="center"/>
      </w:pPr>
      <w:r>
        <w:rPr>
          <w:noProof/>
          <w:lang w:val="pt-PT"/>
        </w:rPr>
        <w:drawing>
          <wp:inline distT="0" distB="0" distL="0" distR="0" wp14:anchorId="1573C41A" wp14:editId="74B878B7">
            <wp:extent cx="5545594" cy="22928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srcRect/>
                    <a:stretch>
                      <a:fillRect/>
                    </a:stretch>
                  </pic:blipFill>
                  <pic:spPr bwMode="auto">
                    <a:xfrm>
                      <a:off x="0" y="0"/>
                      <a:ext cx="5678462" cy="2347757"/>
                    </a:xfrm>
                    <a:prstGeom prst="rect">
                      <a:avLst/>
                    </a:prstGeom>
                    <a:noFill/>
                    <a:ln w="9525">
                      <a:noFill/>
                      <a:miter lim="800000"/>
                      <a:headEnd/>
                      <a:tailEnd/>
                    </a:ln>
                  </pic:spPr>
                </pic:pic>
              </a:graphicData>
            </a:graphic>
          </wp:inline>
        </w:drawing>
      </w:r>
    </w:p>
    <w:p w14:paraId="495932C7" w14:textId="7E9A7B3A" w:rsidR="000A1527" w:rsidRPr="000A1527" w:rsidDel="0061791F" w:rsidRDefault="000A1527" w:rsidP="000A1527">
      <w:pPr>
        <w:pStyle w:val="Legenda"/>
        <w:jc w:val="center"/>
        <w:rPr>
          <w:del w:id="3828" w:author="tomasrodrigues@ua.pt" w:date="2017-08-29T18:09:00Z"/>
          <w:lang w:val="en-US"/>
        </w:rPr>
      </w:pPr>
      <w:bookmarkStart w:id="3829" w:name="_Toc489744307"/>
      <w:r w:rsidRPr="000A1527">
        <w:rPr>
          <w:lang w:val="en-US"/>
        </w:rPr>
        <w:t xml:space="preserve">Figure </w:t>
      </w:r>
      <w:ins w:id="3830" w:author="tomasrodrigues@ua.pt" w:date="2017-08-03T17:53:00Z">
        <w:r w:rsidR="00DF060B">
          <w:fldChar w:fldCharType="begin"/>
        </w:r>
        <w:r w:rsidR="00DF060B">
          <w:rPr>
            <w:lang w:val="en-US"/>
          </w:rPr>
          <w:instrText xml:space="preserve"> STYLEREF 1 \s </w:instrText>
        </w:r>
      </w:ins>
      <w:r w:rsidR="00DF060B">
        <w:fldChar w:fldCharType="separate"/>
      </w:r>
      <w:r w:rsidR="00725F1B">
        <w:rPr>
          <w:noProof/>
          <w:lang w:val="en-US"/>
        </w:rPr>
        <w:t>4</w:t>
      </w:r>
      <w:ins w:id="3831" w:author="tomasrodrigues@ua.pt" w:date="2017-08-03T17:53:00Z">
        <w:r w:rsidR="00DF060B">
          <w:fldChar w:fldCharType="end"/>
        </w:r>
        <w:r w:rsidR="00DF060B">
          <w:rPr>
            <w:lang w:val="en-US"/>
          </w:rPr>
          <w:t>.</w:t>
        </w:r>
        <w:r w:rsidR="00DF060B">
          <w:fldChar w:fldCharType="begin"/>
        </w:r>
        <w:r w:rsidR="00DF060B">
          <w:rPr>
            <w:lang w:val="en-US"/>
          </w:rPr>
          <w:instrText xml:space="preserve"> SEQ Figure \* ARABIC \s 1 </w:instrText>
        </w:r>
      </w:ins>
      <w:r w:rsidR="00DF060B">
        <w:fldChar w:fldCharType="separate"/>
      </w:r>
      <w:ins w:id="3832" w:author="tomasrodrigues@ua.pt" w:date="2017-08-30T16:03:00Z">
        <w:r w:rsidR="00725F1B">
          <w:rPr>
            <w:noProof/>
            <w:lang w:val="en-US"/>
          </w:rPr>
          <w:t>14</w:t>
        </w:r>
      </w:ins>
      <w:ins w:id="3833" w:author="tomasrodrigues@ua.pt" w:date="2017-08-03T17:53:00Z">
        <w:r w:rsidR="00DF060B">
          <w:fldChar w:fldCharType="end"/>
        </w:r>
      </w:ins>
      <w:del w:id="3834" w:author="tomasrodrigues@ua.pt" w:date="2017-08-03T15:23:00Z">
        <w:r w:rsidR="00021318" w:rsidDel="005A5DE0">
          <w:fldChar w:fldCharType="begin"/>
        </w:r>
        <w:r w:rsidR="00801CF7" w:rsidDel="005A5DE0">
          <w:rPr>
            <w:lang w:val="en-US"/>
          </w:rPr>
          <w:delInstrText xml:space="preserve"> STYLEREF 1 \s </w:delInstrText>
        </w:r>
        <w:r w:rsidR="00021318" w:rsidDel="005A5DE0">
          <w:fldChar w:fldCharType="separate"/>
        </w:r>
        <w:r w:rsidR="00E451A5" w:rsidDel="005A5DE0">
          <w:rPr>
            <w:noProof/>
            <w:lang w:val="en-US"/>
          </w:rPr>
          <w:delText>4</w:delText>
        </w:r>
        <w:r w:rsidR="00021318" w:rsidDel="005A5DE0">
          <w:fldChar w:fldCharType="end"/>
        </w:r>
        <w:r w:rsidR="00801CF7" w:rsidDel="005A5DE0">
          <w:rPr>
            <w:lang w:val="en-US"/>
          </w:rPr>
          <w:delText>.</w:delText>
        </w:r>
        <w:r w:rsidR="00021318" w:rsidDel="005A5DE0">
          <w:fldChar w:fldCharType="begin"/>
        </w:r>
        <w:r w:rsidR="00801CF7" w:rsidDel="005A5DE0">
          <w:rPr>
            <w:lang w:val="en-US"/>
          </w:rPr>
          <w:delInstrText xml:space="preserve"> SEQ Figure \* ARABIC \s 1 </w:delInstrText>
        </w:r>
        <w:r w:rsidR="00021318" w:rsidDel="005A5DE0">
          <w:fldChar w:fldCharType="separate"/>
        </w:r>
        <w:r w:rsidR="00E451A5" w:rsidDel="005A5DE0">
          <w:rPr>
            <w:noProof/>
            <w:lang w:val="en-US"/>
          </w:rPr>
          <w:delText>13</w:delText>
        </w:r>
        <w:r w:rsidR="00021318" w:rsidDel="005A5DE0">
          <w:fldChar w:fldCharType="end"/>
        </w:r>
      </w:del>
      <w:r w:rsidRPr="000A1527">
        <w:rPr>
          <w:lang w:val="en-US"/>
        </w:rPr>
        <w:t xml:space="preserve"> - Sequence diagram: SMS test KPI</w:t>
      </w:r>
      <w:del w:id="3835" w:author="tomasrodrigues@ua.pt" w:date="2017-08-29T18:00:00Z">
        <w:r w:rsidRPr="000A1527" w:rsidDel="0036025C">
          <w:rPr>
            <w:lang w:val="en-US"/>
          </w:rPr>
          <w:delText>'</w:delText>
        </w:r>
      </w:del>
      <w:r w:rsidRPr="000A1527">
        <w:rPr>
          <w:lang w:val="en-US"/>
        </w:rPr>
        <w:t>s</w:t>
      </w:r>
      <w:bookmarkEnd w:id="3829"/>
    </w:p>
    <w:p w14:paraId="7DFDCAE4" w14:textId="77777777" w:rsidR="000A1527" w:rsidRDefault="000A1527">
      <w:pPr>
        <w:pStyle w:val="Legenda"/>
        <w:jc w:val="center"/>
        <w:pPrChange w:id="3836" w:author="tomasrodrigues@ua.pt" w:date="2017-08-29T18:09:00Z">
          <w:pPr>
            <w:pStyle w:val="Cabealho6"/>
          </w:pPr>
        </w:pPrChange>
      </w:pPr>
    </w:p>
    <w:p w14:paraId="0C5D7B6D" w14:textId="77777777" w:rsidR="000A1527" w:rsidRPr="000A1527" w:rsidRDefault="000A1527" w:rsidP="000A1527">
      <w:pPr>
        <w:pStyle w:val="Cabealho6"/>
      </w:pPr>
    </w:p>
    <w:p w14:paraId="7954BBF7" w14:textId="77777777" w:rsidR="003B651A" w:rsidRDefault="00C33ED3" w:rsidP="003B651A">
      <w:pPr>
        <w:pStyle w:val="PargrafodaLista"/>
        <w:numPr>
          <w:ilvl w:val="0"/>
          <w:numId w:val="17"/>
        </w:numPr>
        <w:spacing w:line="360" w:lineRule="auto"/>
        <w:ind w:left="0" w:firstLine="366"/>
        <w:rPr>
          <w:lang w:val="en-US"/>
        </w:rPr>
      </w:pPr>
      <w:r>
        <w:rPr>
          <w:b/>
          <w:lang w:val="en-US"/>
        </w:rPr>
        <w:t xml:space="preserve"> </w:t>
      </w:r>
      <w:r w:rsidR="000A1527" w:rsidRPr="003B651A">
        <w:rPr>
          <w:b/>
          <w:lang w:val="en-US"/>
        </w:rPr>
        <w:t xml:space="preserve">Voice Tests: </w:t>
      </w:r>
      <w:r w:rsidR="000A1527" w:rsidRPr="003B651A">
        <w:rPr>
          <w:lang w:val="en-US"/>
        </w:rPr>
        <w:t>The voice tests</w:t>
      </w:r>
      <w:r w:rsidR="003B651A" w:rsidRPr="003B651A">
        <w:rPr>
          <w:lang w:val="en-US"/>
        </w:rPr>
        <w:t xml:space="preserve"> required for the application </w:t>
      </w:r>
      <w:del w:id="3837" w:author="tomasrodrigues@ua.pt" w:date="2017-08-03T18:07:00Z">
        <w:r w:rsidR="003B651A" w:rsidRPr="003B651A" w:rsidDel="000D4DDD">
          <w:rPr>
            <w:lang w:val="en-US"/>
          </w:rPr>
          <w:delText>were</w:delText>
        </w:r>
      </w:del>
      <w:ins w:id="3838" w:author="tomasrodrigues@ua.pt" w:date="2017-08-03T18:07:00Z">
        <w:r w:rsidR="000D4DDD">
          <w:rPr>
            <w:lang w:val="en-US"/>
          </w:rPr>
          <w:t>are</w:t>
        </w:r>
      </w:ins>
      <w:r w:rsidR="00F63FA6">
        <w:rPr>
          <w:lang w:val="en-US"/>
        </w:rPr>
        <w:t>: make</w:t>
      </w:r>
      <w:r w:rsidR="003B651A">
        <w:rPr>
          <w:lang w:val="en-US"/>
        </w:rPr>
        <w:t xml:space="preserve"> a voice call, answer or reject a vo</w:t>
      </w:r>
      <w:r w:rsidR="00FA7857">
        <w:rPr>
          <w:lang w:val="en-US"/>
        </w:rPr>
        <w:t xml:space="preserve">ice call, hang up a voice call and play audio in an active </w:t>
      </w:r>
      <w:r w:rsidR="003B651A">
        <w:rPr>
          <w:lang w:val="en-US"/>
        </w:rPr>
        <w:t xml:space="preserve">call. The “Play Audio” test was discarded, because it is not possible, due to security issues, to reproduce an audio file in </w:t>
      </w:r>
      <w:r w:rsidR="00FA7857">
        <w:rPr>
          <w:lang w:val="en-US"/>
        </w:rPr>
        <w:t xml:space="preserve">an </w:t>
      </w:r>
      <w:r w:rsidR="003B651A">
        <w:rPr>
          <w:lang w:val="en-US"/>
        </w:rPr>
        <w:t>active call on Android</w:t>
      </w:r>
      <w:r w:rsidR="00390F3F">
        <w:rPr>
          <w:lang w:val="en-US"/>
        </w:rPr>
        <w:t xml:space="preserve"> </w:t>
      </w:r>
      <w:hyperlink w:anchor="Ref69" w:history="1">
        <w:r w:rsidR="009E2889">
          <w:rPr>
            <w:rStyle w:val="Hiperligao"/>
            <w:lang w:val="en-US"/>
          </w:rPr>
          <w:t>[60</w:t>
        </w:r>
        <w:r w:rsidR="00390F3F" w:rsidRPr="0055309A">
          <w:rPr>
            <w:rStyle w:val="Hiperligao"/>
            <w:lang w:val="en-US"/>
          </w:rPr>
          <w:t>]</w:t>
        </w:r>
      </w:hyperlink>
      <w:r w:rsidR="003B651A">
        <w:rPr>
          <w:lang w:val="en-US"/>
        </w:rPr>
        <w:t>.</w:t>
      </w:r>
    </w:p>
    <w:p w14:paraId="42BBFBD9" w14:textId="77777777" w:rsidR="003A11C5" w:rsidRDefault="00430B57" w:rsidP="003B651A">
      <w:pPr>
        <w:ind w:left="0"/>
      </w:pPr>
      <w:r>
        <w:t xml:space="preserve">   </w:t>
      </w:r>
      <w:r w:rsidR="003B651A">
        <w:t xml:space="preserve">Make, answer and hang up a voice call, were already implemented on the </w:t>
      </w:r>
      <w:r>
        <w:t xml:space="preserve">previous version of the </w:t>
      </w:r>
      <w:r w:rsidR="003B651A">
        <w:t>application</w:t>
      </w:r>
      <w:r w:rsidR="0003371B">
        <w:t>. H</w:t>
      </w:r>
      <w:r>
        <w:t xml:space="preserve">owever, only the “Make a voice call” was functional when tested. This happened, because the </w:t>
      </w:r>
      <w:r w:rsidR="00FA7857">
        <w:t>“</w:t>
      </w:r>
      <w:r>
        <w:t>answer</w:t>
      </w:r>
      <w:r w:rsidR="00FA7857">
        <w:t>”</w:t>
      </w:r>
      <w:r>
        <w:t xml:space="preserve"> and </w:t>
      </w:r>
      <w:r w:rsidR="00FA7857">
        <w:t>“</w:t>
      </w:r>
      <w:r>
        <w:t>hang up</w:t>
      </w:r>
      <w:r w:rsidR="00FA7857">
        <w:t>”</w:t>
      </w:r>
      <w:r>
        <w:t xml:space="preserve"> task</w:t>
      </w:r>
      <w:r w:rsidR="0003371B">
        <w:t>’</w:t>
      </w:r>
      <w:r>
        <w:t xml:space="preserve">s implementation used a breach/gap on the Android security. Both tests were implemented simulating </w:t>
      </w:r>
      <w:r w:rsidR="003A11C5">
        <w:t xml:space="preserve">a key press </w:t>
      </w:r>
      <w:r w:rsidR="00FA7857">
        <w:t>in headset connected</w:t>
      </w:r>
      <w:r w:rsidR="003A11C5">
        <w:t xml:space="preserve"> </w:t>
      </w:r>
      <w:r w:rsidR="00EA09F6">
        <w:t>through</w:t>
      </w:r>
      <w:r>
        <w:t xml:space="preserve"> Bluetooth</w:t>
      </w:r>
      <w:r w:rsidR="003A11C5">
        <w:t>.</w:t>
      </w:r>
    </w:p>
    <w:p w14:paraId="40B99D42" w14:textId="77777777" w:rsidR="00920C6A" w:rsidRDefault="003A11C5" w:rsidP="003B651A">
      <w:pPr>
        <w:ind w:left="0"/>
      </w:pPr>
      <w:r>
        <w:lastRenderedPageBreak/>
        <w:t xml:space="preserve">   This breach </w:t>
      </w:r>
      <w:r w:rsidR="00FA7857">
        <w:t xml:space="preserve">only worked in a few older devices, nevertheless it was </w:t>
      </w:r>
      <w:r>
        <w:t xml:space="preserve">fixed in devices with </w:t>
      </w:r>
      <w:del w:id="3839" w:author="tomasrodrigues@ua.pt" w:date="2017-08-03T18:07:00Z">
        <w:r w:rsidDel="000D4DDD">
          <w:delText xml:space="preserve">an </w:delText>
        </w:r>
      </w:del>
      <w:r>
        <w:t>Android version</w:t>
      </w:r>
      <w:ins w:id="3840" w:author="tomasrodrigues@ua.pt" w:date="2017-08-03T18:07:00Z">
        <w:r w:rsidR="000D4DDD">
          <w:t>s</w:t>
        </w:r>
      </w:ins>
      <w:r>
        <w:t xml:space="preserve"> greater than 6.0. </w:t>
      </w:r>
      <w:r w:rsidR="00FA7857">
        <w:t>As these</w:t>
      </w:r>
      <w:r>
        <w:t xml:space="preserve"> voice tests </w:t>
      </w:r>
      <w:r w:rsidR="00FA7857">
        <w:t>are a</w:t>
      </w:r>
      <w:r>
        <w:t xml:space="preserve"> very important</w:t>
      </w:r>
      <w:r w:rsidR="00FA7857">
        <w:t xml:space="preserve"> feature </w:t>
      </w:r>
      <w:ins w:id="3841" w:author="tomasrodrigues@ua.pt" w:date="2017-08-03T18:07:00Z">
        <w:r w:rsidR="000D4DDD">
          <w:t xml:space="preserve">for </w:t>
        </w:r>
      </w:ins>
      <w:del w:id="3842" w:author="tomasrodrigues@ua.pt" w:date="2017-08-03T18:07:00Z">
        <w:r w:rsidR="00FA7857" w:rsidDel="000D4DDD">
          <w:delText>of</w:delText>
        </w:r>
        <w:r w:rsidDel="000D4DDD">
          <w:delText xml:space="preserve"> </w:delText>
        </w:r>
      </w:del>
      <w:r>
        <w:t>the final solut</w:t>
      </w:r>
      <w:r w:rsidR="00FA7857">
        <w:t>ion,</w:t>
      </w:r>
      <w:ins w:id="3843" w:author="tomasrodrigues@ua.pt" w:date="2017-08-03T18:07:00Z">
        <w:r w:rsidR="000D4DDD">
          <w:t xml:space="preserve"> a new approach</w:t>
        </w:r>
      </w:ins>
      <w:r w:rsidR="00FA7857">
        <w:t xml:space="preserve"> was </w:t>
      </w:r>
      <w:r>
        <w:t>implemented</w:t>
      </w:r>
      <w:r w:rsidR="00FA7857">
        <w:t>,</w:t>
      </w:r>
      <w:r>
        <w:t xml:space="preserve"> </w:t>
      </w:r>
      <w:del w:id="3844" w:author="tomasrodrigues@ua.pt" w:date="2017-08-03T18:08:00Z">
        <w:r w:rsidDel="000D4DDD">
          <w:delText xml:space="preserve">to </w:delText>
        </w:r>
        <w:r w:rsidR="00FA7857" w:rsidDel="000D4DDD">
          <w:delText>overcome</w:delText>
        </w:r>
      </w:del>
      <w:ins w:id="3845" w:author="tomasrodrigues@ua.pt" w:date="2017-08-03T18:08:00Z">
        <w:r w:rsidR="000D4DDD">
          <w:t>overcoming</w:t>
        </w:r>
      </w:ins>
      <w:r w:rsidR="00FA7857">
        <w:t xml:space="preserve"> the described problems</w:t>
      </w:r>
      <w:ins w:id="3846" w:author="tomasrodrigues@ua.pt" w:date="2017-08-03T18:08:00Z">
        <w:r w:rsidR="000D4DDD">
          <w:t>:</w:t>
        </w:r>
      </w:ins>
      <w:del w:id="3847" w:author="tomasrodrigues@ua.pt" w:date="2017-08-03T18:08:00Z">
        <w:r w:rsidR="00FA7857" w:rsidDel="000D4DDD">
          <w:delText>,</w:delText>
        </w:r>
      </w:del>
      <w:r w:rsidR="00FA7857">
        <w:t xml:space="preserve"> </w:t>
      </w:r>
      <w:r w:rsidR="00FA7857" w:rsidRPr="0055309A">
        <w:t>the</w:t>
      </w:r>
      <w:r w:rsidR="00FA7857">
        <w:t xml:space="preserve"> simulation of the</w:t>
      </w:r>
      <w:r>
        <w:t xml:space="preserve"> user</w:t>
      </w:r>
      <w:r w:rsidR="00FA7857">
        <w:t>’s</w:t>
      </w:r>
      <w:r>
        <w:t xml:space="preserve"> touch</w:t>
      </w:r>
      <w:r w:rsidR="00FA7857">
        <w:t xml:space="preserve"> on the screen</w:t>
      </w:r>
      <w:r>
        <w:t xml:space="preserve"> through ADB commands</w:t>
      </w:r>
      <w:r w:rsidR="00FA7857">
        <w:t>,</w:t>
      </w:r>
      <w:r>
        <w:t xml:space="preserve"> </w:t>
      </w:r>
      <w:r w:rsidR="00FA7857">
        <w:t>in order to</w:t>
      </w:r>
      <w:r>
        <w:t xml:space="preserve"> answer</w:t>
      </w:r>
      <w:r w:rsidR="00FA7857">
        <w:t>/</w:t>
      </w:r>
      <w:r w:rsidR="00920C6A">
        <w:t>hang up</w:t>
      </w:r>
      <w:r>
        <w:t xml:space="preserve"> a</w:t>
      </w:r>
      <w:r w:rsidR="00920C6A">
        <w:t>n</w:t>
      </w:r>
      <w:r>
        <w:t xml:space="preserve"> incoming voice call.</w:t>
      </w:r>
      <w:r w:rsidR="00920C6A">
        <w:t xml:space="preserve"> </w:t>
      </w:r>
    </w:p>
    <w:p w14:paraId="2BD2B642" w14:textId="77777777" w:rsidR="00A00793" w:rsidRDefault="00A00793" w:rsidP="003B651A">
      <w:pPr>
        <w:ind w:left="0"/>
      </w:pPr>
      <w:r>
        <w:t xml:space="preserve">   </w:t>
      </w:r>
      <w:r w:rsidR="00490266">
        <w:t>It w</w:t>
      </w:r>
      <w:r>
        <w:t>as verified that</w:t>
      </w:r>
      <w:r w:rsidR="00920C6A">
        <w:t xml:space="preserve"> if a</w:t>
      </w:r>
      <w:r>
        <w:t>n</w:t>
      </w:r>
      <w:r w:rsidR="00920C6A">
        <w:t xml:space="preserve"> app is running in </w:t>
      </w:r>
      <w:r w:rsidR="00F63FA6">
        <w:t xml:space="preserve">the </w:t>
      </w:r>
      <w:r w:rsidR="00920C6A">
        <w:t>foreground</w:t>
      </w:r>
      <w:r>
        <w:t>,</w:t>
      </w:r>
      <w:r w:rsidR="00920C6A">
        <w:t xml:space="preserve"> the dialer app is not called instantaneously</w:t>
      </w:r>
      <w:r>
        <w:t>,</w:t>
      </w:r>
      <w:r w:rsidR="00920C6A">
        <w:t xml:space="preserve"> </w:t>
      </w:r>
      <w:r>
        <w:t>i</w:t>
      </w:r>
      <w:r w:rsidR="00920C6A">
        <w:t xml:space="preserve">nstead a notification appears on the top of the screen. For this reason, it is checked if the phone is locked. If </w:t>
      </w:r>
      <w:r>
        <w:t xml:space="preserve">it </w:t>
      </w:r>
      <w:r w:rsidR="00920C6A">
        <w:t>is</w:t>
      </w:r>
      <w:r>
        <w:t>n’t</w:t>
      </w:r>
      <w:r w:rsidR="00920C6A">
        <w:t xml:space="preserve">, a tap on the </w:t>
      </w:r>
      <w:del w:id="3848" w:author="tomasrodrigues@ua.pt" w:date="2017-08-03T18:08:00Z">
        <w:r w:rsidR="00920C6A" w:rsidDel="000D4DDD">
          <w:delText xml:space="preserve">push </w:delText>
        </w:r>
      </w:del>
      <w:r w:rsidR="00920C6A">
        <w:t>notification is simulated,</w:t>
      </w:r>
      <w:r>
        <w:t xml:space="preserve"> on the other hand,</w:t>
      </w:r>
      <w:r w:rsidR="00920C6A">
        <w:t xml:space="preserve"> if</w:t>
      </w:r>
      <w:r>
        <w:t xml:space="preserve"> the phone is locked, a slide to the right or left, is simulated on the dialer app in order to answer or reject the incoming call, respectively. </w:t>
      </w:r>
    </w:p>
    <w:p w14:paraId="4DA6CE2E" w14:textId="77777777" w:rsidR="00AF77D6" w:rsidRPr="003B651A" w:rsidRDefault="00A00793" w:rsidP="003B651A">
      <w:pPr>
        <w:ind w:left="0"/>
      </w:pPr>
      <w:r>
        <w:t xml:space="preserve">   </w:t>
      </w:r>
      <w:r w:rsidR="00C33ED3">
        <w:t xml:space="preserve">A rooted phone is required for these </w:t>
      </w:r>
      <w:r w:rsidR="00FA7857">
        <w:t>tasks</w:t>
      </w:r>
      <w:r w:rsidR="00C33ED3">
        <w:t xml:space="preserve"> to work properly, since calling the commands to simulate a tap or slide in the screen at runtime, via ADB require administrative permissions on the device. Furthermore, a</w:t>
      </w:r>
      <w:r>
        <w:t>s this solution is based on screen coordinates, it is only functional on the Samsung Galaxy S7</w:t>
      </w:r>
      <w:r w:rsidR="00C33ED3">
        <w:t xml:space="preserve">, notwithstanding and due to the importance of these voice tests, this was the adopted approach in order to get </w:t>
      </w:r>
      <w:r w:rsidR="00FA7857">
        <w:t>these t</w:t>
      </w:r>
      <w:ins w:id="3849" w:author="tomasrodrigues@ua.pt" w:date="2017-08-03T18:08:00Z">
        <w:r w:rsidR="000D4DDD">
          <w:t xml:space="preserve">asks </w:t>
        </w:r>
      </w:ins>
      <w:del w:id="3850" w:author="tomasrodrigues@ua.pt" w:date="2017-08-03T18:08:00Z">
        <w:r w:rsidR="00FA7857" w:rsidDel="000D4DDD">
          <w:delText xml:space="preserve">ests back </w:delText>
        </w:r>
      </w:del>
      <w:r w:rsidR="00FA7857">
        <w:t>to work again.</w:t>
      </w:r>
      <w:r w:rsidR="00AF77D6" w:rsidRPr="003B651A">
        <w:br w:type="page"/>
      </w:r>
    </w:p>
    <w:p w14:paraId="13408A23" w14:textId="77777777" w:rsidR="00973A73" w:rsidRPr="00D32FC4" w:rsidRDefault="00973A73" w:rsidP="00914E43">
      <w:pPr>
        <w:pStyle w:val="Ttulo1"/>
        <w:rPr>
          <w:lang w:val="en-US"/>
        </w:rPr>
      </w:pPr>
      <w:bookmarkStart w:id="3851" w:name="Cap5"/>
      <w:bookmarkEnd w:id="3851"/>
    </w:p>
    <w:p w14:paraId="2E0028DF" w14:textId="77777777" w:rsidR="00973A73" w:rsidRPr="00D32FC4" w:rsidRDefault="00C509AB" w:rsidP="00E81E7E">
      <w:pPr>
        <w:pStyle w:val="Cabealho2"/>
        <w:numPr>
          <w:ilvl w:val="0"/>
          <w:numId w:val="0"/>
        </w:numPr>
      </w:pPr>
      <w:bookmarkStart w:id="3852" w:name="_Evaluation_and_Results"/>
      <w:bookmarkStart w:id="3853" w:name="_Toc491797516"/>
      <w:bookmarkEnd w:id="3852"/>
      <w:r>
        <w:rPr>
          <w:noProof/>
          <w:lang w:val="pt-PT"/>
        </w:rPr>
        <w:pict w14:anchorId="0D247E94">
          <v:shape id="AutoShape 41" o:spid="_x0000_s1227" type="#_x0000_t32" style="position:absolute;left:0;text-align:left;margin-left:-.35pt;margin-top:37.55pt;width:433.05pt;height:.0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" strokeweight="1.5pt"/>
        </w:pict>
      </w:r>
      <w:r w:rsidR="008A0F4F" w:rsidRPr="00D32FC4">
        <w:t xml:space="preserve">Evaluation and </w:t>
      </w:r>
      <w:r w:rsidR="000D781C" w:rsidRPr="00D32FC4">
        <w:t>Results</w:t>
      </w:r>
      <w:bookmarkEnd w:id="3853"/>
      <w:r w:rsidR="000D781C" w:rsidRPr="00D32FC4">
        <w:t xml:space="preserve"> </w:t>
      </w:r>
    </w:p>
    <w:p w14:paraId="572CC9C7" w14:textId="77777777" w:rsidR="00973A73" w:rsidRPr="00D32FC4" w:rsidRDefault="00715706" w:rsidP="000179FC">
      <w:r w:rsidRPr="00D32FC4">
        <w:t xml:space="preserve">In this </w:t>
      </w:r>
      <w:r w:rsidR="00960DD2" w:rsidRPr="00D32FC4">
        <w:t>chapter,</w:t>
      </w:r>
      <w:r w:rsidRPr="00D32FC4">
        <w:t xml:space="preserve"> </w:t>
      </w:r>
      <w:r w:rsidR="00960DD2">
        <w:t>it is</w:t>
      </w:r>
      <w:r w:rsidRPr="00D32FC4">
        <w:t xml:space="preserve"> present</w:t>
      </w:r>
      <w:r w:rsidR="00960DD2">
        <w:t>ed</w:t>
      </w:r>
      <w:r w:rsidRPr="00D32FC4">
        <w:t xml:space="preserve"> all the obtained results from the </w:t>
      </w:r>
      <w:r w:rsidR="00490266">
        <w:t>tests made</w:t>
      </w:r>
      <w:r w:rsidR="00E17235">
        <w:t xml:space="preserve"> </w:t>
      </w:r>
      <w:r w:rsidRPr="00D32FC4">
        <w:t xml:space="preserve">in order to validate </w:t>
      </w:r>
      <w:r w:rsidR="000179FC" w:rsidRPr="00D32FC4">
        <w:t>the</w:t>
      </w:r>
      <w:r w:rsidRPr="00D32FC4">
        <w:t xml:space="preserve"> </w:t>
      </w:r>
      <w:r w:rsidR="000179FC" w:rsidRPr="00D32FC4">
        <w:t xml:space="preserve">proposed </w:t>
      </w:r>
      <w:r w:rsidRPr="00D32FC4">
        <w:t>solution.</w:t>
      </w:r>
      <w:r w:rsidR="000179FC" w:rsidRPr="00D32FC4">
        <w:t xml:space="preserve"> All results </w:t>
      </w:r>
      <w:del w:id="3854" w:author="tomasrodrigues@ua.pt" w:date="2017-08-03T18:09:00Z">
        <w:r w:rsidR="000179FC" w:rsidRPr="00D32FC4" w:rsidDel="000D4DDD">
          <w:delText xml:space="preserve">will be </w:delText>
        </w:r>
      </w:del>
      <w:ins w:id="3855" w:author="tomasrodrigues@ua.pt" w:date="2017-08-03T18:09:00Z">
        <w:r w:rsidR="000D4DDD">
          <w:t xml:space="preserve">are </w:t>
        </w:r>
      </w:ins>
      <w:r w:rsidR="000179FC" w:rsidRPr="00D32FC4">
        <w:t xml:space="preserve">discussed and compared with the already existing results from fixed </w:t>
      </w:r>
      <w:r w:rsidR="00E17235">
        <w:t xml:space="preserve">and mobile </w:t>
      </w:r>
      <w:r w:rsidR="000179FC" w:rsidRPr="00D32FC4">
        <w:t>probes</w:t>
      </w:r>
      <w:r w:rsidR="00E17235">
        <w:t>, already</w:t>
      </w:r>
      <w:r w:rsidR="000179FC" w:rsidRPr="00D32FC4">
        <w:t xml:space="preserve"> deployed all over the </w:t>
      </w:r>
      <w:r w:rsidR="00E17235">
        <w:t>world</w:t>
      </w:r>
      <w:r w:rsidR="000179FC" w:rsidRPr="00D32FC4">
        <w:t>.</w:t>
      </w:r>
      <w:r w:rsidRPr="00D32FC4">
        <w:t xml:space="preserve"> </w:t>
      </w:r>
      <w:r w:rsidR="000179FC" w:rsidRPr="00D32FC4">
        <w:t xml:space="preserve"> Considering the require</w:t>
      </w:r>
      <w:r w:rsidR="003C5AF9">
        <w:t xml:space="preserve">ments presented in </w:t>
      </w:r>
      <w:hyperlink w:anchor="Cap3" w:history="1">
        <w:r w:rsidR="003C5AF9" w:rsidRPr="008C7034">
          <w:rPr>
            <w:rStyle w:val="Hiperligao"/>
          </w:rPr>
          <w:t>chapter 3</w:t>
        </w:r>
      </w:hyperlink>
      <w:r w:rsidR="00A235C1">
        <w:rPr>
          <w:rStyle w:val="Hiperligao"/>
        </w:rPr>
        <w:t>,</w:t>
      </w:r>
      <w:r w:rsidR="000179FC" w:rsidRPr="00D32FC4">
        <w:t xml:space="preserve"> the effectiveness, metrics, performance and behavior of the solution</w:t>
      </w:r>
      <w:r w:rsidR="00A235C1" w:rsidRPr="00D32FC4">
        <w:t xml:space="preserve"> </w:t>
      </w:r>
      <w:del w:id="3856" w:author="tomasrodrigues@ua.pt" w:date="2017-08-03T18:09:00Z">
        <w:r w:rsidR="00A235C1" w:rsidRPr="00D32FC4" w:rsidDel="000D4DDD">
          <w:delText xml:space="preserve">will </w:delText>
        </w:r>
        <w:r w:rsidR="00A235C1" w:rsidDel="000D4DDD">
          <w:delText xml:space="preserve">be </w:delText>
        </w:r>
      </w:del>
      <w:ins w:id="3857" w:author="tomasrodrigues@ua.pt" w:date="2017-08-03T18:09:00Z">
        <w:r w:rsidR="000D4DDD">
          <w:t xml:space="preserve">is </w:t>
        </w:r>
      </w:ins>
      <w:r w:rsidR="00A235C1" w:rsidRPr="00D32FC4">
        <w:t>analyze</w:t>
      </w:r>
      <w:r w:rsidR="00A235C1">
        <w:t>d</w:t>
      </w:r>
      <w:r w:rsidR="000179FC" w:rsidRPr="00D32FC4">
        <w:t xml:space="preserve"> </w:t>
      </w:r>
      <w:ins w:id="3858" w:author="tomasrodrigues@ua.pt" w:date="2017-08-03T18:09:00Z">
        <w:r w:rsidR="000D4DDD">
          <w:t>in</w:t>
        </w:r>
      </w:ins>
      <w:del w:id="3859" w:author="tomasrodrigues@ua.pt" w:date="2017-08-03T18:09:00Z">
        <w:r w:rsidR="000179FC" w:rsidRPr="00D32FC4" w:rsidDel="000D4DDD">
          <w:delText>varying the</w:delText>
        </w:r>
      </w:del>
      <w:ins w:id="3860" w:author="tomasrodrigues@ua.pt" w:date="2017-08-03T18:09:00Z">
        <w:r w:rsidR="000D4DDD">
          <w:t xml:space="preserve"> different</w:t>
        </w:r>
      </w:ins>
      <w:r w:rsidR="000179FC" w:rsidRPr="00D32FC4">
        <w:t xml:space="preserve"> conditions</w:t>
      </w:r>
      <w:del w:id="3861" w:author="tomasrodrigues@ua.pt" w:date="2017-08-03T18:10:00Z">
        <w:r w:rsidR="000179FC" w:rsidRPr="00D32FC4" w:rsidDel="000D4DDD">
          <w:delText xml:space="preserve"> or</w:delText>
        </w:r>
      </w:del>
      <w:del w:id="3862" w:author="tomasrodrigues@ua.pt" w:date="2017-08-03T18:09:00Z">
        <w:r w:rsidR="000179FC" w:rsidRPr="00D32FC4" w:rsidDel="000D4DDD">
          <w:delText xml:space="preserve"> environment on its usag</w:delText>
        </w:r>
        <w:r w:rsidR="00C028E3" w:rsidRPr="00D32FC4" w:rsidDel="000D4DDD">
          <w:delText>e</w:delText>
        </w:r>
      </w:del>
      <w:r w:rsidR="00C028E3" w:rsidRPr="00D32FC4">
        <w:t>.</w:t>
      </w:r>
    </w:p>
    <w:p w14:paraId="6C45BE2B" w14:textId="77777777" w:rsidR="00C028E3" w:rsidRPr="00D32FC4" w:rsidRDefault="00C028E3" w:rsidP="000179FC"/>
    <w:p w14:paraId="4A9D6085" w14:textId="77777777" w:rsidR="00C028E3" w:rsidRPr="00D32FC4" w:rsidRDefault="00960DD2" w:rsidP="00E81E7E">
      <w:pPr>
        <w:pStyle w:val="Cabealho3"/>
        <w:rPr>
          <w:rFonts w:eastAsia="Times New Roman"/>
        </w:rPr>
      </w:pPr>
      <w:bookmarkStart w:id="3863" w:name="_Toc491797517"/>
      <w:r>
        <w:rPr>
          <w:rFonts w:eastAsia="Times New Roman"/>
        </w:rPr>
        <w:t>Probe’s d</w:t>
      </w:r>
      <w:r w:rsidR="00C028E3" w:rsidRPr="00D32FC4">
        <w:rPr>
          <w:rFonts w:eastAsia="Times New Roman"/>
        </w:rPr>
        <w:t>eployment scenario</w:t>
      </w:r>
      <w:bookmarkEnd w:id="3863"/>
    </w:p>
    <w:p w14:paraId="128CB38C" w14:textId="77777777" w:rsidR="0030097B" w:rsidRDefault="00C028E3" w:rsidP="00C028E3">
      <w:r w:rsidRPr="00D32FC4">
        <w:t xml:space="preserve">   The </w:t>
      </w:r>
      <w:r w:rsidR="0069509F">
        <w:t xml:space="preserve">ArQoS Pocket solution </w:t>
      </w:r>
      <w:r w:rsidR="00CF6B8D">
        <w:t>is intended to</w:t>
      </w:r>
      <w:r w:rsidR="0069509F">
        <w:t xml:space="preserve"> be us</w:t>
      </w:r>
      <w:r w:rsidR="00CF6B8D">
        <w:t>ed as a stand-alone application. However,</w:t>
      </w:r>
      <w:r w:rsidR="0069509F">
        <w:t xml:space="preserve"> it was </w:t>
      </w:r>
      <w:r w:rsidR="008C4997">
        <w:t xml:space="preserve">considered </w:t>
      </w:r>
      <w:r w:rsidR="00A235C1">
        <w:t>the existence of other</w:t>
      </w:r>
      <w:r w:rsidR="008C4997">
        <w:t xml:space="preserve"> </w:t>
      </w:r>
      <w:r w:rsidR="0069509F">
        <w:t>deployment</w:t>
      </w:r>
      <w:r w:rsidR="00E17235">
        <w:t xml:space="preserve"> scenario</w:t>
      </w:r>
      <w:r w:rsidRPr="00D32FC4">
        <w:t xml:space="preserve"> for this solution</w:t>
      </w:r>
      <w:r w:rsidR="008C4997">
        <w:t>,</w:t>
      </w:r>
      <w:r w:rsidRPr="00D32FC4">
        <w:t xml:space="preserve"> </w:t>
      </w:r>
      <w:r w:rsidR="00CF6B8D">
        <w:t>which</w:t>
      </w:r>
      <w:r w:rsidR="0069509F">
        <w:t xml:space="preserve"> </w:t>
      </w:r>
      <w:r w:rsidR="00490266">
        <w:t>aims on</w:t>
      </w:r>
      <w:r w:rsidR="00F63FA6">
        <w:t xml:space="preserve"> integrat</w:t>
      </w:r>
      <w:r w:rsidR="00490266">
        <w:t xml:space="preserve">e </w:t>
      </w:r>
      <w:r w:rsidRPr="00D32FC4">
        <w:t xml:space="preserve">the pocket probe with the already existing fixed and mobile probes. </w:t>
      </w:r>
    </w:p>
    <w:p w14:paraId="3AD0C48C" w14:textId="21DB845E" w:rsidR="00C028E3" w:rsidRDefault="0030097B" w:rsidP="00C028E3">
      <w:r>
        <w:t xml:space="preserve">   </w:t>
      </w:r>
      <w:r w:rsidR="00C028E3" w:rsidRPr="00D32FC4">
        <w:t xml:space="preserve">These two </w:t>
      </w:r>
      <w:r w:rsidR="00E17235">
        <w:t>ArQoS probes</w:t>
      </w:r>
      <w:r w:rsidR="00C028E3" w:rsidRPr="00D32FC4">
        <w:t xml:space="preserve"> communicate using the Android ADB through a USB connection</w:t>
      </w:r>
      <w:r w:rsidR="008C4997">
        <w:t>,</w:t>
      </w:r>
      <w:r w:rsidR="00C028E3" w:rsidRPr="00D32FC4">
        <w:t xml:space="preserve"> and the </w:t>
      </w:r>
      <w:r w:rsidR="00A235C1">
        <w:t xml:space="preserve">time </w:t>
      </w:r>
      <w:r w:rsidR="00C028E3" w:rsidRPr="00D32FC4">
        <w:t xml:space="preserve">synchronization needed </w:t>
      </w:r>
      <w:del w:id="3864" w:author="tomasrodrigues@ua.pt" w:date="2017-08-05T22:39:00Z">
        <w:r w:rsidR="00A235C1" w:rsidDel="00DF15C9">
          <w:delText xml:space="preserve">to accurate </w:delText>
        </w:r>
        <w:r w:rsidR="00C028E3" w:rsidRPr="00D32FC4" w:rsidDel="00DF15C9">
          <w:delText xml:space="preserve">tests results </w:delText>
        </w:r>
      </w:del>
      <w:r w:rsidR="00C028E3" w:rsidRPr="00D32FC4">
        <w:t>is guaranteed by a</w:t>
      </w:r>
      <w:r w:rsidR="00B745E6">
        <w:t>n</w:t>
      </w:r>
      <w:r w:rsidR="00C028E3" w:rsidRPr="00D32FC4">
        <w:t xml:space="preserve"> NTP server running on the </w:t>
      </w:r>
      <w:r w:rsidR="00CF6B8D">
        <w:t xml:space="preserve">mobile </w:t>
      </w:r>
      <w:r w:rsidR="00C028E3" w:rsidRPr="00D32FC4">
        <w:t>probe by which</w:t>
      </w:r>
      <w:ins w:id="3865" w:author="tomasrodrigues@ua.pt" w:date="2017-08-03T18:10:00Z">
        <w:r w:rsidR="000D4DDD">
          <w:t xml:space="preserve"> </w:t>
        </w:r>
      </w:ins>
      <w:del w:id="3866" w:author="tomasrodrigues@ua.pt" w:date="2017-08-05T22:39:00Z">
        <w:r w:rsidR="00C028E3" w:rsidRPr="00D32FC4" w:rsidDel="00DF15C9">
          <w:delText xml:space="preserve"> pocket</w:delText>
        </w:r>
      </w:del>
      <w:ins w:id="3867" w:author="tomasrodrigues@ua.pt" w:date="2017-08-05T22:39:00Z">
        <w:r w:rsidR="00DF15C9">
          <w:t xml:space="preserve">the </w:t>
        </w:r>
        <w:r w:rsidR="00DF15C9" w:rsidRPr="00D32FC4">
          <w:t>pocket</w:t>
        </w:r>
      </w:ins>
      <w:ins w:id="3868" w:author="tomasrodrigues@ua.pt" w:date="2017-08-03T18:10:00Z">
        <w:r w:rsidR="000D4DDD">
          <w:t xml:space="preserve"> probe</w:t>
        </w:r>
      </w:ins>
      <w:r w:rsidR="00C028E3" w:rsidRPr="00D32FC4">
        <w:t xml:space="preserve"> synchronize</w:t>
      </w:r>
      <w:r w:rsidR="008C4997">
        <w:t>s</w:t>
      </w:r>
      <w:r w:rsidR="00C028E3" w:rsidRPr="00D32FC4">
        <w:t>.</w:t>
      </w:r>
    </w:p>
    <w:p w14:paraId="7610FBA8" w14:textId="77777777" w:rsidR="009003B6" w:rsidRDefault="009003B6" w:rsidP="00C028E3">
      <w:r>
        <w:t xml:space="preserve">   A prototype</w:t>
      </w:r>
      <w:r w:rsidR="00BD7A00">
        <w:t xml:space="preserve"> design</w:t>
      </w:r>
      <w:r>
        <w:t xml:space="preserve"> of these probes integration is depicted in figure 5.1, with a</w:t>
      </w:r>
      <w:r w:rsidR="00061E12">
        <w:t xml:space="preserve"> </w:t>
      </w:r>
      <w:r>
        <w:t>case containing two smartphones and a mobile probe. For this specific scenario, the smartphone</w:t>
      </w:r>
      <w:r w:rsidR="00BD7A00">
        <w:t>s</w:t>
      </w:r>
      <w:r>
        <w:t xml:space="preserve"> that will be used </w:t>
      </w:r>
      <w:r w:rsidR="00BD7A00">
        <w:t>are</w:t>
      </w:r>
      <w:r>
        <w:t xml:space="preserve"> the Samsung Galaxy S7 with </w:t>
      </w:r>
      <w:r w:rsidR="00BD7A00">
        <w:t>the Android version 7.0.1, which is the primary target phone of the solution.</w:t>
      </w:r>
    </w:p>
    <w:p w14:paraId="04936335" w14:textId="77777777" w:rsidR="00BD7A00" w:rsidRDefault="00BD7A00" w:rsidP="00C028E3"/>
    <w:p w14:paraId="25518F72" w14:textId="77777777" w:rsidR="009003B6" w:rsidRDefault="009003B6" w:rsidP="00C028E3"/>
    <w:p w14:paraId="44F8BBD1" w14:textId="77777777" w:rsidR="009003B6" w:rsidRDefault="009003B6" w:rsidP="00C028E3"/>
    <w:p w14:paraId="154A0BA2" w14:textId="45006BED" w:rsidR="009003B6" w:rsidRPr="00D32FC4" w:rsidRDefault="00C509AB" w:rsidP="00C028E3">
      <w:r>
        <w:rPr>
          <w:noProof/>
          <w:lang w:val="pt-PT"/>
        </w:rPr>
        <w:lastRenderedPageBreak/>
        <w:pict w14:anchorId="586C979F">
          <v:shape id="_x0000_s1328" type="#_x0000_t202" style="position:absolute;left:0;text-align:left;margin-left:272.55pt;margin-top:30.65pt;width:87.95pt;height:37.3pt;z-index:251680256;mso-position-horizontal-relative:text;mso-position-vertical-relative:text" strokecolor="white [3212]">
            <v:textbox style="mso-next-textbox:#_x0000_s1328">
              <w:txbxContent>
                <w:p w14:paraId="3BD97A10" w14:textId="77777777" w:rsidR="00786814" w:rsidRDefault="00786814" w:rsidP="00BD7A00">
                  <w:pPr>
                    <w:spacing w:after="0" w:line="240" w:lineRule="auto"/>
                    <w:ind w:left="0"/>
                    <w:jc w:val="center"/>
                    <w:rPr>
                      <w:lang w:val="pt-PT"/>
                    </w:rPr>
                  </w:pPr>
                  <w:r>
                    <w:rPr>
                      <w:lang w:val="pt-PT"/>
                    </w:rPr>
                    <w:t>Smartphones</w:t>
                  </w:r>
                </w:p>
                <w:p w14:paraId="212C799A" w14:textId="77777777" w:rsidR="00786814" w:rsidRPr="009003B6" w:rsidRDefault="00786814" w:rsidP="00BD7A00">
                  <w:pPr>
                    <w:spacing w:after="0" w:line="240" w:lineRule="auto"/>
                    <w:ind w:left="0"/>
                    <w:jc w:val="center"/>
                    <w:rPr>
                      <w:lang w:val="pt-PT"/>
                    </w:rPr>
                  </w:pPr>
                  <w:r>
                    <w:rPr>
                      <w:lang w:val="pt-PT"/>
                    </w:rPr>
                    <w:t>(Pocket Probes)</w:t>
                  </w:r>
                </w:p>
              </w:txbxContent>
            </v:textbox>
          </v:shape>
        </w:pict>
      </w:r>
      <w:r w:rsidR="00380C66">
        <w:rPr>
          <w:noProof/>
          <w:lang w:val="pt-PT"/>
        </w:rPr>
        <w:drawing>
          <wp:anchor distT="0" distB="0" distL="114300" distR="114300" simplePos="0" relativeHeight="251661312" behindDoc="0" locked="0" layoutInCell="1" allowOverlap="1" wp14:anchorId="0B0547CC" wp14:editId="63FBFB77">
            <wp:simplePos x="0" y="0"/>
            <wp:positionH relativeFrom="column">
              <wp:posOffset>1435735</wp:posOffset>
            </wp:positionH>
            <wp:positionV relativeFrom="paragraph">
              <wp:posOffset>4445</wp:posOffset>
            </wp:positionV>
            <wp:extent cx="2694940" cy="2707005"/>
            <wp:effectExtent l="0" t="0" r="0" b="0"/>
            <wp:wrapTopAndBottom/>
            <wp:docPr id="27" name="Picture 26" descr="depolyement_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olyement_open.png"/>
                    <pic:cNvPicPr/>
                  </pic:nvPicPr>
                  <pic:blipFill>
                    <a:blip r:embed="rId85" cstate="print"/>
                    <a:stretch>
                      <a:fillRect/>
                    </a:stretch>
                  </pic:blipFill>
                  <pic:spPr>
                    <a:xfrm>
                      <a:off x="0" y="0"/>
                      <a:ext cx="2694940" cy="2707005"/>
                    </a:xfrm>
                    <a:prstGeom prst="rect">
                      <a:avLst/>
                    </a:prstGeom>
                  </pic:spPr>
                </pic:pic>
              </a:graphicData>
            </a:graphic>
          </wp:anchor>
        </w:drawing>
      </w:r>
      <w:r>
        <w:rPr>
          <w:noProof/>
          <w:lang w:val="pt-PT"/>
        </w:rPr>
        <w:pict w14:anchorId="4C1BC32C">
          <v:shape id="_x0000_s1330" type="#_x0000_t202" style="position:absolute;left:0;text-align:left;margin-left:292.35pt;margin-top:97.3pt;width:82.1pt;height:36.3pt;z-index:251681280;mso-position-horizontal-relative:text;mso-position-vertical-relative:text" strokecolor="white [3212]">
            <v:textbox style="mso-next-textbox:#_x0000_s1330">
              <w:txbxContent>
                <w:p w14:paraId="21FF46DF" w14:textId="77777777" w:rsidR="00786814" w:rsidRDefault="00786814" w:rsidP="00BD7A00">
                  <w:pPr>
                    <w:spacing w:after="0" w:line="240" w:lineRule="auto"/>
                    <w:ind w:left="0"/>
                    <w:jc w:val="center"/>
                    <w:rPr>
                      <w:lang w:val="pt-PT"/>
                    </w:rPr>
                  </w:pPr>
                  <w:r>
                    <w:rPr>
                      <w:lang w:val="pt-PT"/>
                    </w:rPr>
                    <w:t>Mobile probe</w:t>
                  </w:r>
                </w:p>
                <w:p w14:paraId="594EA104" w14:textId="77777777" w:rsidR="00786814" w:rsidRPr="009003B6" w:rsidRDefault="00786814" w:rsidP="00BD7A00">
                  <w:pPr>
                    <w:spacing w:after="0" w:line="240" w:lineRule="auto"/>
                    <w:ind w:left="0"/>
                    <w:jc w:val="center"/>
                    <w:rPr>
                      <w:lang w:val="pt-PT"/>
                    </w:rPr>
                  </w:pPr>
                  <w:r>
                    <w:rPr>
                      <w:lang w:val="pt-PT"/>
                    </w:rPr>
                    <w:t>(Probe NG)</w:t>
                  </w:r>
                </w:p>
              </w:txbxContent>
            </v:textbox>
          </v:shape>
        </w:pict>
      </w:r>
      <w:r>
        <w:rPr>
          <w:noProof/>
          <w:lang w:val="pt-PT"/>
        </w:rPr>
        <w:pict w14:anchorId="601B50F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31" type="#_x0000_t13" style="position:absolute;left:0;text-align:left;margin-left:224.3pt;margin-top:107.8pt;width:73.25pt;height:20.45pt;rotation:180;z-index:251679232;mso-position-horizontal-relative:text;mso-position-vertical-relative:text" fillcolor="#ed7d31 [3205]" strokecolor="black [3213]" strokeweight="1pt">
            <v:shadow on="t" type="perspective" color="#823b0b [1605]" opacity=".5" offset="1pt" offset2="-1pt"/>
          </v:shape>
        </w:pict>
      </w:r>
      <w:r>
        <w:rPr>
          <w:noProof/>
          <w:lang w:val="pt-PT"/>
        </w:rPr>
        <w:pict w14:anchorId="12FEEA3B">
          <v:shape id="_x0000_s1329" type="#_x0000_t13" style="position:absolute;left:0;text-align:left;margin-left:207.85pt;margin-top:51.35pt;width:73.25pt;height:20.45pt;rotation:11015443fd;z-index:251678208;mso-position-horizontal-relative:text;mso-position-vertical-relative:text" fillcolor="#ed7d31 [3205]" strokecolor="black [3213]" strokeweight="1pt">
            <v:shadow on="t" type="perspective" color="#823b0b [1605]" opacity=".5" offset="1pt" offset2="-1pt"/>
          </v:shape>
        </w:pict>
      </w:r>
    </w:p>
    <w:p w14:paraId="54ACFCFF" w14:textId="0C0518D9" w:rsidR="006A439A" w:rsidRDefault="00BD7A00" w:rsidP="00BD7A00">
      <w:pPr>
        <w:pStyle w:val="Legenda"/>
        <w:jc w:val="center"/>
        <w:rPr>
          <w:lang w:val="en-US"/>
        </w:rPr>
      </w:pPr>
      <w:bookmarkStart w:id="3869" w:name="_Toc489744308"/>
      <w:r w:rsidRPr="00D32FC4">
        <w:rPr>
          <w:lang w:val="en-US"/>
        </w:rPr>
        <w:t xml:space="preserve">Figure </w:t>
      </w:r>
      <w:ins w:id="3870"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3871"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872" w:author="tomasrodrigues@ua.pt" w:date="2017-08-30T16:03:00Z">
        <w:r w:rsidR="00725F1B">
          <w:rPr>
            <w:noProof/>
            <w:lang w:val="en-US"/>
          </w:rPr>
          <w:t>1</w:t>
        </w:r>
      </w:ins>
      <w:ins w:id="3873" w:author="tomasrodrigues@ua.pt" w:date="2017-08-03T17:53:00Z">
        <w:r w:rsidR="00DF060B">
          <w:rPr>
            <w:lang w:val="en-US"/>
          </w:rPr>
          <w:fldChar w:fldCharType="end"/>
        </w:r>
      </w:ins>
      <w:del w:id="3874"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1</w:delText>
        </w:r>
        <w:r w:rsidR="00021318" w:rsidDel="005A5DE0">
          <w:rPr>
            <w:lang w:val="en-US"/>
          </w:rPr>
          <w:fldChar w:fldCharType="end"/>
        </w:r>
      </w:del>
      <w:r w:rsidRPr="00D32FC4">
        <w:rPr>
          <w:lang w:val="en-US"/>
        </w:rPr>
        <w:t xml:space="preserve"> </w:t>
      </w:r>
      <w:del w:id="3875" w:author="tomasrodrigues@ua.pt" w:date="2017-08-30T15:21:00Z">
        <w:r w:rsidRPr="00D32FC4" w:rsidDel="00786814">
          <w:rPr>
            <w:lang w:val="en-US"/>
          </w:rPr>
          <w:delText>-</w:delText>
        </w:r>
      </w:del>
      <w:ins w:id="3876" w:author="tomasrodrigues@ua.pt" w:date="2017-08-30T15:21:00Z">
        <w:r w:rsidR="00786814">
          <w:rPr>
            <w:lang w:val="en-US"/>
          </w:rPr>
          <w:t>-</w:t>
        </w:r>
      </w:ins>
      <w:r w:rsidRPr="00D32FC4">
        <w:rPr>
          <w:lang w:val="en-US"/>
        </w:rPr>
        <w:t xml:space="preserve"> 3D prototype of open probe with the Pocket solution integration without wiring</w:t>
      </w:r>
      <w:bookmarkEnd w:id="3869"/>
      <w:r w:rsidR="00C028E3" w:rsidRPr="00BD7A00">
        <w:rPr>
          <w:lang w:val="en-US"/>
        </w:rPr>
        <w:t xml:space="preserve">   </w:t>
      </w:r>
    </w:p>
    <w:p w14:paraId="0B72B6DB" w14:textId="77777777" w:rsidR="00BD7A00" w:rsidRPr="00BD7A00" w:rsidRDefault="00BD7A00" w:rsidP="00BD7A00">
      <w:pPr>
        <w:pStyle w:val="Cabealho6"/>
        <w:rPr>
          <w:lang w:eastAsia="en-US"/>
        </w:rPr>
      </w:pPr>
    </w:p>
    <w:p w14:paraId="4ADD9878" w14:textId="70E8BA75" w:rsidR="00EF5879" w:rsidDel="00416FD1" w:rsidRDefault="00A235C1" w:rsidP="00BD7A00">
      <w:pPr>
        <w:spacing w:after="0"/>
        <w:rPr>
          <w:del w:id="3877" w:author="tomasrodrigues@ua.pt" w:date="2017-08-05T22:44:00Z"/>
        </w:rPr>
      </w:pPr>
      <w:del w:id="3878" w:author="tomasrodrigues@ua.pt" w:date="2017-08-05T22:44:00Z">
        <w:r w:rsidDel="00416FD1">
          <w:delText xml:space="preserve">   </w:delText>
        </w:r>
        <w:r w:rsidR="006A439A" w:rsidDel="00416FD1">
          <w:delText>The</w:delText>
        </w:r>
        <w:r w:rsidR="00CF6B8D" w:rsidDel="00416FD1">
          <w:delText xml:space="preserve">re </w:delText>
        </w:r>
      </w:del>
      <w:del w:id="3879" w:author="tomasrodrigues@ua.pt" w:date="2017-08-03T18:10:00Z">
        <w:r w:rsidR="00CF6B8D" w:rsidDel="000D4DDD">
          <w:delText xml:space="preserve">are </w:delText>
        </w:r>
      </w:del>
      <w:del w:id="3880" w:author="tomasrodrigues@ua.pt" w:date="2017-08-05T22:44:00Z">
        <w:r w:rsidR="00CF6B8D" w:rsidDel="00416FD1">
          <w:delText>three</w:delText>
        </w:r>
        <w:r w:rsidR="006A439A" w:rsidDel="00416FD1">
          <w:delText xml:space="preserve"> </w:delText>
        </w:r>
        <w:r w:rsidR="00D26804" w:rsidDel="00416FD1">
          <w:delText xml:space="preserve">possible </w:delText>
        </w:r>
        <w:r w:rsidR="00A25D8C" w:rsidRPr="00D32FC4" w:rsidDel="00416FD1">
          <w:delText xml:space="preserve">scenarios </w:delText>
        </w:r>
        <w:r w:rsidR="00CF6B8D" w:rsidDel="00416FD1">
          <w:delText xml:space="preserve">to be </w:delText>
        </w:r>
        <w:r w:rsidR="00D26804" w:rsidDel="00416FD1">
          <w:delText>considered</w:delText>
        </w:r>
        <w:r w:rsidR="00EF5879" w:rsidDel="00416FD1">
          <w:delText xml:space="preserve">: </w:delText>
        </w:r>
      </w:del>
    </w:p>
    <w:p w14:paraId="322F142D" w14:textId="10E42790" w:rsidR="00EF5879" w:rsidRPr="00BD7A00" w:rsidDel="00416FD1" w:rsidRDefault="00EF5879" w:rsidP="00BD7A00">
      <w:pPr>
        <w:pStyle w:val="PargrafodaLista"/>
        <w:numPr>
          <w:ilvl w:val="0"/>
          <w:numId w:val="17"/>
        </w:numPr>
        <w:spacing w:line="276" w:lineRule="auto"/>
        <w:rPr>
          <w:del w:id="3881" w:author="tomasrodrigues@ua.pt" w:date="2017-08-05T22:44:00Z"/>
          <w:rFonts w:eastAsia="Times New Roman" w:cs="Times New Roman"/>
          <w:szCs w:val="20"/>
          <w:lang w:val="en-US" w:eastAsia="pt-PT"/>
        </w:rPr>
      </w:pPr>
      <w:del w:id="3882" w:author="tomasrodrigues@ua.pt" w:date="2017-08-05T22:44:00Z">
        <w:r w:rsidRPr="00BD7A00" w:rsidDel="00416FD1">
          <w:rPr>
            <w:rFonts w:eastAsia="Times New Roman" w:cs="Times New Roman"/>
            <w:szCs w:val="20"/>
            <w:lang w:val="en-US" w:eastAsia="pt-PT"/>
          </w:rPr>
          <w:delText>S1</w:delText>
        </w:r>
      </w:del>
      <w:del w:id="3883" w:author="tomasrodrigues@ua.pt" w:date="2017-08-03T18:10:00Z">
        <w:r w:rsidRPr="00BD7A00" w:rsidDel="000D4DDD">
          <w:rPr>
            <w:rFonts w:eastAsia="Times New Roman" w:cs="Times New Roman"/>
            <w:szCs w:val="20"/>
            <w:lang w:val="en-US" w:eastAsia="pt-PT"/>
          </w:rPr>
          <w:delText xml:space="preserve">, with </w:delText>
        </w:r>
      </w:del>
      <w:del w:id="3884" w:author="tomasrodrigues@ua.pt" w:date="2017-08-05T22:44:00Z">
        <w:r w:rsidRPr="00BD7A00" w:rsidDel="00416FD1">
          <w:rPr>
            <w:rFonts w:eastAsia="Times New Roman" w:cs="Times New Roman"/>
            <w:szCs w:val="20"/>
            <w:lang w:val="en-US" w:eastAsia="pt-PT"/>
          </w:rPr>
          <w:delText>the</w:delText>
        </w:r>
        <w:r w:rsidR="00A25D8C" w:rsidRPr="00BD7A00" w:rsidDel="00416FD1">
          <w:rPr>
            <w:rFonts w:eastAsia="Times New Roman" w:cs="Times New Roman"/>
            <w:szCs w:val="20"/>
            <w:lang w:val="en-US" w:eastAsia="pt-PT"/>
          </w:rPr>
          <w:delText xml:space="preserve"> pocket probe</w:delText>
        </w:r>
        <w:r w:rsidRPr="00BD7A00" w:rsidDel="00416FD1">
          <w:rPr>
            <w:rFonts w:eastAsia="Times New Roman" w:cs="Times New Roman"/>
            <w:szCs w:val="20"/>
            <w:lang w:val="en-US" w:eastAsia="pt-PT"/>
          </w:rPr>
          <w:delText xml:space="preserve"> far away from the mobile probe.</w:delText>
        </w:r>
      </w:del>
    </w:p>
    <w:p w14:paraId="5325E15B" w14:textId="7A70B28B" w:rsidR="00EF5879" w:rsidRPr="00BD7A00" w:rsidDel="00416FD1" w:rsidRDefault="00EF5879" w:rsidP="00BD7A00">
      <w:pPr>
        <w:pStyle w:val="PargrafodaLista"/>
        <w:numPr>
          <w:ilvl w:val="0"/>
          <w:numId w:val="17"/>
        </w:numPr>
        <w:spacing w:line="276" w:lineRule="auto"/>
        <w:rPr>
          <w:del w:id="3885" w:author="tomasrodrigues@ua.pt" w:date="2017-08-05T22:44:00Z"/>
          <w:rFonts w:eastAsia="Times New Roman" w:cs="Times New Roman"/>
          <w:szCs w:val="20"/>
          <w:lang w:val="en-US" w:eastAsia="pt-PT"/>
        </w:rPr>
      </w:pPr>
      <w:del w:id="3886" w:author="tomasrodrigues@ua.pt" w:date="2017-08-05T22:44:00Z">
        <w:r w:rsidRPr="00BD7A00" w:rsidDel="00416FD1">
          <w:rPr>
            <w:rFonts w:eastAsia="Times New Roman" w:cs="Times New Roman"/>
            <w:szCs w:val="20"/>
            <w:lang w:val="en-US" w:eastAsia="pt-PT"/>
          </w:rPr>
          <w:delText>S2</w:delText>
        </w:r>
      </w:del>
      <w:del w:id="3887" w:author="tomasrodrigues@ua.pt" w:date="2017-08-03T18:10:00Z">
        <w:r w:rsidRPr="00BD7A00" w:rsidDel="000D4DDD">
          <w:rPr>
            <w:rFonts w:eastAsia="Times New Roman" w:cs="Times New Roman"/>
            <w:szCs w:val="20"/>
            <w:lang w:val="en-US" w:eastAsia="pt-PT"/>
          </w:rPr>
          <w:delText xml:space="preserve">, being </w:delText>
        </w:r>
      </w:del>
      <w:del w:id="3888" w:author="tomasrodrigues@ua.pt" w:date="2017-08-05T22:44:00Z">
        <w:r w:rsidRPr="00BD7A00" w:rsidDel="00416FD1">
          <w:rPr>
            <w:rFonts w:eastAsia="Times New Roman" w:cs="Times New Roman"/>
            <w:szCs w:val="20"/>
            <w:lang w:val="en-US" w:eastAsia="pt-PT"/>
          </w:rPr>
          <w:delText>the</w:delText>
        </w:r>
        <w:r w:rsidR="00A25D8C" w:rsidRPr="00BD7A00" w:rsidDel="00416FD1">
          <w:rPr>
            <w:rFonts w:eastAsia="Times New Roman" w:cs="Times New Roman"/>
            <w:szCs w:val="20"/>
            <w:lang w:val="en-US" w:eastAsia="pt-PT"/>
          </w:rPr>
          <w:delText xml:space="preserve"> pocket probe on top of the mobile probe with a cover dividing them</w:delText>
        </w:r>
        <w:r w:rsidRPr="00BD7A00" w:rsidDel="00416FD1">
          <w:rPr>
            <w:rFonts w:eastAsia="Times New Roman" w:cs="Times New Roman"/>
            <w:szCs w:val="20"/>
            <w:lang w:val="en-US" w:eastAsia="pt-PT"/>
          </w:rPr>
          <w:delText>.</w:delText>
        </w:r>
      </w:del>
    </w:p>
    <w:p w14:paraId="6F43462F" w14:textId="135703B3" w:rsidR="00BD7A00" w:rsidDel="00416FD1" w:rsidRDefault="00EF5879" w:rsidP="00BD7A00">
      <w:pPr>
        <w:pStyle w:val="PargrafodaLista"/>
        <w:numPr>
          <w:ilvl w:val="0"/>
          <w:numId w:val="17"/>
        </w:numPr>
        <w:spacing w:after="120" w:line="276" w:lineRule="auto"/>
        <w:rPr>
          <w:del w:id="3889" w:author="tomasrodrigues@ua.pt" w:date="2017-08-05T22:44:00Z"/>
          <w:rFonts w:eastAsia="Times New Roman" w:cs="Times New Roman"/>
          <w:szCs w:val="20"/>
          <w:lang w:val="en-US" w:eastAsia="pt-PT"/>
        </w:rPr>
      </w:pPr>
      <w:del w:id="3890" w:author="tomasrodrigues@ua.pt" w:date="2017-08-05T22:44:00Z">
        <w:r w:rsidRPr="00BD7A00" w:rsidDel="00416FD1">
          <w:rPr>
            <w:rFonts w:eastAsia="Times New Roman" w:cs="Times New Roman"/>
            <w:szCs w:val="20"/>
            <w:lang w:val="en-US" w:eastAsia="pt-PT"/>
          </w:rPr>
          <w:delText>S3</w:delText>
        </w:r>
      </w:del>
      <w:del w:id="3891" w:author="tomasrodrigues@ua.pt" w:date="2017-08-03T18:10:00Z">
        <w:r w:rsidRPr="00BD7A00" w:rsidDel="000D4DDD">
          <w:rPr>
            <w:rFonts w:eastAsia="Times New Roman" w:cs="Times New Roman"/>
            <w:szCs w:val="20"/>
            <w:lang w:val="en-US" w:eastAsia="pt-PT"/>
          </w:rPr>
          <w:delText xml:space="preserve">, being </w:delText>
        </w:r>
      </w:del>
      <w:del w:id="3892" w:author="tomasrodrigues@ua.pt" w:date="2017-08-05T22:44:00Z">
        <w:r w:rsidR="00A25D8C" w:rsidRPr="00BD7A00" w:rsidDel="00416FD1">
          <w:rPr>
            <w:rFonts w:eastAsia="Times New Roman" w:cs="Times New Roman"/>
            <w:szCs w:val="20"/>
            <w:lang w:val="en-US" w:eastAsia="pt-PT"/>
          </w:rPr>
          <w:delText>the pocket probe on top of the mobile probe without any cover dividing them.</w:delText>
        </w:r>
      </w:del>
    </w:p>
    <w:p w14:paraId="02E86905" w14:textId="77777777" w:rsidR="0030097B" w:rsidRPr="0030097B" w:rsidRDefault="0030097B" w:rsidP="0030097B">
      <w:pPr>
        <w:pStyle w:val="Cabealho6"/>
        <w:rPr>
          <w:rFonts w:eastAsia="Times New Roman"/>
        </w:rPr>
      </w:pPr>
    </w:p>
    <w:p w14:paraId="2911A6AE" w14:textId="006263EB" w:rsidR="0030097B" w:rsidRDefault="0030097B">
      <w:pPr>
        <w:spacing w:after="0"/>
        <w:rPr>
          <w:ins w:id="3893" w:author="tomasrodrigues@ua.pt" w:date="2017-08-05T22:44:00Z"/>
        </w:rPr>
        <w:pPrChange w:id="3894" w:author="tomasrodrigues@ua.pt" w:date="2017-08-05T22:45:00Z">
          <w:pPr/>
        </w:pPrChange>
      </w:pPr>
      <w:commentRangeStart w:id="3895"/>
      <w:r>
        <w:t xml:space="preserve">   </w:t>
      </w:r>
      <w:commentRangeStart w:id="3896"/>
      <w:r w:rsidRPr="0030097B">
        <w:t xml:space="preserve">It is important to study the pocket/mobile probes integration and analyze the possible interferences generated by the mobile probe, on the signal strength signal captured on the phone from cell towers, in the different technologies in order to conclude which deployment scenario is the best to be adopted and to validate the </w:t>
      </w:r>
      <w:del w:id="3897" w:author="tomasrodrigues@ua.pt" w:date="2017-08-05T22:48:00Z">
        <w:r w:rsidRPr="0030097B" w:rsidDel="00416FD1">
          <w:delText xml:space="preserve">thought </w:delText>
        </w:r>
      </w:del>
      <w:r w:rsidRPr="0030097B">
        <w:t>prototype</w:t>
      </w:r>
      <w:ins w:id="3898" w:author="tomasrodrigues@ua.pt" w:date="2017-08-05T22:48:00Z">
        <w:r w:rsidR="00416FD1">
          <w:t xml:space="preserve"> drawn</w:t>
        </w:r>
      </w:ins>
      <w:r w:rsidRPr="0030097B">
        <w:t>.</w:t>
      </w:r>
      <w:commentRangeEnd w:id="3895"/>
      <w:r w:rsidR="00416FD1">
        <w:rPr>
          <w:rStyle w:val="Refdecomentrio"/>
        </w:rPr>
        <w:commentReference w:id="3895"/>
      </w:r>
    </w:p>
    <w:p w14:paraId="762DC418" w14:textId="47FCDC95" w:rsidR="00416FD1" w:rsidRDefault="00416FD1" w:rsidP="00416FD1">
      <w:pPr>
        <w:spacing w:after="0"/>
        <w:rPr>
          <w:ins w:id="3899" w:author="tomasrodrigues@ua.pt" w:date="2017-08-05T22:44:00Z"/>
        </w:rPr>
      </w:pPr>
      <w:ins w:id="3900" w:author="tomasrodrigues@ua.pt" w:date="2017-08-05T22:44:00Z">
        <w:r>
          <w:t xml:space="preserve">   There were three possible </w:t>
        </w:r>
        <w:r w:rsidRPr="00D32FC4">
          <w:t xml:space="preserve">scenarios </w:t>
        </w:r>
        <w:r>
          <w:t xml:space="preserve">to be considered: </w:t>
        </w:r>
      </w:ins>
    </w:p>
    <w:p w14:paraId="54C8BAB7" w14:textId="1057FE25" w:rsidR="00416FD1" w:rsidRPr="00BD7A00" w:rsidRDefault="00416FD1" w:rsidP="00416FD1">
      <w:pPr>
        <w:pStyle w:val="PargrafodaLista"/>
        <w:numPr>
          <w:ilvl w:val="0"/>
          <w:numId w:val="17"/>
        </w:numPr>
        <w:spacing w:line="276" w:lineRule="auto"/>
        <w:rPr>
          <w:ins w:id="3901" w:author="tomasrodrigues@ua.pt" w:date="2017-08-05T22:44:00Z"/>
          <w:rFonts w:eastAsia="Times New Roman" w:cs="Times New Roman"/>
          <w:szCs w:val="20"/>
          <w:lang w:val="en-US" w:eastAsia="pt-PT"/>
        </w:rPr>
      </w:pPr>
      <w:ins w:id="3902" w:author="tomasrodrigues@ua.pt" w:date="2017-08-05T22:44:00Z">
        <w:r w:rsidRPr="00BD7A00">
          <w:rPr>
            <w:rFonts w:eastAsia="Times New Roman" w:cs="Times New Roman"/>
            <w:szCs w:val="20"/>
            <w:lang w:val="en-US" w:eastAsia="pt-PT"/>
          </w:rPr>
          <w:t>S1</w:t>
        </w:r>
        <w:r>
          <w:rPr>
            <w:rFonts w:eastAsia="Times New Roman" w:cs="Times New Roman"/>
            <w:szCs w:val="20"/>
            <w:lang w:val="en-US" w:eastAsia="pt-PT"/>
          </w:rPr>
          <w:t xml:space="preserve"> - </w:t>
        </w:r>
        <w:r w:rsidRPr="00BD7A00">
          <w:rPr>
            <w:rFonts w:eastAsia="Times New Roman" w:cs="Times New Roman"/>
            <w:szCs w:val="20"/>
            <w:lang w:val="en-US" w:eastAsia="pt-PT"/>
          </w:rPr>
          <w:t>the pocket probe far away from the mobile probe</w:t>
        </w:r>
      </w:ins>
      <w:ins w:id="3903" w:author="tomasrodrigues@ua.pt" w:date="2017-08-05T22:47:00Z">
        <w:r>
          <w:rPr>
            <w:rFonts w:eastAsia="Times New Roman" w:cs="Times New Roman"/>
            <w:szCs w:val="20"/>
            <w:lang w:val="en-US" w:eastAsia="pt-PT"/>
          </w:rPr>
          <w:t xml:space="preserve"> (no interferences)</w:t>
        </w:r>
      </w:ins>
      <w:ins w:id="3904" w:author="tomasrodrigues@ua.pt" w:date="2017-08-05T22:44:00Z">
        <w:r w:rsidRPr="00BD7A00">
          <w:rPr>
            <w:rFonts w:eastAsia="Times New Roman" w:cs="Times New Roman"/>
            <w:szCs w:val="20"/>
            <w:lang w:val="en-US" w:eastAsia="pt-PT"/>
          </w:rPr>
          <w:t>.</w:t>
        </w:r>
      </w:ins>
    </w:p>
    <w:p w14:paraId="33AFE1E9" w14:textId="77777777" w:rsidR="00416FD1" w:rsidRPr="00BD7A00" w:rsidRDefault="00416FD1" w:rsidP="00416FD1">
      <w:pPr>
        <w:pStyle w:val="PargrafodaLista"/>
        <w:numPr>
          <w:ilvl w:val="0"/>
          <w:numId w:val="17"/>
        </w:numPr>
        <w:spacing w:line="276" w:lineRule="auto"/>
        <w:rPr>
          <w:ins w:id="3905" w:author="tomasrodrigues@ua.pt" w:date="2017-08-05T22:44:00Z"/>
          <w:rFonts w:eastAsia="Times New Roman" w:cs="Times New Roman"/>
          <w:szCs w:val="20"/>
          <w:lang w:val="en-US" w:eastAsia="pt-PT"/>
        </w:rPr>
      </w:pPr>
      <w:ins w:id="3906" w:author="tomasrodrigues@ua.pt" w:date="2017-08-05T22:44:00Z">
        <w:r w:rsidRPr="00BD7A00">
          <w:rPr>
            <w:rFonts w:eastAsia="Times New Roman" w:cs="Times New Roman"/>
            <w:szCs w:val="20"/>
            <w:lang w:val="en-US" w:eastAsia="pt-PT"/>
          </w:rPr>
          <w:t>S2</w:t>
        </w:r>
        <w:r>
          <w:rPr>
            <w:rFonts w:eastAsia="Times New Roman" w:cs="Times New Roman"/>
            <w:szCs w:val="20"/>
            <w:lang w:val="en-US" w:eastAsia="pt-PT"/>
          </w:rPr>
          <w:t xml:space="preserve"> - </w:t>
        </w:r>
        <w:r w:rsidRPr="00BD7A00">
          <w:rPr>
            <w:rFonts w:eastAsia="Times New Roman" w:cs="Times New Roman"/>
            <w:szCs w:val="20"/>
            <w:lang w:val="en-US" w:eastAsia="pt-PT"/>
          </w:rPr>
          <w:t>the pocket probe on top of the mobile probe with a cover dividing them.</w:t>
        </w:r>
      </w:ins>
    </w:p>
    <w:p w14:paraId="0620BEAB" w14:textId="555F255E" w:rsidR="00416FD1" w:rsidRPr="00416FD1" w:rsidRDefault="00416FD1">
      <w:pPr>
        <w:pStyle w:val="PargrafodaLista"/>
        <w:numPr>
          <w:ilvl w:val="0"/>
          <w:numId w:val="17"/>
        </w:numPr>
        <w:spacing w:after="240" w:line="276" w:lineRule="auto"/>
        <w:ind w:hanging="357"/>
        <w:pPrChange w:id="3907" w:author="tomasrodrigues@ua.pt" w:date="2017-08-05T22:46:00Z">
          <w:pPr/>
        </w:pPrChange>
      </w:pPr>
      <w:ins w:id="3908" w:author="tomasrodrigues@ua.pt" w:date="2017-08-05T22:44:00Z">
        <w:r w:rsidRPr="00BD7A00">
          <w:rPr>
            <w:rFonts w:eastAsia="Times New Roman" w:cs="Times New Roman"/>
            <w:szCs w:val="20"/>
            <w:lang w:val="en-US" w:eastAsia="pt-PT"/>
          </w:rPr>
          <w:t>S3</w:t>
        </w:r>
        <w:r>
          <w:rPr>
            <w:rFonts w:eastAsia="Times New Roman" w:cs="Times New Roman"/>
            <w:szCs w:val="20"/>
            <w:lang w:val="en-US" w:eastAsia="pt-PT"/>
          </w:rPr>
          <w:t xml:space="preserve"> - </w:t>
        </w:r>
        <w:r w:rsidRPr="00BD7A00">
          <w:rPr>
            <w:rFonts w:eastAsia="Times New Roman" w:cs="Times New Roman"/>
            <w:szCs w:val="20"/>
            <w:lang w:val="en-US" w:eastAsia="pt-PT"/>
          </w:rPr>
          <w:t>the pocket probe on top of the mobile probe without any cover dividing them.</w:t>
        </w:r>
      </w:ins>
    </w:p>
    <w:p w14:paraId="25342E17" w14:textId="2C247E8B" w:rsidR="0048073A" w:rsidRDefault="00BD7A00" w:rsidP="00801CF7">
      <w:r>
        <w:t xml:space="preserve">   </w:t>
      </w:r>
      <w:r w:rsidR="00EF5879">
        <w:t>Figure 5</w:t>
      </w:r>
      <w:r w:rsidR="0030097B">
        <w:t>.2</w:t>
      </w:r>
      <w:r w:rsidR="00EF5879" w:rsidRPr="00D32FC4">
        <w:t xml:space="preserve"> </w:t>
      </w:r>
      <w:r w:rsidR="00EF5879">
        <w:t>takes into consideration</w:t>
      </w:r>
      <w:r w:rsidR="00EF5879" w:rsidRPr="00D32FC4">
        <w:t xml:space="preserve"> the average</w:t>
      </w:r>
      <w:r w:rsidR="00EF5879">
        <w:t xml:space="preserve"> signal level</w:t>
      </w:r>
      <w:r w:rsidR="00EF5879" w:rsidRPr="00D32FC4">
        <w:t xml:space="preserve">, with a </w:t>
      </w:r>
      <w:ins w:id="3909" w:author="tomasrodrigues@ua.pt" w:date="2017-08-05T22:48:00Z">
        <w:r w:rsidR="00416FD1">
          <w:t xml:space="preserve">95% </w:t>
        </w:r>
      </w:ins>
      <w:r w:rsidR="00EF5879" w:rsidRPr="00D32FC4">
        <w:t xml:space="preserve">confidence interval, signal </w:t>
      </w:r>
      <w:r w:rsidR="00EF5879">
        <w:t>strength level captured by</w:t>
      </w:r>
      <w:r w:rsidR="00EF5879" w:rsidRPr="00D32FC4">
        <w:t xml:space="preserve"> </w:t>
      </w:r>
      <w:r w:rsidR="00EF5879">
        <w:t xml:space="preserve">a </w:t>
      </w:r>
      <w:r w:rsidR="00EF5879" w:rsidRPr="00D32FC4">
        <w:t>Samsung Galaxy S7 in the 3 scenarios p</w:t>
      </w:r>
      <w:r w:rsidR="00EF5879">
        <w:t>r</w:t>
      </w:r>
      <w:r w:rsidR="00801CF7">
        <w:t xml:space="preserve">eviously described, </w:t>
      </w:r>
      <w:del w:id="3910" w:author="tomasrodrigues@ua.pt" w:date="2017-08-03T18:11:00Z">
        <w:r w:rsidR="00801CF7" w:rsidDel="000D4DDD">
          <w:delText xml:space="preserve">at </w:delText>
        </w:r>
      </w:del>
      <w:ins w:id="3911" w:author="tomasrodrigues@ua.pt" w:date="2017-08-03T18:11:00Z">
        <w:r w:rsidR="000D4DDD">
          <w:t xml:space="preserve">on </w:t>
        </w:r>
      </w:ins>
      <w:r w:rsidR="00801CF7">
        <w:t xml:space="preserve">4G (LTE), </w:t>
      </w:r>
      <w:r w:rsidR="00EF5879">
        <w:t>3G (HSPA)</w:t>
      </w:r>
      <w:r w:rsidR="00801CF7">
        <w:t xml:space="preserve"> and 2G (EDGE)</w:t>
      </w:r>
      <w:r w:rsidR="00EF5879" w:rsidRPr="002C6301">
        <w:t xml:space="preserve"> </w:t>
      </w:r>
      <w:del w:id="3912" w:author="tomasrodrigues@ua.pt" w:date="2017-08-03T18:11:00Z">
        <w:r w:rsidR="00EF5879" w:rsidDel="000D4DDD">
          <w:delText xml:space="preserve">at </w:delText>
        </w:r>
      </w:del>
      <w:ins w:id="3913" w:author="tomasrodrigues@ua.pt" w:date="2017-08-03T18:11:00Z">
        <w:r w:rsidR="000D4DDD">
          <w:t xml:space="preserve">on the </w:t>
        </w:r>
      </w:ins>
      <w:r w:rsidR="00801CF7">
        <w:t xml:space="preserve">left, middle and </w:t>
      </w:r>
      <w:r w:rsidR="00EF5879">
        <w:t>bottom,</w:t>
      </w:r>
      <w:r w:rsidR="00EF5879" w:rsidRPr="00D32FC4">
        <w:t xml:space="preserve"> respectively.</w:t>
      </w:r>
      <w:r w:rsidR="00EF5879">
        <w:t xml:space="preserve"> </w:t>
      </w:r>
      <w:r w:rsidR="00801CF7">
        <w:t>T</w:t>
      </w:r>
      <w:r w:rsidR="00EF5879">
        <w:t xml:space="preserve">he </w:t>
      </w:r>
      <w:r w:rsidR="00801CF7">
        <w:t xml:space="preserve">obtained </w:t>
      </w:r>
      <w:r w:rsidR="00EF5879">
        <w:t xml:space="preserve">results are analyzed below, </w:t>
      </w:r>
      <w:r w:rsidR="00801CF7">
        <w:t>considering</w:t>
      </w:r>
      <w:r w:rsidR="00CF6B8D">
        <w:t xml:space="preserve"> </w:t>
      </w:r>
      <w:r w:rsidR="00834E80" w:rsidRPr="00D32FC4">
        <w:t>20 measures with 8</w:t>
      </w:r>
      <w:r w:rsidR="0065782E" w:rsidRPr="00D32FC4">
        <w:t xml:space="preserve"> seconds of inter</w:t>
      </w:r>
      <w:r w:rsidR="00E17235">
        <w:t>val</w:t>
      </w:r>
      <w:r w:rsidR="00801CF7">
        <w:t xml:space="preserve"> each. Furthermore, the figure 5.2 also presents a detailed table with the</w:t>
      </w:r>
      <w:r w:rsidR="009E1C21">
        <w:t xml:space="preserve"> results</w:t>
      </w:r>
      <w:r w:rsidR="00801CF7">
        <w:t xml:space="preserve"> </w:t>
      </w:r>
      <w:r w:rsidR="009E1C21">
        <w:t>statistical measures (mean, standard deviation and confidence interval).</w:t>
      </w:r>
      <w:commentRangeEnd w:id="3896"/>
      <w:r w:rsidR="00416FD1">
        <w:rPr>
          <w:rStyle w:val="Refdecomentrio"/>
        </w:rPr>
        <w:commentReference w:id="3896"/>
      </w:r>
    </w:p>
    <w:p w14:paraId="5DD900C5" w14:textId="77777777" w:rsidR="000002BC" w:rsidRDefault="000002BC" w:rsidP="0030097B"/>
    <w:p w14:paraId="68FF6C4A" w14:textId="77777777" w:rsidR="000002BC" w:rsidRDefault="000002BC" w:rsidP="0030097B"/>
    <w:p w14:paraId="29EA5436" w14:textId="77777777" w:rsidR="000002BC" w:rsidRDefault="000002BC" w:rsidP="0030097B"/>
    <w:p w14:paraId="1DAD62BA" w14:textId="77777777" w:rsidR="000002BC" w:rsidRDefault="000002BC" w:rsidP="0030097B"/>
    <w:p w14:paraId="1FB13B82" w14:textId="77777777" w:rsidR="00801CF7" w:rsidRDefault="00801CF7" w:rsidP="00801CF7">
      <w:pPr>
        <w:pStyle w:val="Cabealho6"/>
      </w:pPr>
    </w:p>
    <w:p w14:paraId="6D44BE12" w14:textId="77777777" w:rsidR="002D297B" w:rsidRDefault="002D297B" w:rsidP="00801CF7">
      <w:pPr>
        <w:pStyle w:val="Legenda"/>
        <w:jc w:val="center"/>
        <w:rPr>
          <w:lang w:val="en-US"/>
        </w:rPr>
      </w:pPr>
      <w:r>
        <w:rPr>
          <w:noProof/>
          <w:lang w:eastAsia="pt-PT"/>
        </w:rPr>
        <w:drawing>
          <wp:inline distT="0" distB="0" distL="0" distR="0" wp14:anchorId="3CF1C95C" wp14:editId="54EAEF27">
            <wp:extent cx="5579745" cy="299339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ultiple Mobile Interferance v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2993390"/>
                    </a:xfrm>
                    <a:prstGeom prst="rect">
                      <a:avLst/>
                    </a:prstGeom>
                  </pic:spPr>
                </pic:pic>
              </a:graphicData>
            </a:graphic>
          </wp:inline>
        </w:drawing>
      </w:r>
    </w:p>
    <w:p w14:paraId="013C9C33" w14:textId="4647E97B" w:rsidR="00801CF7" w:rsidRDefault="00801CF7" w:rsidP="00801CF7">
      <w:pPr>
        <w:pStyle w:val="Legenda"/>
        <w:jc w:val="center"/>
        <w:rPr>
          <w:lang w:val="en-US"/>
        </w:rPr>
      </w:pPr>
      <w:bookmarkStart w:id="3914" w:name="_Toc489744309"/>
      <w:r w:rsidRPr="00801CF7">
        <w:rPr>
          <w:lang w:val="en-US"/>
        </w:rPr>
        <w:t xml:space="preserve">Figure </w:t>
      </w:r>
      <w:ins w:id="3915"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3916"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917" w:author="tomasrodrigues@ua.pt" w:date="2017-08-30T16:03:00Z">
        <w:r w:rsidR="00725F1B">
          <w:rPr>
            <w:noProof/>
            <w:lang w:val="en-US"/>
          </w:rPr>
          <w:t>2</w:t>
        </w:r>
      </w:ins>
      <w:ins w:id="3918" w:author="tomasrodrigues@ua.pt" w:date="2017-08-03T17:53:00Z">
        <w:r w:rsidR="00DF060B">
          <w:rPr>
            <w:lang w:val="en-US"/>
          </w:rPr>
          <w:fldChar w:fldCharType="end"/>
        </w:r>
      </w:ins>
      <w:del w:id="3919" w:author="tomasrodrigues@ua.pt" w:date="2017-08-03T15:23:00Z">
        <w:r w:rsidR="00021318" w:rsidDel="005A5DE0">
          <w:fldChar w:fldCharType="begin"/>
        </w:r>
        <w:r w:rsidRPr="00801CF7" w:rsidDel="005A5DE0">
          <w:rPr>
            <w:lang w:val="en-US"/>
          </w:rPr>
          <w:delInstrText xml:space="preserve"> STYLEREF 1 \s </w:delInstrText>
        </w:r>
        <w:r w:rsidR="00021318" w:rsidDel="005A5DE0">
          <w:fldChar w:fldCharType="separate"/>
        </w:r>
        <w:r w:rsidR="00E451A5" w:rsidDel="005A5DE0">
          <w:rPr>
            <w:noProof/>
            <w:lang w:val="en-US"/>
          </w:rPr>
          <w:delText>5</w:delText>
        </w:r>
        <w:r w:rsidR="00021318" w:rsidDel="005A5DE0">
          <w:fldChar w:fldCharType="end"/>
        </w:r>
        <w:r w:rsidRPr="00801CF7" w:rsidDel="005A5DE0">
          <w:rPr>
            <w:lang w:val="en-US"/>
          </w:rPr>
          <w:delText>.</w:delText>
        </w:r>
        <w:r w:rsidR="00021318" w:rsidDel="005A5DE0">
          <w:fldChar w:fldCharType="begin"/>
        </w:r>
        <w:r w:rsidRPr="00801CF7" w:rsidDel="005A5DE0">
          <w:rPr>
            <w:lang w:val="en-US"/>
          </w:rPr>
          <w:delInstrText xml:space="preserve"> SEQ Figure \* ARABIC \s 1 </w:delInstrText>
        </w:r>
        <w:r w:rsidR="00021318" w:rsidDel="005A5DE0">
          <w:fldChar w:fldCharType="separate"/>
        </w:r>
        <w:r w:rsidR="00E451A5" w:rsidDel="005A5DE0">
          <w:rPr>
            <w:noProof/>
            <w:lang w:val="en-US"/>
          </w:rPr>
          <w:delText>2</w:delText>
        </w:r>
        <w:r w:rsidR="00021318" w:rsidDel="005A5DE0">
          <w:fldChar w:fldCharType="end"/>
        </w:r>
      </w:del>
      <w:r w:rsidRPr="00801CF7">
        <w:rPr>
          <w:lang w:val="en-US"/>
        </w:rPr>
        <w:t xml:space="preserve"> - Te</w:t>
      </w:r>
      <w:r w:rsidR="00823387">
        <w:rPr>
          <w:lang w:val="en-US"/>
        </w:rPr>
        <w:t>st A: Mobile probe’s interference</w:t>
      </w:r>
      <w:r w:rsidRPr="00801CF7">
        <w:rPr>
          <w:lang w:val="en-US"/>
        </w:rPr>
        <w:t xml:space="preserve"> on pocket’s radio signal strength</w:t>
      </w:r>
      <w:bookmarkEnd w:id="3914"/>
    </w:p>
    <w:p w14:paraId="0D40F41F" w14:textId="77777777" w:rsidR="00686D87" w:rsidRDefault="000B70D1" w:rsidP="000002BC">
      <w:r>
        <w:t xml:space="preserve">   </w:t>
      </w:r>
      <w:r w:rsidR="00686D87">
        <w:t>By</w:t>
      </w:r>
      <w:r w:rsidR="00CF53DB">
        <w:t xml:space="preserve"> analyzing the</w:t>
      </w:r>
      <w:r w:rsidR="00834E80" w:rsidRPr="00D32FC4">
        <w:t xml:space="preserve"> </w:t>
      </w:r>
      <w:ins w:id="3920" w:author="tomasrodrigues@ua.pt" w:date="2017-08-03T18:11:00Z">
        <w:r w:rsidR="000D4DDD">
          <w:t>obtained</w:t>
        </w:r>
        <w:r w:rsidR="000D4DDD" w:rsidRPr="00D32FC4">
          <w:t xml:space="preserve"> </w:t>
        </w:r>
      </w:ins>
      <w:r w:rsidR="00834E80" w:rsidRPr="00D32FC4">
        <w:t>results</w:t>
      </w:r>
      <w:del w:id="3921" w:author="tomasrodrigues@ua.pt" w:date="2017-08-03T18:11:00Z">
        <w:r w:rsidR="00CF53DB" w:rsidDel="000D4DDD">
          <w:delText xml:space="preserve"> obtained</w:delText>
        </w:r>
      </w:del>
      <w:r w:rsidR="00CF53DB">
        <w:t>,</w:t>
      </w:r>
      <w:r w:rsidR="00834E80" w:rsidRPr="00D32FC4">
        <w:t xml:space="preserve"> </w:t>
      </w:r>
      <w:r w:rsidR="00CF53DB">
        <w:t xml:space="preserve">it </w:t>
      </w:r>
      <w:r w:rsidR="009E1C21">
        <w:t>is</w:t>
      </w:r>
      <w:r w:rsidR="00667AC5">
        <w:t xml:space="preserve"> seen</w:t>
      </w:r>
      <w:r w:rsidR="009E1C21">
        <w:t xml:space="preserve"> that o</w:t>
      </w:r>
      <w:r w:rsidR="00834E80" w:rsidRPr="00D32FC4">
        <w:t>n 4G</w:t>
      </w:r>
      <w:r w:rsidR="00E17235">
        <w:t>,</w:t>
      </w:r>
      <w:r w:rsidR="00834E80" w:rsidRPr="00D32FC4">
        <w:t xml:space="preserve"> the </w:t>
      </w:r>
      <w:r w:rsidR="00667AC5" w:rsidRPr="00D32FC4">
        <w:t>best-case</w:t>
      </w:r>
      <w:r w:rsidR="00834E80" w:rsidRPr="00D32FC4">
        <w:t xml:space="preserve"> scenario was the</w:t>
      </w:r>
      <w:r w:rsidR="00667AC5">
        <w:t xml:space="preserve"> one with the</w:t>
      </w:r>
      <w:r w:rsidR="00834E80" w:rsidRPr="00D32FC4">
        <w:t xml:space="preserve"> </w:t>
      </w:r>
      <w:r w:rsidR="00667AC5">
        <w:t>pocket</w:t>
      </w:r>
      <w:r w:rsidR="00834E80" w:rsidRPr="00D32FC4">
        <w:t xml:space="preserve"> </w:t>
      </w:r>
      <w:ins w:id="3922" w:author="tomasrodrigues@ua.pt" w:date="2017-08-03T18:11:00Z">
        <w:r w:rsidR="000D4DDD">
          <w:t xml:space="preserve">probe </w:t>
        </w:r>
      </w:ins>
      <w:r w:rsidR="00B320CD">
        <w:t xml:space="preserve">far </w:t>
      </w:r>
      <w:r w:rsidR="00823387">
        <w:t>away</w:t>
      </w:r>
      <w:r w:rsidR="00B320CD">
        <w:t xml:space="preserve"> from the</w:t>
      </w:r>
      <w:r w:rsidR="00667AC5">
        <w:t xml:space="preserve"> mobile</w:t>
      </w:r>
      <w:r w:rsidR="00823387">
        <w:t xml:space="preserve"> (S1)</w:t>
      </w:r>
      <w:r w:rsidR="00834E80" w:rsidRPr="00D32FC4">
        <w:t>,</w:t>
      </w:r>
      <w:r w:rsidR="00686D87">
        <w:t xml:space="preserve"> because the</w:t>
      </w:r>
      <w:r w:rsidR="00823387">
        <w:t xml:space="preserve"> closer the</w:t>
      </w:r>
      <w:r w:rsidR="00686D87">
        <w:t xml:space="preserve"> signal level measured</w:t>
      </w:r>
      <w:r w:rsidR="00823387">
        <w:t xml:space="preserve"> </w:t>
      </w:r>
      <w:r w:rsidR="00823387" w:rsidRPr="00823387">
        <w:t>is to zero</w:t>
      </w:r>
      <w:r w:rsidR="00823387">
        <w:t>,</w:t>
      </w:r>
      <w:r w:rsidR="00823387" w:rsidRPr="00823387">
        <w:t xml:space="preserve"> the better it is</w:t>
      </w:r>
      <w:r w:rsidR="00686D87">
        <w:t>. Using</w:t>
      </w:r>
      <w:r w:rsidR="00834E80" w:rsidRPr="00D32FC4">
        <w:t xml:space="preserve"> 3G</w:t>
      </w:r>
      <w:r w:rsidR="00686D87">
        <w:t xml:space="preserve"> the </w:t>
      </w:r>
      <w:r w:rsidR="00823387">
        <w:t>best-case</w:t>
      </w:r>
      <w:r w:rsidR="00686D87">
        <w:t xml:space="preserve"> scenario</w:t>
      </w:r>
      <w:r w:rsidR="00834E80" w:rsidRPr="00D32FC4">
        <w:t xml:space="preserve"> was the pocket </w:t>
      </w:r>
      <w:r w:rsidR="00823387">
        <w:t>on top of the mobile probe with a cover dividing them (S2)</w:t>
      </w:r>
      <w:r w:rsidR="00834E80" w:rsidRPr="00D32FC4">
        <w:t xml:space="preserve"> and lastly</w:t>
      </w:r>
      <w:r w:rsidR="002C6301">
        <w:t>,</w:t>
      </w:r>
      <w:r w:rsidR="00823387">
        <w:t xml:space="preserve"> using</w:t>
      </w:r>
      <w:r w:rsidR="00834E80" w:rsidRPr="00D32FC4">
        <w:t xml:space="preserve"> </w:t>
      </w:r>
      <w:r w:rsidR="00823387">
        <w:t xml:space="preserve">the </w:t>
      </w:r>
      <w:r w:rsidR="00834E80" w:rsidRPr="00D32FC4">
        <w:t>2G</w:t>
      </w:r>
      <w:r w:rsidR="00823387">
        <w:t xml:space="preserve"> technology</w:t>
      </w:r>
      <w:r w:rsidR="00834E80" w:rsidRPr="00D32FC4">
        <w:t xml:space="preserve"> </w:t>
      </w:r>
      <w:r w:rsidR="00667AC5">
        <w:t xml:space="preserve">the best scenario </w:t>
      </w:r>
      <w:r w:rsidR="003C5AF9">
        <w:t xml:space="preserve">was </w:t>
      </w:r>
      <w:r w:rsidR="00823387">
        <w:t xml:space="preserve">the scenario where there was not </w:t>
      </w:r>
      <w:r w:rsidR="00834E80" w:rsidRPr="00D32FC4">
        <w:t>a metal cover dividing both probes</w:t>
      </w:r>
      <w:r w:rsidR="00823387">
        <w:t xml:space="preserve"> (S3)</w:t>
      </w:r>
      <w:r w:rsidR="00834E80" w:rsidRPr="00D32FC4">
        <w:t>. On a deeper analysis and plotting the confidence interval</w:t>
      </w:r>
      <w:r w:rsidR="00667AC5">
        <w:t>,</w:t>
      </w:r>
      <w:r w:rsidR="004C3EB8" w:rsidRPr="00D32FC4">
        <w:t xml:space="preserve"> </w:t>
      </w:r>
      <w:r w:rsidR="00823387">
        <w:t xml:space="preserve">it </w:t>
      </w:r>
      <w:r w:rsidR="003530A0">
        <w:t>is</w:t>
      </w:r>
      <w:r w:rsidR="004C3EB8" w:rsidRPr="00D32FC4">
        <w:t xml:space="preserve"> </w:t>
      </w:r>
      <w:r w:rsidR="00667AC5">
        <w:t>seen</w:t>
      </w:r>
      <w:r w:rsidR="004C3EB8" w:rsidRPr="00D32FC4">
        <w:t xml:space="preserve"> that the results</w:t>
      </w:r>
      <w:r w:rsidR="0077285E">
        <w:t xml:space="preserve"> between the case scenarios</w:t>
      </w:r>
      <w:r w:rsidR="004C3EB8" w:rsidRPr="00D32FC4">
        <w:t xml:space="preserve"> are similar</w:t>
      </w:r>
      <w:r w:rsidR="009769CF">
        <w:t>,</w:t>
      </w:r>
      <w:r w:rsidR="004C3EB8" w:rsidRPr="00D32FC4">
        <w:t xml:space="preserve"> although the differences of </w:t>
      </w:r>
      <w:r w:rsidR="0077285E">
        <w:t xml:space="preserve">the </w:t>
      </w:r>
      <w:r w:rsidR="004C3EB8" w:rsidRPr="00D32FC4">
        <w:t>signal strength values</w:t>
      </w:r>
      <w:r>
        <w:t>,</w:t>
      </w:r>
      <w:r w:rsidR="009769CF">
        <w:t xml:space="preserve"> as absolute.</w:t>
      </w:r>
      <w:r w:rsidR="004C3EB8" w:rsidRPr="00D32FC4">
        <w:t xml:space="preserve"> </w:t>
      </w:r>
    </w:p>
    <w:p w14:paraId="0FE20775" w14:textId="77777777" w:rsidR="0077285E" w:rsidRDefault="00686D87" w:rsidP="00F31DE9">
      <w:r>
        <w:t xml:space="preserve">   </w:t>
      </w:r>
      <w:r w:rsidR="004C3EB8" w:rsidRPr="00D32FC4">
        <w:t xml:space="preserve">To try </w:t>
      </w:r>
      <w:r w:rsidR="000B70D1" w:rsidRPr="00D32FC4">
        <w:t>explaining</w:t>
      </w:r>
      <w:r w:rsidR="009769CF">
        <w:t xml:space="preserve"> these results </w:t>
      </w:r>
      <w:r w:rsidR="0077285E">
        <w:t xml:space="preserve">was </w:t>
      </w:r>
      <w:r w:rsidR="004C3EB8" w:rsidRPr="00D32FC4">
        <w:t xml:space="preserve">performed </w:t>
      </w:r>
      <w:r w:rsidR="00BE757A">
        <w:t>a similar test</w:t>
      </w:r>
      <w:r>
        <w:t>,</w:t>
      </w:r>
      <w:r w:rsidR="0077285E">
        <w:t xml:space="preserve"> </w:t>
      </w:r>
      <w:r w:rsidR="00BE757A">
        <w:t xml:space="preserve">using the </w:t>
      </w:r>
      <w:r w:rsidR="00823387">
        <w:t>same</w:t>
      </w:r>
      <w:r w:rsidR="00BE757A">
        <w:t xml:space="preserve"> mobile technologies</w:t>
      </w:r>
      <w:r w:rsidR="00823387">
        <w:t xml:space="preserve"> and deployment scenarios</w:t>
      </w:r>
      <w:r w:rsidR="001526BA">
        <w:t>, but at</w:t>
      </w:r>
      <w:r w:rsidR="001526BA" w:rsidRPr="00D32FC4">
        <w:t xml:space="preserve"> </w:t>
      </w:r>
      <w:r w:rsidR="001526BA">
        <w:t>a different time of the day. The results obtained</w:t>
      </w:r>
      <w:r w:rsidR="00BE757A">
        <w:t xml:space="preserve"> are analyzed below</w:t>
      </w:r>
      <w:r w:rsidR="00823387">
        <w:t>,</w:t>
      </w:r>
      <w:r w:rsidR="0077285E">
        <w:t xml:space="preserve"> in figure 5</w:t>
      </w:r>
      <w:r w:rsidR="00BE757A">
        <w:t>.</w:t>
      </w:r>
      <w:r w:rsidR="0030097B">
        <w:t>3</w:t>
      </w:r>
      <w:r w:rsidR="00BE757A">
        <w:t>.</w:t>
      </w:r>
    </w:p>
    <w:p w14:paraId="6D44C956" w14:textId="77777777" w:rsidR="004D3343" w:rsidRDefault="004D3343" w:rsidP="004D3343">
      <w:pPr>
        <w:pStyle w:val="Cabealho6"/>
      </w:pPr>
    </w:p>
    <w:p w14:paraId="02ECE8C9" w14:textId="77777777" w:rsidR="0077285E" w:rsidRDefault="00576B82" w:rsidP="009300DA">
      <w:pPr>
        <w:jc w:val="center"/>
      </w:pPr>
      <w:r>
        <w:rPr>
          <w:noProof/>
          <w:lang w:val="pt-PT"/>
        </w:rPr>
        <w:drawing>
          <wp:inline distT="0" distB="0" distL="0" distR="0" wp14:anchorId="3B0C5A2F" wp14:editId="53E58CB9">
            <wp:extent cx="5638395" cy="3160889"/>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ultiple Mobile Interferance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39690" cy="3161615"/>
                    </a:xfrm>
                    <a:prstGeom prst="rect">
                      <a:avLst/>
                    </a:prstGeom>
                  </pic:spPr>
                </pic:pic>
              </a:graphicData>
            </a:graphic>
          </wp:inline>
        </w:drawing>
      </w:r>
    </w:p>
    <w:p w14:paraId="55AB1E8A" w14:textId="3B674AD6" w:rsidR="0077285E" w:rsidRDefault="0077285E" w:rsidP="0077285E">
      <w:pPr>
        <w:pStyle w:val="Legenda"/>
        <w:jc w:val="center"/>
        <w:rPr>
          <w:lang w:val="en-US"/>
        </w:rPr>
      </w:pPr>
      <w:bookmarkStart w:id="3923" w:name="_Toc489744310"/>
      <w:r w:rsidRPr="00D32FC4">
        <w:rPr>
          <w:lang w:val="en-US"/>
        </w:rPr>
        <w:t xml:space="preserve">Figure </w:t>
      </w:r>
      <w:ins w:id="3924"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3925"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3926" w:author="tomasrodrigues@ua.pt" w:date="2017-08-30T16:03:00Z">
        <w:r w:rsidR="00725F1B">
          <w:rPr>
            <w:noProof/>
            <w:lang w:val="en-US"/>
          </w:rPr>
          <w:t>3</w:t>
        </w:r>
      </w:ins>
      <w:ins w:id="3927" w:author="tomasrodrigues@ua.pt" w:date="2017-08-03T17:53:00Z">
        <w:r w:rsidR="00DF060B">
          <w:rPr>
            <w:lang w:val="en-US"/>
          </w:rPr>
          <w:fldChar w:fldCharType="end"/>
        </w:r>
      </w:ins>
      <w:del w:id="3928"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3</w:delText>
        </w:r>
        <w:r w:rsidR="00021318" w:rsidDel="005A5DE0">
          <w:rPr>
            <w:lang w:val="en-US"/>
          </w:rPr>
          <w:fldChar w:fldCharType="end"/>
        </w:r>
      </w:del>
      <w:r w:rsidRPr="00D32FC4">
        <w:rPr>
          <w:lang w:val="en-US"/>
        </w:rPr>
        <w:t xml:space="preserve"> - Test B: Mobile probe</w:t>
      </w:r>
      <w:r w:rsidR="00823387">
        <w:rPr>
          <w:lang w:val="en-US"/>
        </w:rPr>
        <w:t>’s</w:t>
      </w:r>
      <w:r w:rsidRPr="00D32FC4">
        <w:rPr>
          <w:lang w:val="en-US"/>
        </w:rPr>
        <w:t xml:space="preserve"> interference </w:t>
      </w:r>
      <w:r w:rsidR="00823387" w:rsidRPr="00801CF7">
        <w:rPr>
          <w:lang w:val="en-US"/>
        </w:rPr>
        <w:t>on pocket’s radio signal strength</w:t>
      </w:r>
      <w:bookmarkEnd w:id="3923"/>
    </w:p>
    <w:p w14:paraId="20BF84D4" w14:textId="77777777" w:rsidR="00737341" w:rsidRPr="00737341" w:rsidRDefault="00737341" w:rsidP="00737341">
      <w:pPr>
        <w:pStyle w:val="Cabealho6"/>
        <w:rPr>
          <w:lang w:eastAsia="en-US"/>
        </w:rPr>
      </w:pPr>
    </w:p>
    <w:p w14:paraId="6E578AAF" w14:textId="77777777" w:rsidR="004C3EB8" w:rsidRPr="00D32FC4" w:rsidRDefault="004C3EB8" w:rsidP="004C3EB8">
      <w:r w:rsidRPr="00D32FC4">
        <w:t xml:space="preserve">   Comparing</w:t>
      </w:r>
      <w:r w:rsidR="00A84A73" w:rsidRPr="00D32FC4">
        <w:t xml:space="preserve"> the overall values</w:t>
      </w:r>
      <w:r w:rsidR="0077285E">
        <w:t xml:space="preserve">, </w:t>
      </w:r>
      <w:r w:rsidR="00A84A73" w:rsidRPr="00D32FC4">
        <w:t>of</w:t>
      </w:r>
      <w:r w:rsidR="00C013B3">
        <w:t xml:space="preserve"> the</w:t>
      </w:r>
      <w:r w:rsidR="00A84A73" w:rsidRPr="00D32FC4">
        <w:t xml:space="preserve"> signal level</w:t>
      </w:r>
      <w:r w:rsidR="00C013B3">
        <w:t xml:space="preserve"> </w:t>
      </w:r>
      <w:r w:rsidR="00A84A73" w:rsidRPr="00D32FC4">
        <w:t>retrieved from the network</w:t>
      </w:r>
      <w:r w:rsidR="00C013B3">
        <w:t>,</w:t>
      </w:r>
      <w:r w:rsidR="00A84A73" w:rsidRPr="00D32FC4">
        <w:t xml:space="preserve"> with </w:t>
      </w:r>
      <w:r w:rsidR="00BE757A">
        <w:t>the ones obtained in the first test</w:t>
      </w:r>
      <w:r w:rsidR="00C013B3">
        <w:t>,</w:t>
      </w:r>
      <w:r w:rsidR="00A84A73" w:rsidRPr="00D32FC4">
        <w:t xml:space="preserve"> </w:t>
      </w:r>
      <w:r w:rsidR="0077285E">
        <w:t>it is seen</w:t>
      </w:r>
      <w:r w:rsidR="009769CF">
        <w:t xml:space="preserve"> that these </w:t>
      </w:r>
      <w:r w:rsidR="00576B82">
        <w:t xml:space="preserve">signal </w:t>
      </w:r>
      <w:r w:rsidR="009769CF">
        <w:t>values are</w:t>
      </w:r>
      <w:r w:rsidR="00576B82">
        <w:t xml:space="preserve"> worst</w:t>
      </w:r>
      <w:r w:rsidR="00A84A73" w:rsidRPr="00D32FC4">
        <w:t xml:space="preserve"> in all </w:t>
      </w:r>
      <w:r w:rsidR="00576B82">
        <w:t xml:space="preserve">the </w:t>
      </w:r>
      <w:r w:rsidR="00A84A73" w:rsidRPr="00D32FC4">
        <w:t>deployed s</w:t>
      </w:r>
      <w:r w:rsidR="00576B82">
        <w:t xml:space="preserve">cenarios. This can be explained, </w:t>
      </w:r>
      <w:r w:rsidR="00A84A73" w:rsidRPr="00D32FC4">
        <w:t xml:space="preserve">because </w:t>
      </w:r>
      <w:del w:id="3929" w:author="tomasrodrigues@ua.pt" w:date="2017-08-03T18:11:00Z">
        <w:r w:rsidR="00A84A73" w:rsidRPr="00D32FC4" w:rsidDel="000D4DDD">
          <w:delText xml:space="preserve">at </w:delText>
        </w:r>
      </w:del>
      <w:r w:rsidR="009769CF">
        <w:t xml:space="preserve">the time </w:t>
      </w:r>
      <w:r w:rsidR="00576B82">
        <w:t xml:space="preserve">of the day </w:t>
      </w:r>
      <w:r w:rsidR="009769CF">
        <w:t>that Test B was performed</w:t>
      </w:r>
      <w:ins w:id="3930" w:author="tomasrodrigues@ua.pt" w:date="2017-08-03T18:11:00Z">
        <w:r w:rsidR="000D4DDD">
          <w:t xml:space="preserve"> coincided with the end of the work day, a known busy hou</w:t>
        </w:r>
      </w:ins>
      <w:ins w:id="3931" w:author="tomasrodrigues@ua.pt" w:date="2017-08-03T18:12:00Z">
        <w:r w:rsidR="000D4DDD">
          <w:t>r for the mobile network</w:t>
        </w:r>
      </w:ins>
      <w:del w:id="3932" w:author="tomasrodrigues@ua.pt" w:date="2017-08-03T18:12:00Z">
        <w:r w:rsidR="009769CF" w:rsidDel="000D4DDD">
          <w:delText xml:space="preserve">, </w:delText>
        </w:r>
        <w:r w:rsidR="00A84A73" w:rsidRPr="00D32FC4" w:rsidDel="000D4DDD">
          <w:delText xml:space="preserve">many people </w:delText>
        </w:r>
        <w:r w:rsidR="0077285E" w:rsidDel="000D4DDD">
          <w:delText>were</w:delText>
        </w:r>
        <w:r w:rsidR="00A84A73" w:rsidRPr="00D32FC4" w:rsidDel="000D4DDD">
          <w:delText xml:space="preserve"> leaving</w:delText>
        </w:r>
        <w:r w:rsidR="0077285E" w:rsidDel="000D4DDD">
          <w:delText xml:space="preserve"> the</w:delText>
        </w:r>
        <w:r w:rsidR="009769CF" w:rsidDel="000D4DDD">
          <w:delText>ir</w:delText>
        </w:r>
        <w:r w:rsidR="00A84A73" w:rsidRPr="00D32FC4" w:rsidDel="000D4DDD">
          <w:delText xml:space="preserve"> workplaces and going home, being the city with more movement</w:delText>
        </w:r>
        <w:r w:rsidR="0077285E" w:rsidDel="000D4DDD">
          <w:delText xml:space="preserve"> and</w:delText>
        </w:r>
        <w:r w:rsidR="00A84A73" w:rsidRPr="00D32FC4" w:rsidDel="000D4DDD">
          <w:delText xml:space="preserve"> </w:delText>
        </w:r>
        <w:r w:rsidR="009769CF" w:rsidDel="000D4DDD">
          <w:delText xml:space="preserve">therefore, </w:delText>
        </w:r>
        <w:r w:rsidR="00A84A73" w:rsidRPr="00D32FC4" w:rsidDel="000D4DDD">
          <w:delText>causing the cells to be busier</w:delText>
        </w:r>
        <w:r w:rsidR="0077285E" w:rsidDel="000D4DDD">
          <w:delText>.</w:delText>
        </w:r>
      </w:del>
      <w:ins w:id="3933" w:author="tomasrodrigues@ua.pt" w:date="2017-08-03T18:12:00Z">
        <w:r w:rsidR="000D4DDD">
          <w:t>.</w:t>
        </w:r>
      </w:ins>
      <w:r w:rsidR="009769CF">
        <w:t xml:space="preserve"> </w:t>
      </w:r>
    </w:p>
    <w:p w14:paraId="2F705B54" w14:textId="14068C51" w:rsidR="002D237A" w:rsidRPr="00D32FC4" w:rsidRDefault="00A84A73" w:rsidP="004C3EB8">
      <w:commentRangeStart w:id="3934"/>
      <w:r w:rsidRPr="00D32FC4">
        <w:t xml:space="preserve">   </w:t>
      </w:r>
      <w:r w:rsidR="009769CF">
        <w:t>C</w:t>
      </w:r>
      <w:r w:rsidRPr="00D32FC4">
        <w:t>omparing the deployed scenarios</w:t>
      </w:r>
      <w:r w:rsidR="009769CF">
        <w:t xml:space="preserve"> side by side,</w:t>
      </w:r>
      <w:r w:rsidRPr="00D32FC4">
        <w:t xml:space="preserve"> on both </w:t>
      </w:r>
      <w:r w:rsidR="00BE757A">
        <w:t>tests</w:t>
      </w:r>
      <w:r w:rsidR="00BE757A" w:rsidRPr="00D32FC4">
        <w:t xml:space="preserve"> </w:t>
      </w:r>
      <w:r w:rsidRPr="00D32FC4">
        <w:t>A and B</w:t>
      </w:r>
      <w:r w:rsidR="009769CF">
        <w:t>,</w:t>
      </w:r>
      <w:r w:rsidRPr="00D32FC4">
        <w:t xml:space="preserve"> </w:t>
      </w:r>
      <w:r w:rsidR="00BE757A">
        <w:t xml:space="preserve">it </w:t>
      </w:r>
      <w:r w:rsidR="007D4813">
        <w:t>was verified</w:t>
      </w:r>
      <w:r w:rsidRPr="00D32FC4">
        <w:t xml:space="preserve"> that </w:t>
      </w:r>
      <w:r w:rsidR="007D4813">
        <w:t>the best-case scenarios</w:t>
      </w:r>
      <w:r w:rsidRPr="00D32FC4">
        <w:t xml:space="preserve"> </w:t>
      </w:r>
      <w:r w:rsidR="007D4813" w:rsidRPr="00D32FC4">
        <w:t>result</w:t>
      </w:r>
      <w:r w:rsidR="007D4813">
        <w:t>s di</w:t>
      </w:r>
      <w:r w:rsidR="007D4813" w:rsidRPr="00D32FC4">
        <w:t>dn’t</w:t>
      </w:r>
      <w:r w:rsidR="009769CF">
        <w:t xml:space="preserve"> match at all. Even over, the best-case scenario o</w:t>
      </w:r>
      <w:r w:rsidR="007D4813">
        <w:t>n Test A beco</w:t>
      </w:r>
      <w:r w:rsidR="002D237A" w:rsidRPr="00D32FC4">
        <w:t>me</w:t>
      </w:r>
      <w:ins w:id="3935" w:author="tomasrodrigues@ua.pt" w:date="2017-08-03T18:12:00Z">
        <w:r w:rsidR="000D4DDD">
          <w:t>s</w:t>
        </w:r>
      </w:ins>
      <w:r w:rsidR="002D237A" w:rsidRPr="00D32FC4">
        <w:t xml:space="preserve"> the worst one</w:t>
      </w:r>
      <w:r w:rsidR="009769CF">
        <w:t xml:space="preserve"> o</w:t>
      </w:r>
      <w:r w:rsidR="00C013B3">
        <w:t>n Test B</w:t>
      </w:r>
      <w:r w:rsidR="002D237A" w:rsidRPr="00D32FC4">
        <w:t>. The same inconsistency between test</w:t>
      </w:r>
      <w:r w:rsidR="007D4813">
        <w:t>s</w:t>
      </w:r>
      <w:r w:rsidR="002D237A" w:rsidRPr="00D32FC4">
        <w:t xml:space="preserve"> A and </w:t>
      </w:r>
      <w:r w:rsidR="00576B82">
        <w:t xml:space="preserve">B happened in 3G, as well. Only on 2G the best-case scenario was maintained between tests. </w:t>
      </w:r>
      <w:r w:rsidR="007D4813">
        <w:t>T</w:t>
      </w:r>
      <w:r w:rsidR="007D4813" w:rsidRPr="00D32FC4">
        <w:t>herefore,</w:t>
      </w:r>
      <w:r w:rsidR="002D237A" w:rsidRPr="00D32FC4">
        <w:t xml:space="preserve"> </w:t>
      </w:r>
      <w:r w:rsidR="00C013B3">
        <w:t xml:space="preserve">it was </w:t>
      </w:r>
      <w:r w:rsidR="002D237A" w:rsidRPr="00D32FC4">
        <w:t>conclude</w:t>
      </w:r>
      <w:r w:rsidR="003C5AF9">
        <w:t>d</w:t>
      </w:r>
      <w:r w:rsidR="002D237A" w:rsidRPr="00D32FC4">
        <w:t xml:space="preserve"> that the signal strength level is more affected by</w:t>
      </w:r>
      <w:r w:rsidR="000B70D1">
        <w:t xml:space="preserve"> external factors like </w:t>
      </w:r>
      <w:r w:rsidR="002D237A" w:rsidRPr="00D32FC4">
        <w:t xml:space="preserve">the number of people using the network at </w:t>
      </w:r>
      <w:r w:rsidR="007D4813">
        <w:t>a specific moment</w:t>
      </w:r>
      <w:ins w:id="3936" w:author="tomasrodrigues@ua.pt" w:date="2017-08-05T23:04:00Z">
        <w:r w:rsidR="0006713A">
          <w:t>, the in-building penetration</w:t>
        </w:r>
      </w:ins>
      <w:r w:rsidR="002D237A" w:rsidRPr="00D32FC4">
        <w:t xml:space="preserve"> or</w:t>
      </w:r>
      <w:r w:rsidR="00C013B3">
        <w:t xml:space="preserve"> the</w:t>
      </w:r>
      <w:r w:rsidR="002D237A" w:rsidRPr="00D32FC4">
        <w:t xml:space="preserve"> </w:t>
      </w:r>
      <w:del w:id="3937" w:author="tomasrodrigues@ua.pt" w:date="2017-08-05T23:05:00Z">
        <w:r w:rsidR="002D237A" w:rsidRPr="00D32FC4" w:rsidDel="0006713A">
          <w:delText xml:space="preserve">weather conditions </w:delText>
        </w:r>
      </w:del>
      <w:ins w:id="3938" w:author="tomasrodrigues@ua.pt" w:date="2017-08-05T23:05:00Z">
        <w:r w:rsidR="0006713A">
          <w:t xml:space="preserve">multipath environment created due to </w:t>
        </w:r>
      </w:ins>
      <w:ins w:id="3939" w:author="tomasrodrigues@ua.pt" w:date="2017-08-05T23:06:00Z">
        <w:r w:rsidR="0006713A">
          <w:t xml:space="preserve">physical obstructions, </w:t>
        </w:r>
      </w:ins>
      <w:r w:rsidR="002D237A" w:rsidRPr="00D32FC4">
        <w:t xml:space="preserve">than that the position of the pocket </w:t>
      </w:r>
      <w:r w:rsidR="00C013B3">
        <w:t xml:space="preserve">probe </w:t>
      </w:r>
      <w:r w:rsidR="007D4813">
        <w:t>in relation to the mobile probe</w:t>
      </w:r>
      <w:del w:id="3940" w:author="tomasrodrigues@ua.pt" w:date="2017-08-05T23:02:00Z">
        <w:r w:rsidR="002D237A" w:rsidRPr="00D32FC4" w:rsidDel="00093C0D">
          <w:delText>.</w:delText>
        </w:r>
      </w:del>
      <w:r w:rsidR="002D237A" w:rsidRPr="00D32FC4">
        <w:t xml:space="preserve"> </w:t>
      </w:r>
      <w:ins w:id="3941" w:author="tomasrodrigues@ua.pt" w:date="2017-08-05T23:02:00Z">
        <w:r w:rsidR="00093C0D">
          <w:fldChar w:fldCharType="begin"/>
        </w:r>
      </w:ins>
      <w:ins w:id="3942" w:author="tomasrodrigues@ua.pt" w:date="2017-08-05T23:03:00Z">
        <w:r w:rsidR="00093C0D">
          <w:instrText>HYPERLINK  \l "Ref79"</w:instrText>
        </w:r>
      </w:ins>
      <w:ins w:id="3943" w:author="tomasrodrigues@ua.pt" w:date="2017-08-05T23:02:00Z">
        <w:r w:rsidR="00093C0D">
          <w:fldChar w:fldCharType="separate"/>
        </w:r>
        <w:r w:rsidR="00093C0D" w:rsidRPr="00093C0D">
          <w:rPr>
            <w:rStyle w:val="Hiperligao"/>
          </w:rPr>
          <w:t>[79].</w:t>
        </w:r>
        <w:r w:rsidR="00093C0D">
          <w:fldChar w:fldCharType="end"/>
        </w:r>
      </w:ins>
      <w:commentRangeEnd w:id="3934"/>
      <w:ins w:id="3944" w:author="tomasrodrigues@ua.pt" w:date="2017-08-05T23:06:00Z">
        <w:r w:rsidR="0006713A">
          <w:rPr>
            <w:rStyle w:val="Refdecomentrio"/>
          </w:rPr>
          <w:commentReference w:id="3934"/>
        </w:r>
      </w:ins>
    </w:p>
    <w:p w14:paraId="046C73D2" w14:textId="77777777" w:rsidR="00A25D8C" w:rsidRDefault="002D237A" w:rsidP="00BD7A00">
      <w:r w:rsidRPr="00D32FC4">
        <w:t xml:space="preserve">   Taking </w:t>
      </w:r>
      <w:r w:rsidR="00BE757A">
        <w:t>these results</w:t>
      </w:r>
      <w:r w:rsidR="001526BA">
        <w:t xml:space="preserve"> in</w:t>
      </w:r>
      <w:r w:rsidR="00BE757A">
        <w:t xml:space="preserve"> </w:t>
      </w:r>
      <w:r w:rsidR="009003B6">
        <w:t>consideration</w:t>
      </w:r>
      <w:r w:rsidR="007D4813">
        <w:t>,</w:t>
      </w:r>
      <w:r w:rsidR="00BE757A">
        <w:t xml:space="preserve"> the</w:t>
      </w:r>
      <w:r w:rsidRPr="00D32FC4">
        <w:t xml:space="preserve"> prototype scenario for the ArQoS Pocket solution</w:t>
      </w:r>
      <w:r w:rsidR="007D4813">
        <w:t xml:space="preserve"> integration</w:t>
      </w:r>
      <w:r w:rsidR="009003B6">
        <w:t>,</w:t>
      </w:r>
      <w:r w:rsidRPr="00D32FC4">
        <w:t xml:space="preserve"> </w:t>
      </w:r>
      <w:r w:rsidR="0048073A">
        <w:t>depicted</w:t>
      </w:r>
      <w:r w:rsidRPr="00D32FC4">
        <w:t xml:space="preserve"> </w:t>
      </w:r>
      <w:r w:rsidR="000B70D1">
        <w:t>in</w:t>
      </w:r>
      <w:r w:rsidRPr="00D32FC4">
        <w:t xml:space="preserve"> figure </w:t>
      </w:r>
      <w:r w:rsidR="009003B6">
        <w:t>5.1, was validated</w:t>
      </w:r>
      <w:r w:rsidR="00576B82">
        <w:t xml:space="preserve"> for production</w:t>
      </w:r>
      <w:r w:rsidR="009A5276" w:rsidRPr="00D32FC4">
        <w:t>.</w:t>
      </w:r>
    </w:p>
    <w:p w14:paraId="4FA3EBA5" w14:textId="77777777" w:rsidR="00B63471" w:rsidRPr="00D32FC4" w:rsidRDefault="00B63471" w:rsidP="00BD7A00"/>
    <w:p w14:paraId="5E940729" w14:textId="77777777" w:rsidR="00AF77D6" w:rsidRDefault="00417597" w:rsidP="00E81E7E">
      <w:pPr>
        <w:pStyle w:val="Cabealho3"/>
        <w:rPr>
          <w:rFonts w:eastAsia="Times New Roman"/>
        </w:rPr>
      </w:pPr>
      <w:bookmarkStart w:id="3945" w:name="_Toc491797518"/>
      <w:r>
        <w:rPr>
          <w:rFonts w:eastAsia="Times New Roman"/>
        </w:rPr>
        <w:lastRenderedPageBreak/>
        <w:t>Application</w:t>
      </w:r>
      <w:r w:rsidR="00AF77D6" w:rsidRPr="00D32FC4">
        <w:rPr>
          <w:rFonts w:eastAsia="Times New Roman"/>
        </w:rPr>
        <w:t xml:space="preserve"> tests</w:t>
      </w:r>
      <w:bookmarkEnd w:id="3945"/>
    </w:p>
    <w:p w14:paraId="6FE39126" w14:textId="2D35251D" w:rsidR="0087568C" w:rsidRDefault="0087568C" w:rsidP="00F03ED4">
      <w:r>
        <w:t xml:space="preserve">      </w:t>
      </w:r>
      <w:commentRangeStart w:id="3946"/>
      <w:ins w:id="3947" w:author="tomasrodrigues@ua.pt" w:date="2017-08-03T18:12:00Z">
        <w:r w:rsidR="000D4DDD">
          <w:t xml:space="preserve">It’s very important to </w:t>
        </w:r>
      </w:ins>
      <w:del w:id="3948" w:author="tomasrodrigues@ua.pt" w:date="2017-08-03T18:12:00Z">
        <w:r w:rsidR="0030097B" w:rsidDel="000D4DDD">
          <w:delText>T</w:delText>
        </w:r>
      </w:del>
      <w:ins w:id="3949" w:author="tomasrodrigues@ua.pt" w:date="2017-08-03T18:12:00Z">
        <w:r w:rsidR="000D4DDD">
          <w:t>t</w:t>
        </w:r>
      </w:ins>
      <w:r w:rsidR="0030097B">
        <w:t>est the application overall functionalities and performance</w:t>
      </w:r>
      <w:del w:id="3950" w:author="tomasrodrigues@ua.pt" w:date="2017-08-03T18:12:00Z">
        <w:r w:rsidR="0030097B" w:rsidDel="000D4DDD">
          <w:delText xml:space="preserve"> it’s very important</w:delText>
        </w:r>
      </w:del>
      <w:r w:rsidR="0030097B">
        <w:t>, because it affects directly the user</w:t>
      </w:r>
      <w:del w:id="3951" w:author="tomasrodrigues@ua.pt" w:date="2017-08-05T23:07:00Z">
        <w:r w:rsidR="0030097B" w:rsidDel="0006713A">
          <w:delText>’s</w:delText>
        </w:r>
      </w:del>
      <w:r w:rsidR="0030097B">
        <w:t xml:space="preserve"> </w:t>
      </w:r>
      <w:del w:id="3952" w:author="tomasrodrigues@ua.pt" w:date="2017-08-29T18:18:00Z">
        <w:r w:rsidR="0030097B" w:rsidDel="00474692">
          <w:delText>QoE</w:delText>
        </w:r>
      </w:del>
      <w:ins w:id="3953" w:author="tomasrodrigues@ua.pt" w:date="2017-08-29T18:18:00Z">
        <w:r w:rsidR="00474692">
          <w:t>solution perception</w:t>
        </w:r>
      </w:ins>
      <w:r w:rsidR="0030097B">
        <w:t>.</w:t>
      </w:r>
      <w:r w:rsidR="00417597">
        <w:t xml:space="preserve"> </w:t>
      </w:r>
      <w:del w:id="3954" w:author="tomasrodrigues@ua.pt" w:date="2017-08-03T18:12:00Z">
        <w:r w:rsidR="00F03ED4" w:rsidDel="000D4DDD">
          <w:delText>It</w:delText>
        </w:r>
        <w:r w:rsidR="00417597" w:rsidDel="000D4DDD">
          <w:delText xml:space="preserve"> </w:delText>
        </w:r>
        <w:r w:rsidR="00F03ED4" w:rsidDel="000D4DDD">
          <w:delText>will be tested</w:delText>
        </w:r>
      </w:del>
      <w:ins w:id="3955" w:author="tomasrodrigues@ua.pt" w:date="2017-08-03T18:12:00Z">
        <w:r w:rsidR="000D4DDD">
          <w:t>In this context,</w:t>
        </w:r>
      </w:ins>
      <w:r w:rsidR="00F03ED4">
        <w:t xml:space="preserve"> </w:t>
      </w:r>
      <w:r w:rsidR="00417597">
        <w:t>the application compatibility in different devices with different Android versions</w:t>
      </w:r>
      <w:ins w:id="3956" w:author="tomasrodrigues@ua.pt" w:date="2017-08-03T18:13:00Z">
        <w:r w:rsidR="000D4DDD">
          <w:t xml:space="preserve"> was tested and the application </w:t>
        </w:r>
      </w:ins>
      <w:del w:id="3957" w:author="tomasrodrigues@ua.pt" w:date="2017-08-03T18:13:00Z">
        <w:r w:rsidR="00417597" w:rsidDel="000D4DDD">
          <w:delText>. After</w:delText>
        </w:r>
        <w:r w:rsidR="00F03ED4" w:rsidDel="000D4DDD">
          <w:delText>,</w:delText>
        </w:r>
        <w:r w:rsidR="00417597" w:rsidDel="000D4DDD">
          <w:delText xml:space="preserve"> it is tested the</w:delText>
        </w:r>
      </w:del>
      <w:ins w:id="3958" w:author="tomasrodrigues@ua.pt" w:date="2017-08-03T18:13:00Z">
        <w:r w:rsidR="000D4DDD">
          <w:t>responsiveness was calculated by measuring the</w:t>
        </w:r>
      </w:ins>
      <w:r w:rsidR="00417597">
        <w:t xml:space="preserve"> times </w:t>
      </w:r>
      <w:r w:rsidR="00F03ED4">
        <w:t>between</w:t>
      </w:r>
      <w:r w:rsidR="00417597">
        <w:t xml:space="preserve"> transition</w:t>
      </w:r>
      <w:r w:rsidR="00F03ED4">
        <w:t>s</w:t>
      </w:r>
      <w:r w:rsidR="00417597">
        <w:t xml:space="preserve"> </w:t>
      </w:r>
      <w:r w:rsidR="00F03ED4">
        <w:t>of</w:t>
      </w:r>
      <w:r w:rsidR="00417597">
        <w:t xml:space="preserve"> the application pages</w:t>
      </w:r>
      <w:ins w:id="3959" w:author="tomasrodrigues@ua.pt" w:date="2017-08-03T18:14:00Z">
        <w:r w:rsidR="000D4DDD">
          <w:t>.</w:t>
        </w:r>
      </w:ins>
      <w:del w:id="3960" w:author="tomasrodrigues@ua.pt" w:date="2017-08-03T18:14:00Z">
        <w:r w:rsidR="00417597" w:rsidDel="000D4DDD">
          <w:delText xml:space="preserve"> and l</w:delText>
        </w:r>
      </w:del>
      <w:ins w:id="3961" w:author="tomasrodrigues@ua.pt" w:date="2017-08-03T18:14:00Z">
        <w:r w:rsidR="000D4DDD">
          <w:t xml:space="preserve"> L</w:t>
        </w:r>
      </w:ins>
      <w:r w:rsidR="00417597">
        <w:t>astly,</w:t>
      </w:r>
      <w:ins w:id="3962" w:author="tomasrodrigues@ua.pt" w:date="2017-08-03T18:14:00Z">
        <w:r w:rsidR="000D4DDD">
          <w:t xml:space="preserve"> the application battery consumption </w:t>
        </w:r>
      </w:ins>
      <w:del w:id="3963" w:author="tomasrodrigues@ua.pt" w:date="2017-08-03T18:14:00Z">
        <w:r w:rsidR="00417597" w:rsidDel="000D4DDD">
          <w:delText xml:space="preserve"> it is </w:delText>
        </w:r>
      </w:del>
      <w:ins w:id="3964" w:author="tomasrodrigues@ua.pt" w:date="2017-08-03T18:14:00Z">
        <w:r w:rsidR="000D4DDD">
          <w:t xml:space="preserve">was also </w:t>
        </w:r>
      </w:ins>
      <w:del w:id="3965" w:author="tomasrodrigues@ua.pt" w:date="2017-08-03T18:14:00Z">
        <w:r w:rsidR="00417597" w:rsidDel="000D4DDD">
          <w:delText>tested</w:delText>
        </w:r>
      </w:del>
      <w:ins w:id="3966" w:author="tomasrodrigues@ua.pt" w:date="2017-08-03T18:14:00Z">
        <w:r w:rsidR="000D4DDD">
          <w:t>measured</w:t>
        </w:r>
      </w:ins>
      <w:del w:id="3967" w:author="tomasrodrigues@ua.pt" w:date="2017-08-03T18:14:00Z">
        <w:r w:rsidR="00417597" w:rsidDel="000D4DDD">
          <w:delText xml:space="preserve"> the application battery consumption</w:delText>
        </w:r>
      </w:del>
      <w:r w:rsidR="00417597">
        <w:t>.</w:t>
      </w:r>
    </w:p>
    <w:p w14:paraId="0844562B" w14:textId="77777777" w:rsidR="00F03ED4" w:rsidRPr="00F03ED4" w:rsidRDefault="00F03ED4" w:rsidP="00F03ED4">
      <w:pPr>
        <w:pStyle w:val="HTMLpr-formatado"/>
        <w:shd w:val="clear" w:color="auto" w:fill="FFFFFF"/>
        <w:rPr>
          <w:rFonts w:ascii="inherit" w:hAnsi="inherit"/>
          <w:color w:val="212121"/>
          <w:lang w:val="en-US"/>
        </w:rPr>
      </w:pPr>
      <w:r w:rsidRPr="00A827C1">
        <w:rPr>
          <w:lang w:val="en-US"/>
        </w:rPr>
        <w:t xml:space="preserve">   </w:t>
      </w:r>
      <w:r w:rsidRPr="00F03ED4">
        <w:rPr>
          <w:rFonts w:asciiTheme="minorHAnsi" w:hAnsiTheme="minorHAnsi" w:cs="Times New Roman"/>
          <w:sz w:val="22"/>
          <w:lang w:val="en-US"/>
        </w:rPr>
        <w:t>All these factors have a huge importance in every Android application</w:t>
      </w:r>
      <w:del w:id="3968" w:author="tomasrodrigues@ua.pt" w:date="2017-08-03T18:14:00Z">
        <w:r w:rsidRPr="00F03ED4" w:rsidDel="000D4DDD">
          <w:rPr>
            <w:rFonts w:asciiTheme="minorHAnsi" w:hAnsiTheme="minorHAnsi" w:cs="Times New Roman"/>
            <w:sz w:val="22"/>
            <w:lang w:val="en-US"/>
          </w:rPr>
          <w:delText xml:space="preserve"> built</w:delText>
        </w:r>
      </w:del>
      <w:r w:rsidRPr="00F03ED4">
        <w:rPr>
          <w:rFonts w:asciiTheme="minorHAnsi" w:hAnsiTheme="minorHAnsi" w:cs="Times New Roman"/>
          <w:sz w:val="22"/>
          <w:lang w:val="en-US"/>
        </w:rPr>
        <w:t>, because a multiple device compatibility allows more devices to run the app, and therefore, potentially more users using it, as well. Higher times between page</w:t>
      </w:r>
      <w:ins w:id="3969" w:author="tomasrodrigues@ua.pt" w:date="2017-08-03T18:15:00Z">
        <w:r w:rsidR="00114046">
          <w:rPr>
            <w:rFonts w:asciiTheme="minorHAnsi" w:hAnsiTheme="minorHAnsi" w:cs="Times New Roman"/>
            <w:sz w:val="22"/>
            <w:lang w:val="en-US"/>
          </w:rPr>
          <w:t>s’</w:t>
        </w:r>
      </w:ins>
      <w:del w:id="3970" w:author="tomasrodrigues@ua.pt" w:date="2017-08-03T18:15:00Z">
        <w:r w:rsidRPr="00F03ED4" w:rsidDel="00114046">
          <w:rPr>
            <w:rFonts w:asciiTheme="minorHAnsi" w:hAnsiTheme="minorHAnsi" w:cs="Times New Roman"/>
            <w:sz w:val="22"/>
            <w:lang w:val="en-US"/>
          </w:rPr>
          <w:delText>’s</w:delText>
        </w:r>
      </w:del>
      <w:r w:rsidRPr="00F03ED4">
        <w:rPr>
          <w:rFonts w:asciiTheme="minorHAnsi" w:hAnsiTheme="minorHAnsi" w:cs="Times New Roman"/>
          <w:sz w:val="22"/>
          <w:lang w:val="en-US"/>
        </w:rPr>
        <w:t xml:space="preserve"> transition in an app makes </w:t>
      </w:r>
      <w:r>
        <w:rPr>
          <w:rFonts w:asciiTheme="minorHAnsi" w:hAnsiTheme="minorHAnsi" w:cs="Times New Roman"/>
          <w:sz w:val="22"/>
          <w:lang w:val="en-US"/>
        </w:rPr>
        <w:t xml:space="preserve">the user </w:t>
      </w:r>
      <w:r w:rsidRPr="00F03ED4">
        <w:rPr>
          <w:rFonts w:asciiTheme="minorHAnsi" w:hAnsiTheme="minorHAnsi" w:cs="Times New Roman"/>
          <w:sz w:val="22"/>
          <w:lang w:val="en-US"/>
        </w:rPr>
        <w:t>uncomfortable and waiting</w:t>
      </w:r>
      <w:r>
        <w:rPr>
          <w:rFonts w:asciiTheme="minorHAnsi" w:hAnsiTheme="minorHAnsi" w:cs="Times New Roman"/>
          <w:sz w:val="22"/>
          <w:lang w:val="en-US"/>
        </w:rPr>
        <w:t xml:space="preserve">, </w:t>
      </w:r>
      <w:r w:rsidR="00061E12">
        <w:rPr>
          <w:rFonts w:asciiTheme="minorHAnsi" w:hAnsiTheme="minorHAnsi" w:cs="Times New Roman"/>
          <w:sz w:val="22"/>
          <w:lang w:val="en-US"/>
        </w:rPr>
        <w:t>negatively affecting usability</w:t>
      </w:r>
      <w:r w:rsidR="00061E12">
        <w:rPr>
          <w:rStyle w:val="Refdecomentrio"/>
          <w:rFonts w:asciiTheme="minorHAnsi" w:hAnsiTheme="minorHAnsi" w:cs="Times New Roman"/>
          <w:lang w:val="en-US"/>
        </w:rPr>
        <w:commentReference w:id="3971"/>
      </w:r>
      <w:r>
        <w:rPr>
          <w:rFonts w:asciiTheme="minorHAnsi" w:hAnsiTheme="minorHAnsi" w:cs="Times New Roman"/>
          <w:sz w:val="22"/>
          <w:lang w:val="en-US"/>
        </w:rPr>
        <w:t>. Furthermore,</w:t>
      </w:r>
      <w:ins w:id="3972" w:author="tomasrodrigues@ua.pt" w:date="2017-08-03T18:15:00Z">
        <w:r w:rsidR="00114046">
          <w:rPr>
            <w:rFonts w:asciiTheme="minorHAnsi" w:hAnsiTheme="minorHAnsi" w:cs="Times New Roman"/>
            <w:sz w:val="22"/>
            <w:lang w:val="en-US"/>
          </w:rPr>
          <w:t xml:space="preserve"> considering the use-case scenario</w:t>
        </w:r>
      </w:ins>
      <w:del w:id="3973" w:author="tomasrodrigues@ua.pt" w:date="2017-08-03T18:15:00Z">
        <w:r w:rsidDel="00114046">
          <w:rPr>
            <w:rFonts w:asciiTheme="minorHAnsi" w:hAnsiTheme="minorHAnsi" w:cs="Times New Roman"/>
            <w:sz w:val="22"/>
            <w:lang w:val="en-US"/>
          </w:rPr>
          <w:delText xml:space="preserve"> on using</w:delText>
        </w:r>
      </w:del>
      <w:ins w:id="3974" w:author="tomasrodrigues@ua.pt" w:date="2017-08-03T18:15:00Z">
        <w:r w:rsidR="00114046">
          <w:rPr>
            <w:rFonts w:asciiTheme="minorHAnsi" w:hAnsiTheme="minorHAnsi" w:cs="Times New Roman"/>
            <w:sz w:val="22"/>
            <w:lang w:val="en-US"/>
          </w:rPr>
          <w:t xml:space="preserve"> where the</w:t>
        </w:r>
      </w:ins>
      <w:del w:id="3975" w:author="tomasrodrigues@ua.pt" w:date="2017-08-03T18:15:00Z">
        <w:r w:rsidDel="00114046">
          <w:rPr>
            <w:rFonts w:asciiTheme="minorHAnsi" w:hAnsiTheme="minorHAnsi" w:cs="Times New Roman"/>
            <w:sz w:val="22"/>
            <w:lang w:val="en-US"/>
          </w:rPr>
          <w:delText xml:space="preserve"> our </w:delText>
        </w:r>
      </w:del>
      <w:ins w:id="3976" w:author="tomasrodrigues@ua.pt" w:date="2017-08-03T18:15:00Z">
        <w:r w:rsidR="00114046">
          <w:rPr>
            <w:rFonts w:asciiTheme="minorHAnsi" w:hAnsiTheme="minorHAnsi" w:cs="Times New Roman"/>
            <w:sz w:val="22"/>
            <w:lang w:val="en-US"/>
          </w:rPr>
          <w:t xml:space="preserve"> </w:t>
        </w:r>
      </w:ins>
      <w:r>
        <w:rPr>
          <w:rFonts w:asciiTheme="minorHAnsi" w:hAnsiTheme="minorHAnsi" w:cs="Times New Roman"/>
          <w:sz w:val="22"/>
          <w:lang w:val="en-US"/>
        </w:rPr>
        <w:t>solution</w:t>
      </w:r>
      <w:ins w:id="3977" w:author="tomasrodrigues@ua.pt" w:date="2017-08-03T18:15:00Z">
        <w:r w:rsidR="00114046">
          <w:rPr>
            <w:rFonts w:asciiTheme="minorHAnsi" w:hAnsiTheme="minorHAnsi" w:cs="Times New Roman"/>
            <w:sz w:val="22"/>
            <w:lang w:val="en-US"/>
          </w:rPr>
          <w:t xml:space="preserve"> is used</w:t>
        </w:r>
      </w:ins>
      <w:r>
        <w:rPr>
          <w:rFonts w:asciiTheme="minorHAnsi" w:hAnsiTheme="minorHAnsi" w:cs="Times New Roman"/>
          <w:sz w:val="22"/>
          <w:lang w:val="en-US"/>
        </w:rPr>
        <w:t xml:space="preserve"> as a stand-alone app, </w:t>
      </w:r>
      <w:del w:id="3978" w:author="tomasrodrigues@ua.pt" w:date="2017-08-03T18:16:00Z">
        <w:r w:rsidDel="00114046">
          <w:rPr>
            <w:rFonts w:asciiTheme="minorHAnsi" w:hAnsiTheme="minorHAnsi" w:cs="Times New Roman"/>
            <w:sz w:val="22"/>
            <w:lang w:val="en-US"/>
          </w:rPr>
          <w:delText xml:space="preserve">being the phone </w:delText>
        </w:r>
      </w:del>
      <w:r>
        <w:rPr>
          <w:rFonts w:asciiTheme="minorHAnsi" w:hAnsiTheme="minorHAnsi" w:cs="Times New Roman"/>
          <w:sz w:val="22"/>
          <w:lang w:val="en-US"/>
        </w:rPr>
        <w:t xml:space="preserve">not connected to any probe, and therefore not charging, it is not </w:t>
      </w:r>
      <w:del w:id="3979" w:author="tomasrodrigues@ua.pt" w:date="2017-08-03T18:16:00Z">
        <w:r w:rsidDel="00114046">
          <w:rPr>
            <w:rFonts w:asciiTheme="minorHAnsi" w:hAnsiTheme="minorHAnsi" w:cs="Times New Roman"/>
            <w:sz w:val="22"/>
            <w:lang w:val="en-US"/>
          </w:rPr>
          <w:delText xml:space="preserve">intended </w:delText>
        </w:r>
      </w:del>
      <w:ins w:id="3980" w:author="tomasrodrigues@ua.pt" w:date="2017-08-03T18:16:00Z">
        <w:r w:rsidR="00114046">
          <w:rPr>
            <w:rFonts w:asciiTheme="minorHAnsi" w:hAnsiTheme="minorHAnsi" w:cs="Times New Roman"/>
            <w:sz w:val="22"/>
            <w:lang w:val="en-US"/>
          </w:rPr>
          <w:t xml:space="preserve">desirable </w:t>
        </w:r>
      </w:ins>
      <w:r>
        <w:rPr>
          <w:rFonts w:asciiTheme="minorHAnsi" w:hAnsiTheme="minorHAnsi" w:cs="Times New Roman"/>
          <w:sz w:val="22"/>
          <w:lang w:val="en-US"/>
        </w:rPr>
        <w:t>that the app consumes much of the user’s phone battery.</w:t>
      </w:r>
      <w:commentRangeEnd w:id="3946"/>
      <w:r w:rsidR="0016548E">
        <w:rPr>
          <w:rStyle w:val="Refdecomentrio"/>
          <w:rFonts w:asciiTheme="minorHAnsi" w:hAnsiTheme="minorHAnsi" w:cs="Times New Roman"/>
          <w:lang w:val="en-US"/>
        </w:rPr>
        <w:commentReference w:id="3946"/>
      </w:r>
    </w:p>
    <w:p w14:paraId="40AA70BC" w14:textId="77777777" w:rsidR="00F03ED4" w:rsidRPr="0087568C" w:rsidRDefault="00F03ED4" w:rsidP="00F03ED4"/>
    <w:p w14:paraId="65B3B037" w14:textId="77777777" w:rsidR="004C79C6" w:rsidRPr="004C79C6" w:rsidRDefault="00832660" w:rsidP="004C79C6">
      <w:pPr>
        <w:pStyle w:val="Cabealho4"/>
      </w:pPr>
      <w:bookmarkStart w:id="3981" w:name="_Toc491797519"/>
      <w:r>
        <w:t>Devices c</w:t>
      </w:r>
      <w:r w:rsidR="004C79C6">
        <w:t>ompatibility</w:t>
      </w:r>
      <w:bookmarkEnd w:id="3981"/>
      <w:r w:rsidR="004C79C6">
        <w:t xml:space="preserve"> </w:t>
      </w:r>
    </w:p>
    <w:p w14:paraId="397C189B" w14:textId="77777777" w:rsidR="00417597" w:rsidRDefault="00061E12" w:rsidP="00417597">
      <w:pPr>
        <w:ind w:left="0"/>
      </w:pPr>
      <w:r>
        <w:t xml:space="preserve">   In the</w:t>
      </w:r>
      <w:r w:rsidR="00417597">
        <w:t xml:space="preserve"> initial application </w:t>
      </w:r>
      <w:r w:rsidR="00AF205D">
        <w:t>development,</w:t>
      </w:r>
      <w:r w:rsidR="00417597">
        <w:t xml:space="preserve"> </w:t>
      </w:r>
      <w:r>
        <w:t xml:space="preserve">it was used </w:t>
      </w:r>
      <w:r w:rsidR="00417597">
        <w:t>a Xiaomi Redmi 3S</w:t>
      </w:r>
      <w:r w:rsidR="00911313">
        <w:t>. However,</w:t>
      </w:r>
      <w:r w:rsidR="004E2EF0">
        <w:t xml:space="preserve"> in order to test VoLTE and VoWiFi features</w:t>
      </w:r>
      <w:del w:id="3982" w:author="tomasrodrigues@ua.pt" w:date="2017-08-03T18:16:00Z">
        <w:r w:rsidR="004E2EF0" w:rsidDel="00114046">
          <w:delText>, in the future</w:delText>
        </w:r>
      </w:del>
      <w:r w:rsidR="004E2EF0">
        <w:t xml:space="preserve">, the </w:t>
      </w:r>
      <w:r w:rsidR="00911313">
        <w:t xml:space="preserve">primary </w:t>
      </w:r>
      <w:r w:rsidR="004E2EF0">
        <w:t>target device of our solution became the Samsung Galaxy S7</w:t>
      </w:r>
      <w:r w:rsidR="00417597">
        <w:t xml:space="preserve">. Both devices specifications </w:t>
      </w:r>
      <w:r w:rsidR="004E2EF0">
        <w:t>can be seen</w:t>
      </w:r>
      <w:r w:rsidR="00417597">
        <w:t xml:space="preserve"> in the Appendix C</w:t>
      </w:r>
      <w:r w:rsidR="004E2EF0">
        <w:t>.</w:t>
      </w:r>
    </w:p>
    <w:p w14:paraId="68C8B7FD" w14:textId="77777777" w:rsidR="004E2EF0" w:rsidRDefault="004E2EF0" w:rsidP="00417597">
      <w:pPr>
        <w:ind w:left="0"/>
      </w:pPr>
      <w:r>
        <w:t xml:space="preserve">   </w:t>
      </w:r>
      <w:r w:rsidR="00061E12">
        <w:t>I</w:t>
      </w:r>
      <w:r>
        <w:t xml:space="preserve">t is important to test the application compatibility with other devices to ensure that </w:t>
      </w:r>
      <w:r w:rsidR="00633C8A">
        <w:t xml:space="preserve">users, which </w:t>
      </w:r>
      <w:r>
        <w:t xml:space="preserve">use the application as stand-alone, in other others, without </w:t>
      </w:r>
      <w:r w:rsidR="00633C8A">
        <w:t>the management system interaction, have a good experience, as well.</w:t>
      </w:r>
    </w:p>
    <w:p w14:paraId="77476243" w14:textId="77777777" w:rsidR="00633C8A" w:rsidRDefault="003257A7" w:rsidP="00FB79BF">
      <w:pPr>
        <w:ind w:left="7" w:hanging="1"/>
      </w:pPr>
      <w:del w:id="3983" w:author="tomasrodrigues@ua.pt" w:date="2017-08-03T18:16:00Z">
        <w:r w:rsidRPr="00D32FC4" w:rsidDel="00114046">
          <w:delText>.</w:delText>
        </w:r>
      </w:del>
      <w:ins w:id="3984" w:author="tomasrodrigues@ua.pt" w:date="2017-08-03T18:16:00Z">
        <w:r w:rsidR="00114046">
          <w:t xml:space="preserve">   </w:t>
        </w:r>
      </w:ins>
      <w:del w:id="3985" w:author="tomasrodrigues@ua.pt" w:date="2017-08-03T18:16:00Z">
        <w:r w:rsidRPr="00D32FC4" w:rsidDel="00114046">
          <w:delText xml:space="preserve"> </w:delText>
        </w:r>
      </w:del>
      <w:r w:rsidR="00633C8A">
        <w:t>The application compatibility</w:t>
      </w:r>
      <w:r w:rsidR="000B70D1" w:rsidRPr="00D32FC4">
        <w:t xml:space="preserve"> was </w:t>
      </w:r>
      <w:r w:rsidR="00633C8A">
        <w:t xml:space="preserve">tested, </w:t>
      </w:r>
      <w:r w:rsidR="00911313">
        <w:t xml:space="preserve">by </w:t>
      </w:r>
      <w:r w:rsidR="000B70D1" w:rsidRPr="00D32FC4">
        <w:t xml:space="preserve">creating Android virtual devices </w:t>
      </w:r>
      <w:r w:rsidR="00C013B3">
        <w:t xml:space="preserve">and </w:t>
      </w:r>
      <w:r w:rsidR="00911313">
        <w:t xml:space="preserve">by </w:t>
      </w:r>
      <w:r w:rsidR="00C013B3">
        <w:t>executing</w:t>
      </w:r>
      <w:r w:rsidR="0083059F">
        <w:t xml:space="preserve"> the a</w:t>
      </w:r>
      <w:r w:rsidR="00D33126" w:rsidRPr="00D32FC4">
        <w:t xml:space="preserve">pp </w:t>
      </w:r>
      <w:r w:rsidR="000B70D1">
        <w:t>on</w:t>
      </w:r>
      <w:r w:rsidR="00C013B3">
        <w:t xml:space="preserve"> </w:t>
      </w:r>
      <w:r w:rsidR="00D33126" w:rsidRPr="00D32FC4">
        <w:t>different devices</w:t>
      </w:r>
      <w:r w:rsidR="00C013B3">
        <w:t xml:space="preserve">, </w:t>
      </w:r>
      <w:r w:rsidR="00D33126" w:rsidRPr="00D32FC4">
        <w:t>with different Android versions</w:t>
      </w:r>
      <w:r w:rsidR="00633C8A">
        <w:t>, API levels</w:t>
      </w:r>
      <w:r w:rsidR="00D33126" w:rsidRPr="00D32FC4">
        <w:t xml:space="preserve"> </w:t>
      </w:r>
      <w:r w:rsidR="00633C8A">
        <w:t>and/</w:t>
      </w:r>
      <w:r w:rsidR="00C013B3">
        <w:t>or</w:t>
      </w:r>
      <w:r w:rsidR="00633C8A">
        <w:t xml:space="preserve"> different</w:t>
      </w:r>
      <w:r w:rsidR="00C013B3">
        <w:t xml:space="preserve"> screen</w:t>
      </w:r>
      <w:r w:rsidR="00D33126" w:rsidRPr="00D32FC4">
        <w:t xml:space="preserve"> sizes</w:t>
      </w:r>
      <w:r w:rsidR="00633C8A">
        <w:t xml:space="preserve">. This allowed </w:t>
      </w:r>
      <w:del w:id="3986" w:author="tomasrodrigues@ua.pt" w:date="2017-08-03T18:17:00Z">
        <w:r w:rsidR="0083059F" w:rsidDel="00114046">
          <w:delText>to detect</w:delText>
        </w:r>
      </w:del>
      <w:ins w:id="3987" w:author="tomasrodrigues@ua.pt" w:date="2017-08-03T18:17:00Z">
        <w:r w:rsidR="00114046">
          <w:t>detecting</w:t>
        </w:r>
      </w:ins>
      <w:r w:rsidR="0083059F">
        <w:t xml:space="preserve"> possible anomalies </w:t>
      </w:r>
      <w:r w:rsidR="00C013B3">
        <w:t>with both</w:t>
      </w:r>
      <w:r w:rsidR="00633C8A">
        <w:t>,</w:t>
      </w:r>
      <w:r w:rsidR="00C013B3">
        <w:t xml:space="preserve"> </w:t>
      </w:r>
      <w:r w:rsidR="00633C8A">
        <w:t xml:space="preserve">application </w:t>
      </w:r>
      <w:r w:rsidR="00C013B3">
        <w:t xml:space="preserve">features or </w:t>
      </w:r>
      <w:r w:rsidR="00633C8A">
        <w:t>the UI</w:t>
      </w:r>
      <w:r w:rsidR="00D33126" w:rsidRPr="00D32FC4">
        <w:t xml:space="preserve">. </w:t>
      </w:r>
    </w:p>
    <w:p w14:paraId="0891A020" w14:textId="77777777" w:rsidR="009769CF" w:rsidRDefault="00633C8A" w:rsidP="008940E6">
      <w:pPr>
        <w:ind w:left="7" w:hanging="1"/>
      </w:pPr>
      <w:r>
        <w:t xml:space="preserve">   </w:t>
      </w:r>
      <w:r w:rsidR="0083059F">
        <w:t>Our solution</w:t>
      </w:r>
      <w:r w:rsidR="002F748C" w:rsidRPr="00D32FC4">
        <w:t xml:space="preserve"> targets the Android version 6.0.0 and above, but it was verified that multiple devices with a </w:t>
      </w:r>
      <w:r w:rsidR="00911313">
        <w:t xml:space="preserve">lower </w:t>
      </w:r>
      <w:r w:rsidR="002F748C" w:rsidRPr="00D32FC4">
        <w:t>version</w:t>
      </w:r>
      <w:r>
        <w:t xml:space="preserve"> </w:t>
      </w:r>
      <w:r w:rsidR="002F748C" w:rsidRPr="00D32FC4">
        <w:t>could still run the app</w:t>
      </w:r>
      <w:r>
        <w:t>,</w:t>
      </w:r>
      <w:r w:rsidR="002F748C" w:rsidRPr="00D32FC4">
        <w:t xml:space="preserve"> and perform all </w:t>
      </w:r>
      <w:r w:rsidR="0083059F">
        <w:t>its assoc</w:t>
      </w:r>
      <w:r w:rsidR="008C3931">
        <w:t>iated</w:t>
      </w:r>
      <w:r w:rsidR="002F748C" w:rsidRPr="00D32FC4">
        <w:t xml:space="preserve"> features. </w:t>
      </w:r>
      <w:r>
        <w:t>In the T</w:t>
      </w:r>
      <w:r w:rsidR="008C3931">
        <w:t>able</w:t>
      </w:r>
      <w:r w:rsidR="00911313">
        <w:t xml:space="preserve"> 5.1,</w:t>
      </w:r>
      <w:r>
        <w:t xml:space="preserve"> i</w:t>
      </w:r>
      <w:r w:rsidRPr="00D32FC4">
        <w:t>t is</w:t>
      </w:r>
      <w:r w:rsidR="00911313">
        <w:t xml:space="preserve"> presented detailed information with the</w:t>
      </w:r>
      <w:r w:rsidR="008C3931">
        <w:t xml:space="preserve"> devices</w:t>
      </w:r>
      <w:r w:rsidR="008940E6">
        <w:t xml:space="preserve"> tested</w:t>
      </w:r>
      <w:r w:rsidR="00683B95">
        <w:t>.</w:t>
      </w:r>
    </w:p>
    <w:p w14:paraId="55B8A1CC" w14:textId="77777777" w:rsidR="00911313" w:rsidRDefault="00911313" w:rsidP="008940E6">
      <w:pPr>
        <w:ind w:left="7" w:hanging="1"/>
      </w:pPr>
    </w:p>
    <w:p w14:paraId="2723F577" w14:textId="77777777" w:rsidR="00911313" w:rsidRDefault="00911313" w:rsidP="008940E6">
      <w:pPr>
        <w:ind w:left="7" w:hanging="1"/>
      </w:pPr>
    </w:p>
    <w:p w14:paraId="298C8E5A" w14:textId="77777777" w:rsidR="00683B95" w:rsidRDefault="00683B95" w:rsidP="00683B95">
      <w:pPr>
        <w:pStyle w:val="Cabealho6"/>
      </w:pPr>
    </w:p>
    <w:tbl>
      <w:tblPr>
        <w:tblStyle w:val="TabeladeGrelha4-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410"/>
        <w:gridCol w:w="1450"/>
        <w:gridCol w:w="1353"/>
        <w:gridCol w:w="690"/>
        <w:gridCol w:w="1785"/>
      </w:tblGrid>
      <w:tr w:rsidR="000B1D75" w:rsidRPr="00315A97" w14:paraId="18439B09" w14:textId="77777777" w:rsidTr="00061E12">
        <w:trPr>
          <w:cnfStyle w:val="100000000000" w:firstRow="1" w:lastRow="0" w:firstColumn="0" w:lastColumn="0" w:oddVBand="0" w:evenVBand="0" w:oddHBand="0" w:evenHBand="0" w:firstRowFirstColumn="0" w:firstRowLastColumn="0" w:lastRowFirstColumn="0" w:lastRowLastColumn="0"/>
          <w:trHeight w:val="757"/>
          <w:jc w:val="center"/>
        </w:trPr>
        <w:tc>
          <w:tcPr>
            <w:cnfStyle w:val="001000000000" w:firstRow="0" w:lastRow="0" w:firstColumn="1" w:lastColumn="0" w:oddVBand="0" w:evenVBand="0" w:oddHBand="0" w:evenHBand="0" w:firstRowFirstColumn="0" w:firstRowLastColumn="0" w:lastRowFirstColumn="0" w:lastRowLastColumn="0"/>
            <w:tcW w:w="1784" w:type="dxa"/>
            <w:tcBorders>
              <w:top w:val="none" w:sz="0" w:space="0" w:color="auto"/>
              <w:left w:val="none" w:sz="0" w:space="0" w:color="auto"/>
              <w:bottom w:val="none" w:sz="0" w:space="0" w:color="auto"/>
              <w:right w:val="none" w:sz="0" w:space="0" w:color="auto"/>
            </w:tcBorders>
          </w:tcPr>
          <w:p w14:paraId="103DEE69" w14:textId="77777777" w:rsidR="002F748C" w:rsidRPr="00315A97" w:rsidRDefault="002F748C" w:rsidP="00B90D16">
            <w:pPr>
              <w:jc w:val="center"/>
              <w:rPr>
                <w:rFonts w:cstheme="minorHAnsi"/>
                <w:sz w:val="20"/>
              </w:rPr>
            </w:pPr>
            <w:r w:rsidRPr="00315A97">
              <w:rPr>
                <w:rFonts w:cstheme="minorHAnsi"/>
                <w:sz w:val="20"/>
              </w:rPr>
              <w:t>Model</w:t>
            </w:r>
          </w:p>
        </w:tc>
        <w:tc>
          <w:tcPr>
            <w:tcW w:w="1410" w:type="dxa"/>
            <w:tcBorders>
              <w:top w:val="none" w:sz="0" w:space="0" w:color="auto"/>
              <w:left w:val="none" w:sz="0" w:space="0" w:color="auto"/>
              <w:bottom w:val="none" w:sz="0" w:space="0" w:color="auto"/>
              <w:right w:val="none" w:sz="0" w:space="0" w:color="auto"/>
            </w:tcBorders>
          </w:tcPr>
          <w:p w14:paraId="32EFF236" w14:textId="77777777" w:rsidR="002F748C" w:rsidRPr="00315A97" w:rsidRDefault="002F748C"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Emulated</w:t>
            </w:r>
          </w:p>
          <w:p w14:paraId="3A2BC0B5" w14:textId="77777777" w:rsidR="002F748C" w:rsidRPr="00315A97" w:rsidRDefault="002F748C"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 or No)</w:t>
            </w:r>
          </w:p>
        </w:tc>
        <w:tc>
          <w:tcPr>
            <w:tcW w:w="1450" w:type="dxa"/>
            <w:tcBorders>
              <w:top w:val="none" w:sz="0" w:space="0" w:color="auto"/>
              <w:left w:val="none" w:sz="0" w:space="0" w:color="auto"/>
              <w:bottom w:val="none" w:sz="0" w:space="0" w:color="auto"/>
              <w:right w:val="none" w:sz="0" w:space="0" w:color="auto"/>
            </w:tcBorders>
          </w:tcPr>
          <w:p w14:paraId="3B8CB758" w14:textId="77777777" w:rsidR="002F748C" w:rsidRPr="00315A97" w:rsidRDefault="002F748C"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version</w:t>
            </w:r>
          </w:p>
        </w:tc>
        <w:tc>
          <w:tcPr>
            <w:tcW w:w="1353" w:type="dxa"/>
            <w:tcBorders>
              <w:top w:val="none" w:sz="0" w:space="0" w:color="auto"/>
              <w:left w:val="none" w:sz="0" w:space="0" w:color="auto"/>
              <w:bottom w:val="none" w:sz="0" w:space="0" w:color="auto"/>
              <w:right w:val="none" w:sz="0" w:space="0" w:color="auto"/>
            </w:tcBorders>
          </w:tcPr>
          <w:p w14:paraId="206291C6" w14:textId="77777777" w:rsidR="002F748C" w:rsidRPr="00315A97" w:rsidRDefault="00061E12"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Pr>
                <w:rFonts w:cstheme="minorHAnsi"/>
                <w:sz w:val="20"/>
              </w:rPr>
              <w:t>Scren s</w:t>
            </w:r>
            <w:r w:rsidR="002F748C" w:rsidRPr="00315A97">
              <w:rPr>
                <w:rFonts w:cstheme="minorHAnsi"/>
                <w:sz w:val="20"/>
              </w:rPr>
              <w:t>ize</w:t>
            </w:r>
          </w:p>
          <w:p w14:paraId="007F1480" w14:textId="77777777" w:rsidR="007C7214" w:rsidRPr="00315A97" w:rsidRDefault="007C7214"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(inch)</w:t>
            </w:r>
          </w:p>
        </w:tc>
        <w:tc>
          <w:tcPr>
            <w:tcW w:w="690" w:type="dxa"/>
            <w:tcBorders>
              <w:top w:val="none" w:sz="0" w:space="0" w:color="auto"/>
              <w:left w:val="none" w:sz="0" w:space="0" w:color="auto"/>
              <w:bottom w:val="none" w:sz="0" w:space="0" w:color="auto"/>
              <w:right w:val="none" w:sz="0" w:space="0" w:color="auto"/>
            </w:tcBorders>
          </w:tcPr>
          <w:p w14:paraId="2642357D" w14:textId="77777777" w:rsidR="002F748C" w:rsidRPr="00315A97" w:rsidRDefault="002F748C"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API level</w:t>
            </w:r>
          </w:p>
        </w:tc>
        <w:tc>
          <w:tcPr>
            <w:tcW w:w="1785" w:type="dxa"/>
            <w:tcBorders>
              <w:top w:val="none" w:sz="0" w:space="0" w:color="auto"/>
              <w:left w:val="none" w:sz="0" w:space="0" w:color="auto"/>
              <w:bottom w:val="none" w:sz="0" w:space="0" w:color="auto"/>
              <w:right w:val="none" w:sz="0" w:space="0" w:color="auto"/>
            </w:tcBorders>
          </w:tcPr>
          <w:p w14:paraId="550ABEB9" w14:textId="77777777" w:rsidR="002F748C" w:rsidRPr="00315A97" w:rsidRDefault="00061E12" w:rsidP="00B90D16">
            <w:pPr>
              <w:jc w:val="center"/>
              <w:cnfStyle w:val="100000000000" w:firstRow="1" w:lastRow="0" w:firstColumn="0" w:lastColumn="0" w:oddVBand="0" w:evenVBand="0" w:oddHBand="0" w:evenHBand="0" w:firstRowFirstColumn="0" w:firstRowLastColumn="0" w:lastRowFirstColumn="0" w:lastRowLastColumn="0"/>
              <w:rPr>
                <w:rFonts w:cstheme="minorHAnsi"/>
                <w:sz w:val="20"/>
              </w:rPr>
            </w:pPr>
            <w:r>
              <w:rPr>
                <w:rFonts w:cstheme="minorHAnsi"/>
                <w:sz w:val="20"/>
              </w:rPr>
              <w:t>Compatible</w:t>
            </w:r>
            <w:r w:rsidR="002F748C" w:rsidRPr="00315A97">
              <w:rPr>
                <w:rFonts w:cstheme="minorHAnsi"/>
                <w:sz w:val="20"/>
              </w:rPr>
              <w:t xml:space="preserve"> (Yes or no)</w:t>
            </w:r>
          </w:p>
        </w:tc>
      </w:tr>
      <w:tr w:rsidR="000B1D75" w:rsidRPr="00315A97" w14:paraId="73EC4D4B" w14:textId="77777777" w:rsidTr="00061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4" w:type="dxa"/>
          </w:tcPr>
          <w:p w14:paraId="749F5F90" w14:textId="77777777" w:rsidR="00CB522E" w:rsidRPr="00315A97" w:rsidRDefault="00CB522E" w:rsidP="00B90D16">
            <w:pPr>
              <w:jc w:val="center"/>
              <w:rPr>
                <w:rFonts w:cstheme="minorHAnsi"/>
                <w:b w:val="0"/>
                <w:sz w:val="20"/>
              </w:rPr>
            </w:pPr>
            <w:r w:rsidRPr="00315A97">
              <w:rPr>
                <w:rFonts w:cstheme="minorHAnsi"/>
                <w:b w:val="0"/>
                <w:sz w:val="20"/>
              </w:rPr>
              <w:t>Nexus One</w:t>
            </w:r>
          </w:p>
        </w:tc>
        <w:tc>
          <w:tcPr>
            <w:tcW w:w="1410" w:type="dxa"/>
          </w:tcPr>
          <w:p w14:paraId="21221977" w14:textId="77777777" w:rsidR="00CB522E" w:rsidRPr="00315A97" w:rsidRDefault="00CB522E" w:rsidP="00B90D16">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3437B157" w14:textId="77777777" w:rsidR="00CB522E" w:rsidRPr="00315A97" w:rsidRDefault="00CB522E" w:rsidP="00B90D16">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Android 2.3.3</w:t>
            </w:r>
          </w:p>
        </w:tc>
        <w:tc>
          <w:tcPr>
            <w:tcW w:w="1353" w:type="dxa"/>
          </w:tcPr>
          <w:p w14:paraId="579B188B" w14:textId="77777777" w:rsidR="00CB522E" w:rsidRPr="00315A97" w:rsidRDefault="00CB522E" w:rsidP="00B90D16">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3.7</w:t>
            </w:r>
          </w:p>
        </w:tc>
        <w:tc>
          <w:tcPr>
            <w:tcW w:w="690" w:type="dxa"/>
          </w:tcPr>
          <w:p w14:paraId="74096057" w14:textId="77777777" w:rsidR="00CB522E" w:rsidRPr="00315A97" w:rsidRDefault="00CB522E" w:rsidP="00B90D16">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10</w:t>
            </w:r>
          </w:p>
        </w:tc>
        <w:tc>
          <w:tcPr>
            <w:tcW w:w="1785" w:type="dxa"/>
          </w:tcPr>
          <w:p w14:paraId="26C1CD43" w14:textId="77777777" w:rsidR="00CB522E" w:rsidRPr="00315A97" w:rsidRDefault="00CB522E" w:rsidP="00B90D16">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No</w:t>
            </w:r>
          </w:p>
        </w:tc>
      </w:tr>
      <w:tr w:rsidR="00FB79BF" w:rsidRPr="00315A97" w14:paraId="1EC56098" w14:textId="77777777" w:rsidTr="00061E12">
        <w:trPr>
          <w:jc w:val="center"/>
        </w:trPr>
        <w:tc>
          <w:tcPr>
            <w:cnfStyle w:val="001000000000" w:firstRow="0" w:lastRow="0" w:firstColumn="1" w:lastColumn="0" w:oddVBand="0" w:evenVBand="0" w:oddHBand="0" w:evenHBand="0" w:firstRowFirstColumn="0" w:firstRowLastColumn="0" w:lastRowFirstColumn="0" w:lastRowLastColumn="0"/>
            <w:tcW w:w="1784" w:type="dxa"/>
          </w:tcPr>
          <w:p w14:paraId="4B5E1ACD" w14:textId="77777777" w:rsidR="00FB79BF" w:rsidRPr="00315A97" w:rsidRDefault="00FB79BF" w:rsidP="00FB79BF">
            <w:pPr>
              <w:jc w:val="center"/>
              <w:rPr>
                <w:rFonts w:cstheme="minorHAnsi"/>
                <w:b w:val="0"/>
                <w:sz w:val="20"/>
              </w:rPr>
            </w:pPr>
            <w:r w:rsidRPr="00315A97">
              <w:rPr>
                <w:rFonts w:cstheme="minorHAnsi"/>
                <w:b w:val="0"/>
                <w:sz w:val="20"/>
              </w:rPr>
              <w:t>Nexus One</w:t>
            </w:r>
          </w:p>
        </w:tc>
        <w:tc>
          <w:tcPr>
            <w:tcW w:w="1410" w:type="dxa"/>
          </w:tcPr>
          <w:p w14:paraId="7436FB51"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7C545240"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4.3.0</w:t>
            </w:r>
          </w:p>
        </w:tc>
        <w:tc>
          <w:tcPr>
            <w:tcW w:w="1353" w:type="dxa"/>
          </w:tcPr>
          <w:p w14:paraId="49E45CF5"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3.7</w:t>
            </w:r>
          </w:p>
        </w:tc>
        <w:tc>
          <w:tcPr>
            <w:tcW w:w="690" w:type="dxa"/>
          </w:tcPr>
          <w:p w14:paraId="58CEF8A5"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18</w:t>
            </w:r>
          </w:p>
        </w:tc>
        <w:tc>
          <w:tcPr>
            <w:tcW w:w="1785" w:type="dxa"/>
          </w:tcPr>
          <w:p w14:paraId="1725C363"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No</w:t>
            </w:r>
          </w:p>
        </w:tc>
      </w:tr>
      <w:tr w:rsidR="00FB79BF" w:rsidRPr="00315A97" w14:paraId="1EC9B96A" w14:textId="77777777" w:rsidTr="00061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4" w:type="dxa"/>
          </w:tcPr>
          <w:p w14:paraId="15176078" w14:textId="77777777" w:rsidR="00FB79BF" w:rsidRPr="00315A97" w:rsidRDefault="00FB79BF" w:rsidP="00FB79BF">
            <w:pPr>
              <w:jc w:val="center"/>
              <w:rPr>
                <w:rFonts w:cstheme="minorHAnsi"/>
                <w:b w:val="0"/>
                <w:sz w:val="20"/>
              </w:rPr>
            </w:pPr>
            <w:r w:rsidRPr="00315A97">
              <w:rPr>
                <w:rFonts w:cstheme="minorHAnsi"/>
                <w:b w:val="0"/>
                <w:sz w:val="20"/>
              </w:rPr>
              <w:t>Nexus One</w:t>
            </w:r>
          </w:p>
        </w:tc>
        <w:tc>
          <w:tcPr>
            <w:tcW w:w="1410" w:type="dxa"/>
          </w:tcPr>
          <w:p w14:paraId="3CDC8661"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731C0636"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Android 4.4.2</w:t>
            </w:r>
          </w:p>
        </w:tc>
        <w:tc>
          <w:tcPr>
            <w:tcW w:w="1353" w:type="dxa"/>
          </w:tcPr>
          <w:p w14:paraId="152730B1"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3.7</w:t>
            </w:r>
          </w:p>
        </w:tc>
        <w:tc>
          <w:tcPr>
            <w:tcW w:w="690" w:type="dxa"/>
          </w:tcPr>
          <w:p w14:paraId="1B83BF82"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19</w:t>
            </w:r>
          </w:p>
        </w:tc>
        <w:tc>
          <w:tcPr>
            <w:tcW w:w="1785" w:type="dxa"/>
          </w:tcPr>
          <w:p w14:paraId="2856A376"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No</w:t>
            </w:r>
          </w:p>
        </w:tc>
      </w:tr>
      <w:tr w:rsidR="00FB79BF" w:rsidRPr="00315A97" w14:paraId="47476E9A" w14:textId="77777777" w:rsidTr="00061E12">
        <w:trPr>
          <w:jc w:val="center"/>
        </w:trPr>
        <w:tc>
          <w:tcPr>
            <w:cnfStyle w:val="001000000000" w:firstRow="0" w:lastRow="0" w:firstColumn="1" w:lastColumn="0" w:oddVBand="0" w:evenVBand="0" w:oddHBand="0" w:evenHBand="0" w:firstRowFirstColumn="0" w:firstRowLastColumn="0" w:lastRowFirstColumn="0" w:lastRowLastColumn="0"/>
            <w:tcW w:w="1784" w:type="dxa"/>
          </w:tcPr>
          <w:p w14:paraId="3BDADF4A" w14:textId="77777777" w:rsidR="00FB79BF" w:rsidRPr="00315A97" w:rsidRDefault="00FB79BF" w:rsidP="00FB79BF">
            <w:pPr>
              <w:jc w:val="center"/>
              <w:rPr>
                <w:rFonts w:cstheme="minorHAnsi"/>
                <w:b w:val="0"/>
                <w:sz w:val="20"/>
              </w:rPr>
            </w:pPr>
            <w:r>
              <w:rPr>
                <w:rFonts w:cstheme="minorHAnsi"/>
                <w:b w:val="0"/>
                <w:sz w:val="20"/>
              </w:rPr>
              <w:t>Nexus One</w:t>
            </w:r>
          </w:p>
        </w:tc>
        <w:tc>
          <w:tcPr>
            <w:tcW w:w="1410" w:type="dxa"/>
          </w:tcPr>
          <w:p w14:paraId="56B4F42C"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7708111A"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5.1</w:t>
            </w:r>
            <w:r w:rsidR="00061E12">
              <w:rPr>
                <w:rFonts w:cstheme="minorHAnsi"/>
                <w:sz w:val="20"/>
              </w:rPr>
              <w:t>.0</w:t>
            </w:r>
          </w:p>
        </w:tc>
        <w:tc>
          <w:tcPr>
            <w:tcW w:w="1353" w:type="dxa"/>
          </w:tcPr>
          <w:p w14:paraId="0B84F97A"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Pr>
                <w:rFonts w:cstheme="minorHAnsi"/>
                <w:sz w:val="20"/>
              </w:rPr>
              <w:t>3.7</w:t>
            </w:r>
          </w:p>
        </w:tc>
        <w:tc>
          <w:tcPr>
            <w:tcW w:w="690" w:type="dxa"/>
          </w:tcPr>
          <w:p w14:paraId="0763678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22</w:t>
            </w:r>
          </w:p>
        </w:tc>
        <w:tc>
          <w:tcPr>
            <w:tcW w:w="1785" w:type="dxa"/>
          </w:tcPr>
          <w:p w14:paraId="0B86A3D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53F27D55" w14:textId="77777777" w:rsidTr="00061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4" w:type="dxa"/>
          </w:tcPr>
          <w:p w14:paraId="1A6AF672" w14:textId="77777777" w:rsidR="00FB79BF" w:rsidRPr="00315A97" w:rsidRDefault="00FB79BF" w:rsidP="00FB79BF">
            <w:pPr>
              <w:jc w:val="center"/>
              <w:rPr>
                <w:rFonts w:cstheme="minorHAnsi"/>
                <w:b w:val="0"/>
                <w:sz w:val="20"/>
              </w:rPr>
            </w:pPr>
            <w:r w:rsidRPr="00315A97">
              <w:rPr>
                <w:rFonts w:cstheme="minorHAnsi"/>
                <w:b w:val="0"/>
                <w:sz w:val="20"/>
              </w:rPr>
              <w:t>Nexus S</w:t>
            </w:r>
          </w:p>
        </w:tc>
        <w:tc>
          <w:tcPr>
            <w:tcW w:w="1410" w:type="dxa"/>
          </w:tcPr>
          <w:p w14:paraId="147D277E"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2060C978"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Android 5.1</w:t>
            </w:r>
            <w:r w:rsidR="00061E12">
              <w:rPr>
                <w:rFonts w:cstheme="minorHAnsi"/>
                <w:sz w:val="20"/>
              </w:rPr>
              <w:t>.0</w:t>
            </w:r>
          </w:p>
        </w:tc>
        <w:tc>
          <w:tcPr>
            <w:tcW w:w="1353" w:type="dxa"/>
          </w:tcPr>
          <w:p w14:paraId="3C1DB904"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4.0</w:t>
            </w:r>
          </w:p>
        </w:tc>
        <w:tc>
          <w:tcPr>
            <w:tcW w:w="690" w:type="dxa"/>
          </w:tcPr>
          <w:p w14:paraId="5B4F9FAD"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22</w:t>
            </w:r>
          </w:p>
        </w:tc>
        <w:tc>
          <w:tcPr>
            <w:tcW w:w="1785" w:type="dxa"/>
          </w:tcPr>
          <w:p w14:paraId="18AD85CB"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1DF87ED4" w14:textId="77777777" w:rsidTr="00061E12">
        <w:trPr>
          <w:jc w:val="center"/>
        </w:trPr>
        <w:tc>
          <w:tcPr>
            <w:cnfStyle w:val="001000000000" w:firstRow="0" w:lastRow="0" w:firstColumn="1" w:lastColumn="0" w:oddVBand="0" w:evenVBand="0" w:oddHBand="0" w:evenHBand="0" w:firstRowFirstColumn="0" w:firstRowLastColumn="0" w:lastRowFirstColumn="0" w:lastRowLastColumn="0"/>
            <w:tcW w:w="1784" w:type="dxa"/>
          </w:tcPr>
          <w:p w14:paraId="18BF15C0" w14:textId="77777777" w:rsidR="00FB79BF" w:rsidRPr="00315A97" w:rsidRDefault="00FB79BF" w:rsidP="00FB79BF">
            <w:pPr>
              <w:jc w:val="center"/>
              <w:rPr>
                <w:rFonts w:cstheme="minorHAnsi"/>
                <w:b w:val="0"/>
                <w:sz w:val="20"/>
              </w:rPr>
            </w:pPr>
            <w:r w:rsidRPr="00315A97">
              <w:rPr>
                <w:rFonts w:cstheme="minorHAnsi"/>
                <w:b w:val="0"/>
                <w:sz w:val="20"/>
              </w:rPr>
              <w:t>Galaxy Nexus</w:t>
            </w:r>
          </w:p>
        </w:tc>
        <w:tc>
          <w:tcPr>
            <w:tcW w:w="1410" w:type="dxa"/>
          </w:tcPr>
          <w:p w14:paraId="75B2217E"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4DBBC83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5.1</w:t>
            </w:r>
            <w:r w:rsidR="00061E12">
              <w:rPr>
                <w:rFonts w:cstheme="minorHAnsi"/>
                <w:sz w:val="20"/>
              </w:rPr>
              <w:t>.0</w:t>
            </w:r>
          </w:p>
        </w:tc>
        <w:tc>
          <w:tcPr>
            <w:tcW w:w="1353" w:type="dxa"/>
          </w:tcPr>
          <w:p w14:paraId="37FC15E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4.65</w:t>
            </w:r>
          </w:p>
        </w:tc>
        <w:tc>
          <w:tcPr>
            <w:tcW w:w="690" w:type="dxa"/>
          </w:tcPr>
          <w:p w14:paraId="5CE05245"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22</w:t>
            </w:r>
          </w:p>
        </w:tc>
        <w:tc>
          <w:tcPr>
            <w:tcW w:w="1785" w:type="dxa"/>
          </w:tcPr>
          <w:p w14:paraId="24C112BC"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752CA3E8" w14:textId="77777777" w:rsidTr="00061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4" w:type="dxa"/>
          </w:tcPr>
          <w:p w14:paraId="61265E42" w14:textId="77777777" w:rsidR="00FB79BF" w:rsidRPr="00315A97" w:rsidRDefault="00FB79BF" w:rsidP="00FB79BF">
            <w:pPr>
              <w:jc w:val="center"/>
              <w:rPr>
                <w:rFonts w:cstheme="minorHAnsi"/>
                <w:b w:val="0"/>
                <w:sz w:val="20"/>
              </w:rPr>
            </w:pPr>
            <w:r w:rsidRPr="00315A97">
              <w:rPr>
                <w:rFonts w:cstheme="minorHAnsi"/>
                <w:b w:val="0"/>
                <w:sz w:val="20"/>
              </w:rPr>
              <w:t>Nexus 4</w:t>
            </w:r>
          </w:p>
        </w:tc>
        <w:tc>
          <w:tcPr>
            <w:tcW w:w="1410" w:type="dxa"/>
          </w:tcPr>
          <w:p w14:paraId="17FB029D"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13A00573"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Android 6.0.0</w:t>
            </w:r>
          </w:p>
        </w:tc>
        <w:tc>
          <w:tcPr>
            <w:tcW w:w="1353" w:type="dxa"/>
          </w:tcPr>
          <w:p w14:paraId="7CFDBA08"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4.7</w:t>
            </w:r>
          </w:p>
        </w:tc>
        <w:tc>
          <w:tcPr>
            <w:tcW w:w="690" w:type="dxa"/>
          </w:tcPr>
          <w:p w14:paraId="2CD6BA05"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23</w:t>
            </w:r>
          </w:p>
        </w:tc>
        <w:tc>
          <w:tcPr>
            <w:tcW w:w="1785" w:type="dxa"/>
          </w:tcPr>
          <w:p w14:paraId="44AB280F"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46EA25C4" w14:textId="77777777" w:rsidTr="00061E12">
        <w:trPr>
          <w:jc w:val="center"/>
        </w:trPr>
        <w:tc>
          <w:tcPr>
            <w:cnfStyle w:val="001000000000" w:firstRow="0" w:lastRow="0" w:firstColumn="1" w:lastColumn="0" w:oddVBand="0" w:evenVBand="0" w:oddHBand="0" w:evenHBand="0" w:firstRowFirstColumn="0" w:firstRowLastColumn="0" w:lastRowFirstColumn="0" w:lastRowLastColumn="0"/>
            <w:tcW w:w="1784" w:type="dxa"/>
          </w:tcPr>
          <w:p w14:paraId="4C990107" w14:textId="77777777" w:rsidR="00FB79BF" w:rsidRPr="00315A97" w:rsidRDefault="00FB79BF" w:rsidP="00FB79BF">
            <w:pPr>
              <w:jc w:val="center"/>
              <w:rPr>
                <w:rFonts w:cstheme="minorHAnsi"/>
                <w:b w:val="0"/>
                <w:sz w:val="20"/>
              </w:rPr>
            </w:pPr>
            <w:r w:rsidRPr="00315A97">
              <w:rPr>
                <w:rFonts w:cstheme="minorHAnsi"/>
                <w:b w:val="0"/>
                <w:sz w:val="20"/>
              </w:rPr>
              <w:t>Nexus 5X</w:t>
            </w:r>
          </w:p>
        </w:tc>
        <w:tc>
          <w:tcPr>
            <w:tcW w:w="1410" w:type="dxa"/>
          </w:tcPr>
          <w:p w14:paraId="24C94C3A"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c>
          <w:tcPr>
            <w:tcW w:w="1450" w:type="dxa"/>
          </w:tcPr>
          <w:p w14:paraId="597E0903"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7.1.0</w:t>
            </w:r>
          </w:p>
        </w:tc>
        <w:tc>
          <w:tcPr>
            <w:tcW w:w="1353" w:type="dxa"/>
          </w:tcPr>
          <w:p w14:paraId="532C9DEB"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5.2</w:t>
            </w:r>
          </w:p>
        </w:tc>
        <w:tc>
          <w:tcPr>
            <w:tcW w:w="690" w:type="dxa"/>
          </w:tcPr>
          <w:p w14:paraId="71B31470"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25</w:t>
            </w:r>
          </w:p>
        </w:tc>
        <w:tc>
          <w:tcPr>
            <w:tcW w:w="1785" w:type="dxa"/>
          </w:tcPr>
          <w:p w14:paraId="7E24053E"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55FEFD75" w14:textId="77777777" w:rsidTr="00061E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4" w:type="dxa"/>
          </w:tcPr>
          <w:p w14:paraId="1FB7AEFD" w14:textId="77777777" w:rsidR="00FB79BF" w:rsidRPr="00315A97" w:rsidRDefault="00FB79BF" w:rsidP="00FB79BF">
            <w:pPr>
              <w:jc w:val="center"/>
              <w:rPr>
                <w:rFonts w:cstheme="minorHAnsi"/>
                <w:b w:val="0"/>
                <w:sz w:val="20"/>
              </w:rPr>
            </w:pPr>
            <w:r w:rsidRPr="00315A97">
              <w:rPr>
                <w:rFonts w:cstheme="minorHAnsi"/>
                <w:b w:val="0"/>
                <w:sz w:val="20"/>
              </w:rPr>
              <w:t>Xiaomi Redmi 3S</w:t>
            </w:r>
          </w:p>
        </w:tc>
        <w:tc>
          <w:tcPr>
            <w:tcW w:w="1410" w:type="dxa"/>
          </w:tcPr>
          <w:p w14:paraId="64C0F121"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No</w:t>
            </w:r>
          </w:p>
        </w:tc>
        <w:tc>
          <w:tcPr>
            <w:tcW w:w="1450" w:type="dxa"/>
          </w:tcPr>
          <w:p w14:paraId="58EF7B4B"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Android 6.0.1</w:t>
            </w:r>
          </w:p>
        </w:tc>
        <w:tc>
          <w:tcPr>
            <w:tcW w:w="1353" w:type="dxa"/>
          </w:tcPr>
          <w:p w14:paraId="7659D332"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5.1</w:t>
            </w:r>
          </w:p>
        </w:tc>
        <w:tc>
          <w:tcPr>
            <w:tcW w:w="690" w:type="dxa"/>
          </w:tcPr>
          <w:p w14:paraId="6F081508"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23</w:t>
            </w:r>
          </w:p>
        </w:tc>
        <w:tc>
          <w:tcPr>
            <w:tcW w:w="1785" w:type="dxa"/>
          </w:tcPr>
          <w:p w14:paraId="241BB517" w14:textId="77777777" w:rsidR="00FB79BF" w:rsidRPr="00315A97" w:rsidRDefault="00FB79BF" w:rsidP="00FB79BF">
            <w:pPr>
              <w:jc w:val="center"/>
              <w:cnfStyle w:val="000000100000" w:firstRow="0" w:lastRow="0" w:firstColumn="0" w:lastColumn="0" w:oddVBand="0" w:evenVBand="0" w:oddHBand="1" w:evenHBand="0" w:firstRowFirstColumn="0" w:firstRowLastColumn="0" w:lastRowFirstColumn="0" w:lastRowLastColumn="0"/>
              <w:rPr>
                <w:rFonts w:cstheme="minorHAnsi"/>
                <w:sz w:val="20"/>
              </w:rPr>
            </w:pPr>
            <w:r w:rsidRPr="00315A97">
              <w:rPr>
                <w:rFonts w:cstheme="minorHAnsi"/>
                <w:sz w:val="20"/>
              </w:rPr>
              <w:t>Yes</w:t>
            </w:r>
          </w:p>
        </w:tc>
      </w:tr>
      <w:tr w:rsidR="00FB79BF" w:rsidRPr="00315A97" w14:paraId="5EC1BF53" w14:textId="77777777" w:rsidTr="00061E12">
        <w:trPr>
          <w:jc w:val="center"/>
        </w:trPr>
        <w:tc>
          <w:tcPr>
            <w:cnfStyle w:val="001000000000" w:firstRow="0" w:lastRow="0" w:firstColumn="1" w:lastColumn="0" w:oddVBand="0" w:evenVBand="0" w:oddHBand="0" w:evenHBand="0" w:firstRowFirstColumn="0" w:firstRowLastColumn="0" w:lastRowFirstColumn="0" w:lastRowLastColumn="0"/>
            <w:tcW w:w="1784" w:type="dxa"/>
          </w:tcPr>
          <w:p w14:paraId="324E63FF" w14:textId="77777777" w:rsidR="00FB79BF" w:rsidRPr="00315A97" w:rsidRDefault="00FB79BF" w:rsidP="00FB79BF">
            <w:pPr>
              <w:jc w:val="center"/>
              <w:rPr>
                <w:rFonts w:cstheme="minorHAnsi"/>
                <w:b w:val="0"/>
                <w:sz w:val="20"/>
              </w:rPr>
            </w:pPr>
            <w:r w:rsidRPr="00315A97">
              <w:rPr>
                <w:rFonts w:cstheme="minorHAnsi"/>
                <w:b w:val="0"/>
                <w:sz w:val="20"/>
              </w:rPr>
              <w:t>Samsung</w:t>
            </w:r>
          </w:p>
          <w:p w14:paraId="045EF619" w14:textId="77777777" w:rsidR="00FB79BF" w:rsidRPr="00315A97" w:rsidRDefault="00FB79BF" w:rsidP="00FB79BF">
            <w:pPr>
              <w:jc w:val="center"/>
              <w:rPr>
                <w:rFonts w:cstheme="minorHAnsi"/>
                <w:b w:val="0"/>
                <w:sz w:val="20"/>
              </w:rPr>
            </w:pPr>
            <w:r w:rsidRPr="00315A97">
              <w:rPr>
                <w:rFonts w:cstheme="minorHAnsi"/>
                <w:b w:val="0"/>
                <w:sz w:val="20"/>
              </w:rPr>
              <w:t>Galaxy S7</w:t>
            </w:r>
          </w:p>
        </w:tc>
        <w:tc>
          <w:tcPr>
            <w:tcW w:w="1410" w:type="dxa"/>
          </w:tcPr>
          <w:p w14:paraId="4A13C2FF"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No</w:t>
            </w:r>
          </w:p>
        </w:tc>
        <w:tc>
          <w:tcPr>
            <w:tcW w:w="1450" w:type="dxa"/>
          </w:tcPr>
          <w:p w14:paraId="732C8707"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Android 7.0.0</w:t>
            </w:r>
          </w:p>
        </w:tc>
        <w:tc>
          <w:tcPr>
            <w:tcW w:w="1353" w:type="dxa"/>
          </w:tcPr>
          <w:p w14:paraId="0E4501F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5.0</w:t>
            </w:r>
          </w:p>
        </w:tc>
        <w:tc>
          <w:tcPr>
            <w:tcW w:w="690" w:type="dxa"/>
          </w:tcPr>
          <w:p w14:paraId="086851B2" w14:textId="77777777" w:rsidR="00FB79BF" w:rsidRPr="00315A97" w:rsidRDefault="00FB79BF" w:rsidP="00FB79B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24</w:t>
            </w:r>
          </w:p>
        </w:tc>
        <w:tc>
          <w:tcPr>
            <w:tcW w:w="1785" w:type="dxa"/>
          </w:tcPr>
          <w:p w14:paraId="2512D6A8" w14:textId="77777777" w:rsidR="00FB79BF" w:rsidRPr="00315A97" w:rsidRDefault="00FB79BF" w:rsidP="00FB79BF">
            <w:pPr>
              <w:keepNext/>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15A97">
              <w:rPr>
                <w:rFonts w:cstheme="minorHAnsi"/>
                <w:sz w:val="20"/>
              </w:rPr>
              <w:t>Yes</w:t>
            </w:r>
          </w:p>
        </w:tc>
      </w:tr>
    </w:tbl>
    <w:p w14:paraId="49D5BA41" w14:textId="77777777" w:rsidR="002F748C" w:rsidRPr="00D32FC4" w:rsidRDefault="002F748C" w:rsidP="002F748C">
      <w:pPr>
        <w:pStyle w:val="Legenda"/>
        <w:spacing w:after="0" w:line="240" w:lineRule="auto"/>
        <w:jc w:val="center"/>
        <w:rPr>
          <w:sz w:val="6"/>
          <w:szCs w:val="6"/>
          <w:lang w:val="en-US"/>
        </w:rPr>
      </w:pPr>
    </w:p>
    <w:p w14:paraId="2757270E" w14:textId="77777777" w:rsidR="002F748C" w:rsidRPr="00D32FC4" w:rsidRDefault="002F748C" w:rsidP="002F748C">
      <w:pPr>
        <w:pStyle w:val="Legenda"/>
        <w:spacing w:after="0" w:line="240" w:lineRule="auto"/>
        <w:jc w:val="center"/>
        <w:rPr>
          <w:sz w:val="6"/>
          <w:szCs w:val="6"/>
          <w:lang w:val="en-US"/>
        </w:rPr>
      </w:pPr>
    </w:p>
    <w:p w14:paraId="55821CF3" w14:textId="772A3398" w:rsidR="00D33126" w:rsidRDefault="002F748C" w:rsidP="002F748C">
      <w:pPr>
        <w:pStyle w:val="Legenda"/>
        <w:spacing w:after="0" w:line="240" w:lineRule="auto"/>
        <w:jc w:val="center"/>
        <w:rPr>
          <w:lang w:val="en-US"/>
        </w:rPr>
      </w:pPr>
      <w:bookmarkStart w:id="3988" w:name="_Toc489744323"/>
      <w:r w:rsidRPr="00D32FC4">
        <w:rPr>
          <w:lang w:val="en-US"/>
        </w:rPr>
        <w:t xml:space="preserve">Table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1</w:t>
      </w:r>
      <w:r w:rsidR="00021318">
        <w:rPr>
          <w:lang w:val="en-US"/>
        </w:rPr>
        <w:fldChar w:fldCharType="end"/>
      </w:r>
      <w:r w:rsidRPr="00D32FC4">
        <w:rPr>
          <w:lang w:val="en-US"/>
        </w:rPr>
        <w:t xml:space="preserve"> </w:t>
      </w:r>
      <w:r w:rsidR="00061E12">
        <w:rPr>
          <w:lang w:val="en-US"/>
        </w:rPr>
        <w:t>–</w:t>
      </w:r>
      <w:r w:rsidRPr="00D32FC4">
        <w:rPr>
          <w:lang w:val="en-US"/>
        </w:rPr>
        <w:t xml:space="preserve"> </w:t>
      </w:r>
      <w:r w:rsidR="00061E12">
        <w:rPr>
          <w:lang w:val="en-US"/>
        </w:rPr>
        <w:t>Compatibility</w:t>
      </w:r>
      <w:r w:rsidRPr="00D32FC4">
        <w:rPr>
          <w:lang w:val="en-US"/>
        </w:rPr>
        <w:t xml:space="preserve"> test: Which devices run the application</w:t>
      </w:r>
      <w:bookmarkEnd w:id="3988"/>
    </w:p>
    <w:p w14:paraId="7B9D8073" w14:textId="77777777" w:rsidR="00737341" w:rsidRPr="00737341" w:rsidRDefault="00737341" w:rsidP="00737341">
      <w:pPr>
        <w:pStyle w:val="Cabealho6"/>
        <w:rPr>
          <w:lang w:eastAsia="en-US"/>
        </w:rPr>
      </w:pPr>
    </w:p>
    <w:p w14:paraId="6455A460" w14:textId="77777777" w:rsidR="00F71543" w:rsidRDefault="00F71543" w:rsidP="00F71543">
      <w:pPr>
        <w:pStyle w:val="Cabealho6"/>
        <w:rPr>
          <w:lang w:eastAsia="en-US"/>
        </w:rPr>
      </w:pPr>
    </w:p>
    <w:p w14:paraId="448FE698" w14:textId="77777777" w:rsidR="00F71543" w:rsidRDefault="00F71543" w:rsidP="00F71543">
      <w:pPr>
        <w:pStyle w:val="Cabealho6"/>
        <w:rPr>
          <w:lang w:eastAsia="en-US"/>
        </w:rPr>
      </w:pPr>
    </w:p>
    <w:p w14:paraId="5F8E2863" w14:textId="77777777" w:rsidR="00F71543" w:rsidRPr="00F71543" w:rsidRDefault="00F71543" w:rsidP="00F71543">
      <w:pPr>
        <w:pStyle w:val="Cabealho6"/>
        <w:rPr>
          <w:lang w:eastAsia="en-US"/>
        </w:rPr>
      </w:pPr>
    </w:p>
    <w:p w14:paraId="6BB04FA1" w14:textId="77777777" w:rsidR="00683B95" w:rsidRDefault="00683B95" w:rsidP="004D3343">
      <w:r>
        <w:t xml:space="preserve">   At the beginning, the same device (Nexus One) was maintained, </w:t>
      </w:r>
      <w:r w:rsidR="00444BEA">
        <w:t>vary</w:t>
      </w:r>
      <w:r w:rsidR="00911313">
        <w:t>ing</w:t>
      </w:r>
      <w:r>
        <w:t xml:space="preserve"> only its Android version and API level. This allowed to </w:t>
      </w:r>
      <w:del w:id="3989" w:author="tomasrodrigues@ua.pt" w:date="2017-08-03T18:17:00Z">
        <w:r w:rsidDel="00114046">
          <w:delText xml:space="preserve">detect </w:delText>
        </w:r>
      </w:del>
      <w:ins w:id="3990" w:author="tomasrodrigues@ua.pt" w:date="2017-08-03T18:17:00Z">
        <w:r w:rsidR="00114046">
          <w:t xml:space="preserve">detecting </w:t>
        </w:r>
      </w:ins>
      <w:r>
        <w:t xml:space="preserve">the minimum Android version </w:t>
      </w:r>
      <w:r w:rsidR="00444BEA">
        <w:t>able to</w:t>
      </w:r>
      <w:r>
        <w:t xml:space="preserve"> run the application, which is as shown above, the Android 5.1 (Lollipop). </w:t>
      </w:r>
    </w:p>
    <w:p w14:paraId="65EBC261" w14:textId="77777777" w:rsidR="0019780B" w:rsidRDefault="00683B95" w:rsidP="0019780B">
      <w:r>
        <w:t xml:space="preserve">   </w:t>
      </w:r>
      <w:r w:rsidR="00911313">
        <w:t>After,</w:t>
      </w:r>
      <w:r>
        <w:t xml:space="preserve"> to try induce </w:t>
      </w:r>
      <w:r w:rsidR="00911313">
        <w:t xml:space="preserve">visual bugs on the application, </w:t>
      </w:r>
      <w:r w:rsidR="0019780B">
        <w:t xml:space="preserve">it was varied the device’s model and screen sizes, maintaining both Android version and the API level used. </w:t>
      </w:r>
      <w:r w:rsidR="00061E12">
        <w:t>Still, no</w:t>
      </w:r>
      <w:r w:rsidR="00F63FA6">
        <w:t xml:space="preserve"> issue</w:t>
      </w:r>
      <w:r w:rsidR="00061E12">
        <w:t>s on the UI were</w:t>
      </w:r>
      <w:r w:rsidR="00F63FA6">
        <w:t xml:space="preserve"> found</w:t>
      </w:r>
      <w:r w:rsidR="00061E12">
        <w:t xml:space="preserve">, being </w:t>
      </w:r>
      <w:r w:rsidR="008940E6">
        <w:t>the devices able to run the application.</w:t>
      </w:r>
    </w:p>
    <w:p w14:paraId="208CFCD9" w14:textId="77777777" w:rsidR="0019780B" w:rsidRDefault="0019780B" w:rsidP="0019780B">
      <w:r>
        <w:t xml:space="preserve">   Lastly, it was also tested by emulation the new Android 7.1.0 (Nougat) with the API level 25 in a Nexus 5X, which has the larger screen</w:t>
      </w:r>
      <w:r w:rsidR="00061E12">
        <w:t xml:space="preserve"> </w:t>
      </w:r>
      <w:r>
        <w:t>with 5.2 inches. Even so</w:t>
      </w:r>
      <w:r w:rsidR="00F63FA6">
        <w:t>,</w:t>
      </w:r>
      <w:r>
        <w:t xml:space="preserve"> no visual problems were detected and all the </w:t>
      </w:r>
      <w:r w:rsidR="00F63FA6">
        <w:t xml:space="preserve">features in the </w:t>
      </w:r>
      <w:r>
        <w:t xml:space="preserve">application </w:t>
      </w:r>
      <w:r w:rsidR="00E529DB">
        <w:t xml:space="preserve">that </w:t>
      </w:r>
      <w:r w:rsidR="00F63FA6">
        <w:t>did not needed</w:t>
      </w:r>
      <w:r>
        <w:t xml:space="preserve"> a SIM card to</w:t>
      </w:r>
      <w:r w:rsidR="00E529DB">
        <w:t xml:space="preserve"> be tested</w:t>
      </w:r>
      <w:r>
        <w:t xml:space="preserve"> were</w:t>
      </w:r>
      <w:r w:rsidR="00E529DB">
        <w:t>,</w:t>
      </w:r>
      <w:r>
        <w:t xml:space="preserve"> </w:t>
      </w:r>
      <w:r w:rsidR="00E529DB">
        <w:t xml:space="preserve">still </w:t>
      </w:r>
      <w:r>
        <w:t>functional.</w:t>
      </w:r>
    </w:p>
    <w:p w14:paraId="5BCCE31A" w14:textId="77777777" w:rsidR="001F5A1F" w:rsidRDefault="0019780B" w:rsidP="0019780B">
      <w:r>
        <w:t xml:space="preserve">   A</w:t>
      </w:r>
      <w:r w:rsidR="00E529DB">
        <w:t>lthough the code targets</w:t>
      </w:r>
      <w:r w:rsidR="00CB522E">
        <w:t xml:space="preserve"> the</w:t>
      </w:r>
      <w:r w:rsidR="00C013B3">
        <w:t xml:space="preserve"> API 23</w:t>
      </w:r>
      <w:r w:rsidR="008940E6">
        <w:t>,</w:t>
      </w:r>
      <w:r w:rsidR="00CB522E">
        <w:t xml:space="preserve"> many devices </w:t>
      </w:r>
      <w:r w:rsidR="00911313">
        <w:t xml:space="preserve">with </w:t>
      </w:r>
      <w:r w:rsidR="00CB522E">
        <w:t>lower API levels</w:t>
      </w:r>
      <w:r w:rsidR="00E529DB">
        <w:t xml:space="preserve"> could</w:t>
      </w:r>
      <w:r w:rsidR="00CB522E">
        <w:t xml:space="preserve"> still run the app</w:t>
      </w:r>
      <w:r w:rsidR="00E529DB">
        <w:t>lication</w:t>
      </w:r>
      <w:r w:rsidR="00CB522E">
        <w:t xml:space="preserve"> with no issues</w:t>
      </w:r>
      <w:r w:rsidR="008F7CD6">
        <w:t>, which is really satisfying</w:t>
      </w:r>
      <w:r w:rsidR="00CB522E">
        <w:t xml:space="preserve">. </w:t>
      </w:r>
      <w:del w:id="3991" w:author="tomasrodrigues@ua.pt" w:date="2017-08-03T18:17:00Z">
        <w:r w:rsidR="008F7CD6" w:rsidDel="00114046">
          <w:delText>W</w:delText>
        </w:r>
      </w:del>
      <w:ins w:id="3992" w:author="tomasrodrigues@ua.pt" w:date="2017-08-03T18:17:00Z">
        <w:r w:rsidR="00114046">
          <w:t>It w</w:t>
        </w:r>
      </w:ins>
      <w:r w:rsidR="008F7CD6">
        <w:t>as</w:t>
      </w:r>
      <w:r w:rsidR="008940E6">
        <w:t xml:space="preserve"> also</w:t>
      </w:r>
      <w:r w:rsidR="008F7CD6">
        <w:t xml:space="preserve"> verified</w:t>
      </w:r>
      <w:r w:rsidR="008940E6">
        <w:t xml:space="preserve"> </w:t>
      </w:r>
      <w:r w:rsidR="008F7CD6">
        <w:t>that Android devic</w:t>
      </w:r>
      <w:r w:rsidR="000735E4">
        <w:t>es with a version below tha</w:t>
      </w:r>
      <w:r w:rsidR="00C013B3">
        <w:t>n</w:t>
      </w:r>
      <w:r w:rsidR="00683B95">
        <w:t xml:space="preserve"> 5.1</w:t>
      </w:r>
      <w:r w:rsidR="00E529DB">
        <w:t>,</w:t>
      </w:r>
      <w:r w:rsidR="00C013B3">
        <w:t xml:space="preserve"> c</w:t>
      </w:r>
      <w:r w:rsidR="00E529DB">
        <w:t>ould not</w:t>
      </w:r>
      <w:r w:rsidR="00C013B3">
        <w:t xml:space="preserve"> </w:t>
      </w:r>
      <w:r w:rsidR="008F7CD6">
        <w:t>run the application due to</w:t>
      </w:r>
      <w:ins w:id="3993" w:author="tomasrodrigues@ua.pt" w:date="2017-08-03T18:17:00Z">
        <w:r w:rsidR="00114046">
          <w:t xml:space="preserve"> needed</w:t>
        </w:r>
      </w:ins>
      <w:r w:rsidR="008F7CD6">
        <w:t xml:space="preserve"> ma</w:t>
      </w:r>
      <w:r w:rsidR="00FB79BF">
        <w:t>nifest permissions</w:t>
      </w:r>
      <w:del w:id="3994" w:author="tomasrodrigues@ua.pt" w:date="2017-08-03T18:17:00Z">
        <w:r w:rsidR="00FB79BF" w:rsidDel="00114046">
          <w:delText xml:space="preserve"> needed</w:delText>
        </w:r>
      </w:del>
      <w:r w:rsidR="00E529DB">
        <w:t xml:space="preserve">. Furthermore, </w:t>
      </w:r>
      <w:r w:rsidR="008940E6">
        <w:t>was</w:t>
      </w:r>
      <w:r w:rsidR="00CB522E">
        <w:t xml:space="preserve"> not </w:t>
      </w:r>
      <w:r w:rsidR="00D83ADF">
        <w:t xml:space="preserve">even </w:t>
      </w:r>
      <w:r w:rsidR="00CB522E">
        <w:t>possible to install</w:t>
      </w:r>
      <w:r w:rsidR="008F7CD6">
        <w:t xml:space="preserve"> the application</w:t>
      </w:r>
      <w:r w:rsidR="00E529DB">
        <w:t xml:space="preserve"> in devices with the API 14 or below</w:t>
      </w:r>
      <w:r w:rsidR="009A219D">
        <w:t>.</w:t>
      </w:r>
    </w:p>
    <w:p w14:paraId="5E314737" w14:textId="77777777" w:rsidR="004C79C6" w:rsidRDefault="004C79C6" w:rsidP="004D3343"/>
    <w:p w14:paraId="238602F7" w14:textId="77777777" w:rsidR="004C79C6" w:rsidRDefault="004C79C6" w:rsidP="004C79C6">
      <w:pPr>
        <w:pStyle w:val="Cabealho4"/>
      </w:pPr>
      <w:bookmarkStart w:id="3995" w:name="_Toc491797520"/>
      <w:r>
        <w:lastRenderedPageBreak/>
        <w:t>Pages load times</w:t>
      </w:r>
      <w:bookmarkEnd w:id="3995"/>
    </w:p>
    <w:p w14:paraId="672C8C7A" w14:textId="276FD213" w:rsidR="00D840F7" w:rsidRDefault="00721807" w:rsidP="008F0078">
      <w:pPr>
        <w:ind w:left="1" w:hanging="1"/>
      </w:pPr>
      <w:r>
        <w:t xml:space="preserve">   </w:t>
      </w:r>
      <w:commentRangeStart w:id="3996"/>
      <w:r w:rsidR="003257A7" w:rsidRPr="00D32FC4">
        <w:t xml:space="preserve">The </w:t>
      </w:r>
      <w:r w:rsidR="008F7CD6">
        <w:t>second</w:t>
      </w:r>
      <w:ins w:id="3997" w:author="tomasrodrigues@ua.pt" w:date="2017-08-03T18:18:00Z">
        <w:r w:rsidR="00114046">
          <w:t xml:space="preserve"> performed</w:t>
        </w:r>
      </w:ins>
      <w:r w:rsidR="00D33126" w:rsidRPr="00D32FC4">
        <w:t xml:space="preserve"> </w:t>
      </w:r>
      <w:r w:rsidR="00C013B3">
        <w:t xml:space="preserve">test </w:t>
      </w:r>
      <w:del w:id="3998" w:author="tomasrodrigues@ua.pt" w:date="2017-08-03T18:18:00Z">
        <w:r w:rsidR="00D33126" w:rsidRPr="00D32FC4" w:rsidDel="00114046">
          <w:delText>perform</w:delText>
        </w:r>
        <w:r w:rsidR="00C013B3" w:rsidDel="00114046">
          <w:delText>ed</w:delText>
        </w:r>
        <w:r w:rsidR="003257A7" w:rsidRPr="00D32FC4" w:rsidDel="00114046">
          <w:delText xml:space="preserve"> </w:delText>
        </w:r>
      </w:del>
      <w:r w:rsidR="00D83ADF">
        <w:t>intend</w:t>
      </w:r>
      <w:ins w:id="3999" w:author="tomasrodrigues@ua.pt" w:date="2017-08-03T18:18:00Z">
        <w:r w:rsidR="00114046">
          <w:t>ed</w:t>
        </w:r>
      </w:ins>
      <w:del w:id="4000" w:author="tomasrodrigues@ua.pt" w:date="2017-08-03T18:18:00Z">
        <w:r w:rsidR="00D83ADF" w:rsidDel="00114046">
          <w:delText>s</w:delText>
        </w:r>
      </w:del>
      <w:r w:rsidR="00D83ADF">
        <w:t xml:space="preserve"> to test</w:t>
      </w:r>
      <w:r w:rsidR="00D32C12" w:rsidRPr="00D32C12">
        <w:t xml:space="preserve"> </w:t>
      </w:r>
      <w:r w:rsidR="00D83ADF">
        <w:t>the</w:t>
      </w:r>
      <w:r w:rsidR="00D32C12" w:rsidRPr="00D32C12">
        <w:t xml:space="preserve"> </w:t>
      </w:r>
      <w:r w:rsidR="00C013B3">
        <w:t>application</w:t>
      </w:r>
      <w:r w:rsidR="00D32C12">
        <w:t xml:space="preserve"> </w:t>
      </w:r>
      <w:r w:rsidR="00D32C12" w:rsidRPr="00D32C12">
        <w:t>response times</w:t>
      </w:r>
      <w:r w:rsidR="00D32C12">
        <w:t xml:space="preserve">. </w:t>
      </w:r>
      <w:r w:rsidR="00D94768">
        <w:t xml:space="preserve">This is a key test to evaluate the </w:t>
      </w:r>
      <w:del w:id="4001" w:author="tomasrodrigues@ua.pt" w:date="2017-08-29T18:20:00Z">
        <w:r w:rsidR="00D94768" w:rsidDel="00474692">
          <w:delText xml:space="preserve">QoE </w:delText>
        </w:r>
      </w:del>
      <w:ins w:id="4002" w:author="tomasrodrigues@ua.pt" w:date="2017-08-29T18:20:00Z">
        <w:r w:rsidR="00474692">
          <w:t xml:space="preserve">usability </w:t>
        </w:r>
      </w:ins>
      <w:r w:rsidR="00D840F7">
        <w:t>perceived by the user o</w:t>
      </w:r>
      <w:ins w:id="4003" w:author="tomasrodrigues@ua.pt" w:date="2017-08-03T18:18:00Z">
        <w:r w:rsidR="00114046">
          <w:t>f</w:t>
        </w:r>
      </w:ins>
      <w:del w:id="4004" w:author="tomasrodrigues@ua.pt" w:date="2017-08-03T18:18:00Z">
        <w:r w:rsidR="00D840F7" w:rsidDel="00114046">
          <w:delText>n using</w:delText>
        </w:r>
      </w:del>
      <w:r w:rsidR="00D840F7">
        <w:t xml:space="preserve"> the ArQoS Pocket solution.</w:t>
      </w:r>
      <w:r w:rsidR="00D83ADF">
        <w:t xml:space="preserve"> In order to simulate a more real user interaction with the </w:t>
      </w:r>
      <w:r w:rsidR="008F0078">
        <w:t xml:space="preserve">app, </w:t>
      </w:r>
      <w:ins w:id="4005" w:author="tomasrodrigues@ua.pt" w:date="2017-08-03T18:18:00Z">
        <w:r w:rsidR="00114046">
          <w:t xml:space="preserve">the pages’ load times </w:t>
        </w:r>
      </w:ins>
      <w:del w:id="4006" w:author="tomasrodrigues@ua.pt" w:date="2017-08-03T18:18:00Z">
        <w:r w:rsidR="008F0078" w:rsidDel="00114046">
          <w:delText>it</w:delText>
        </w:r>
        <w:r w:rsidR="00D840F7" w:rsidDel="00114046">
          <w:delText xml:space="preserve"> was</w:delText>
        </w:r>
      </w:del>
      <w:ins w:id="4007" w:author="tomasrodrigues@ua.pt" w:date="2017-08-03T18:18:00Z">
        <w:r w:rsidR="00114046">
          <w:t>were</w:t>
        </w:r>
      </w:ins>
      <w:r w:rsidR="00D840F7">
        <w:t xml:space="preserve"> measured </w:t>
      </w:r>
      <w:del w:id="4008" w:author="tomasrodrigues@ua.pt" w:date="2017-08-03T18:18:00Z">
        <w:r w:rsidR="00D840F7" w:rsidDel="00114046">
          <w:delText xml:space="preserve">the </w:delText>
        </w:r>
        <w:r w:rsidR="008A4D93" w:rsidDel="00114046">
          <w:delText>page’s</w:delText>
        </w:r>
        <w:r w:rsidR="00D840F7" w:rsidDel="00114046">
          <w:delText xml:space="preserve"> load times at</w:delText>
        </w:r>
      </w:del>
      <w:ins w:id="4009" w:author="tomasrodrigues@ua.pt" w:date="2017-08-03T18:18:00Z">
        <w:r w:rsidR="00114046">
          <w:t>on</w:t>
        </w:r>
      </w:ins>
      <w:r w:rsidR="00D840F7">
        <w:t xml:space="preserve"> the first page </w:t>
      </w:r>
      <w:del w:id="4010" w:author="tomasrodrigues@ua.pt" w:date="2017-08-03T18:18:00Z">
        <w:r w:rsidR="00D840F7" w:rsidDel="00114046">
          <w:delText xml:space="preserve">opening </w:delText>
        </w:r>
      </w:del>
      <w:ins w:id="4011" w:author="tomasrodrigues@ua.pt" w:date="2017-08-03T18:18:00Z">
        <w:r w:rsidR="00114046">
          <w:t xml:space="preserve">access </w:t>
        </w:r>
      </w:ins>
      <w:r w:rsidR="00D840F7">
        <w:t xml:space="preserve">and </w:t>
      </w:r>
      <w:del w:id="4012" w:author="tomasrodrigues@ua.pt" w:date="2017-08-03T18:19:00Z">
        <w:r w:rsidR="00D83ADF" w:rsidDel="00114046">
          <w:delText>the times</w:delText>
        </w:r>
        <w:r w:rsidR="00D840F7" w:rsidDel="00114046">
          <w:delText xml:space="preserve"> </w:delText>
        </w:r>
      </w:del>
      <w:r w:rsidR="00D840F7">
        <w:t xml:space="preserve">after the first attempt, which </w:t>
      </w:r>
      <w:r w:rsidR="00D83ADF">
        <w:t xml:space="preserve">had </w:t>
      </w:r>
      <w:r w:rsidR="00D840F7">
        <w:t>help from the memory cache.</w:t>
      </w:r>
    </w:p>
    <w:p w14:paraId="331620DA" w14:textId="77777777" w:rsidR="008A4D93" w:rsidRDefault="008A4D93" w:rsidP="008A4D93">
      <w:r>
        <w:t xml:space="preserve">   </w:t>
      </w:r>
      <w:ins w:id="4013" w:author="tomasrodrigues@ua.pt" w:date="2017-08-03T18:19:00Z">
        <w:r w:rsidR="00114046">
          <w:t xml:space="preserve">It </w:t>
        </w:r>
      </w:ins>
      <w:del w:id="4014" w:author="tomasrodrigues@ua.pt" w:date="2017-08-03T18:19:00Z">
        <w:r w:rsidDel="00114046">
          <w:delText>W</w:delText>
        </w:r>
      </w:del>
      <w:ins w:id="4015" w:author="tomasrodrigues@ua.pt" w:date="2017-08-03T18:19:00Z">
        <w:r w:rsidR="00114046">
          <w:t>w</w:t>
        </w:r>
      </w:ins>
      <w:r>
        <w:t>as found that most of the</w:t>
      </w:r>
      <w:r w:rsidRPr="00D32FC4">
        <w:t xml:space="preserve"> transitions </w:t>
      </w:r>
      <w:r>
        <w:t xml:space="preserve">between </w:t>
      </w:r>
      <w:r w:rsidRPr="00D32FC4">
        <w:t>distinct pages in the app are smooth</w:t>
      </w:r>
      <w:r>
        <w:t>, being executed in milliseconds. T</w:t>
      </w:r>
      <w:r w:rsidRPr="00D32FC4">
        <w:t>he operations that require more time</w:t>
      </w:r>
      <w:r>
        <w:t xml:space="preserve"> are</w:t>
      </w:r>
      <w:r w:rsidRPr="00D32FC4">
        <w:t xml:space="preserve"> done in</w:t>
      </w:r>
      <w:r w:rsidR="008F0078">
        <w:t xml:space="preserve"> the </w:t>
      </w:r>
      <w:r w:rsidR="008F0078" w:rsidRPr="00D32FC4">
        <w:t>background</w:t>
      </w:r>
      <w:r>
        <w:t xml:space="preserve"> never locking the UI</w:t>
      </w:r>
      <w:r w:rsidRPr="00D32FC4">
        <w:t xml:space="preserve">. </w:t>
      </w:r>
      <w:r>
        <w:t xml:space="preserve">Taking this into consideration the pages considered in this test were: the application homepage, the anomalies history and the radiologs history pages, </w:t>
      </w:r>
      <w:del w:id="4016" w:author="tomasrodrigues@ua.pt" w:date="2017-08-03T18:19:00Z">
        <w:r w:rsidDel="00114046">
          <w:delText>for being</w:delText>
        </w:r>
      </w:del>
      <w:ins w:id="4017" w:author="tomasrodrigues@ua.pt" w:date="2017-08-03T18:19:00Z">
        <w:r w:rsidR="00114046">
          <w:t>as they are</w:t>
        </w:r>
      </w:ins>
      <w:r>
        <w:t xml:space="preserve"> </w:t>
      </w:r>
      <w:r w:rsidRPr="008A4D93">
        <w:t xml:space="preserve">the ones that </w:t>
      </w:r>
      <w:del w:id="4018" w:author="tomasrodrigues@ua.pt" w:date="2017-08-03T18:19:00Z">
        <w:r w:rsidRPr="008A4D93" w:rsidDel="00114046">
          <w:delText xml:space="preserve">could </w:delText>
        </w:r>
      </w:del>
      <w:ins w:id="4019" w:author="tomasrodrigues@ua.pt" w:date="2017-08-03T18:19:00Z">
        <w:r w:rsidR="00114046">
          <w:t>can</w:t>
        </w:r>
        <w:r w:rsidR="00114046" w:rsidRPr="008A4D93">
          <w:t xml:space="preserve"> </w:t>
        </w:r>
      </w:ins>
      <w:r w:rsidRPr="008A4D93">
        <w:t xml:space="preserve">take </w:t>
      </w:r>
      <w:del w:id="4020" w:author="tomasrodrigues@ua.pt" w:date="2017-08-03T18:19:00Z">
        <w:r w:rsidRPr="008A4D93" w:rsidDel="00114046">
          <w:delText xml:space="preserve">more </w:delText>
        </w:r>
      </w:del>
      <w:ins w:id="4021" w:author="tomasrodrigues@ua.pt" w:date="2017-08-03T18:19:00Z">
        <w:r w:rsidR="00114046">
          <w:t>the most</w:t>
        </w:r>
        <w:r w:rsidR="00114046" w:rsidRPr="008A4D93">
          <w:t xml:space="preserve"> </w:t>
        </w:r>
      </w:ins>
      <w:r w:rsidRPr="008A4D93">
        <w:t>time to load</w:t>
      </w:r>
      <w:r>
        <w:t>,</w:t>
      </w:r>
      <w:r w:rsidRPr="008A4D93">
        <w:t xml:space="preserve"> due to the potential heavy content </w:t>
      </w:r>
      <w:r>
        <w:t xml:space="preserve">that </w:t>
      </w:r>
      <w:r w:rsidRPr="008A4D93">
        <w:t xml:space="preserve">they could contain </w:t>
      </w:r>
      <w:r>
        <w:t>to process.</w:t>
      </w:r>
    </w:p>
    <w:p w14:paraId="72F720B0" w14:textId="77777777" w:rsidR="002D7E93" w:rsidRDefault="008A4D93" w:rsidP="00086336">
      <w:r>
        <w:t xml:space="preserve">   </w:t>
      </w:r>
      <w:r w:rsidRPr="00D32FC4">
        <w:t xml:space="preserve">The first page </w:t>
      </w:r>
      <w:del w:id="4022" w:author="tomasrodrigues@ua.pt" w:date="2017-08-03T18:19:00Z">
        <w:r w:rsidDel="00114046">
          <w:delText>it’s</w:delText>
        </w:r>
        <w:r w:rsidRPr="00D32FC4" w:rsidDel="00114046">
          <w:delText xml:space="preserve"> </w:delText>
        </w:r>
      </w:del>
      <w:ins w:id="4023" w:author="tomasrodrigues@ua.pt" w:date="2017-08-03T18:19:00Z">
        <w:r w:rsidR="00114046">
          <w:t>is</w:t>
        </w:r>
        <w:r w:rsidR="00114046" w:rsidRPr="00D32FC4">
          <w:t xml:space="preserve"> </w:t>
        </w:r>
      </w:ins>
      <w:r w:rsidRPr="00D32FC4">
        <w:t xml:space="preserve">seen </w:t>
      </w:r>
      <w:r>
        <w:t xml:space="preserve">after </w:t>
      </w:r>
      <w:r w:rsidR="00A8174C">
        <w:t>an</w:t>
      </w:r>
      <w:r w:rsidRPr="00D32FC4">
        <w:t xml:space="preserve"> in</w:t>
      </w:r>
      <w:r>
        <w:t>itial splash screen. This</w:t>
      </w:r>
      <w:r w:rsidR="00A8174C">
        <w:t xml:space="preserve"> splash screen vanishes</w:t>
      </w:r>
      <w:r>
        <w:t xml:space="preserve"> </w:t>
      </w:r>
      <w:r w:rsidRPr="00D32FC4">
        <w:t>when a callback is sent</w:t>
      </w:r>
      <w:r>
        <w:t>,</w:t>
      </w:r>
      <w:r w:rsidRPr="00D32FC4">
        <w:t xml:space="preserve"> saying that the UI is updated and ready to be </w:t>
      </w:r>
      <w:del w:id="4024" w:author="tomasrodrigues@ua.pt" w:date="2017-08-03T18:19:00Z">
        <w:r w:rsidRPr="00D32FC4" w:rsidDel="00114046">
          <w:delText>seen</w:delText>
        </w:r>
      </w:del>
      <w:ins w:id="4025" w:author="tomasrodrigues@ua.pt" w:date="2017-08-03T18:19:00Z">
        <w:r w:rsidR="00114046">
          <w:t>displayed</w:t>
        </w:r>
      </w:ins>
      <w:r w:rsidRPr="00D32FC4">
        <w:t>.</w:t>
      </w:r>
      <w:commentRangeEnd w:id="3996"/>
      <w:r w:rsidR="0016548E">
        <w:rPr>
          <w:rStyle w:val="Refdecomentrio"/>
        </w:rPr>
        <w:commentReference w:id="3996"/>
      </w:r>
      <w:r w:rsidR="00A8174C">
        <w:t xml:space="preserve"> Both anomalies and radiologs history pages, can be seen after a tap on the respective icons at the sliding menu, which is depicted in the figure 4.2.</w:t>
      </w:r>
      <w:r w:rsidRPr="00D32FC4">
        <w:t xml:space="preserve"> </w:t>
      </w:r>
      <w:r>
        <w:t xml:space="preserve">The </w:t>
      </w:r>
      <w:r w:rsidR="00D83ADF">
        <w:t xml:space="preserve">results </w:t>
      </w:r>
      <w:r w:rsidR="00A827C1">
        <w:t>presented</w:t>
      </w:r>
      <w:r w:rsidR="00D83ADF">
        <w:t xml:space="preserve"> on both tables 5.2 and 5.3 consider</w:t>
      </w:r>
      <w:r w:rsidR="00A8174C">
        <w:t xml:space="preserve"> the </w:t>
      </w:r>
      <w:r w:rsidRPr="00D32FC4">
        <w:t>first page</w:t>
      </w:r>
      <w:r>
        <w:t>,</w:t>
      </w:r>
      <w:r w:rsidRPr="00D32FC4">
        <w:t xml:space="preserve"> </w:t>
      </w:r>
      <w:r w:rsidR="00A8174C">
        <w:t>as</w:t>
      </w:r>
      <w:r w:rsidRPr="00D32FC4">
        <w:t xml:space="preserve"> the “Dashboard”</w:t>
      </w:r>
      <w:r>
        <w:t xml:space="preserve"> page,</w:t>
      </w:r>
      <w:r w:rsidRPr="00D32FC4">
        <w:t xml:space="preserve"> </w:t>
      </w:r>
      <w:r w:rsidR="00A8174C">
        <w:t>since this can b</w:t>
      </w:r>
      <w:r w:rsidR="00E378B6">
        <w:t>e changed on the Settings page. Furthermore,</w:t>
      </w:r>
      <w:r w:rsidR="002D7E93">
        <w:t xml:space="preserve"> they consider the average time of 20 measures, </w:t>
      </w:r>
      <w:r w:rsidR="00E378B6">
        <w:t xml:space="preserve">measured </w:t>
      </w:r>
      <w:r w:rsidR="002D7E93">
        <w:t xml:space="preserve">calculating </w:t>
      </w:r>
      <w:r w:rsidR="002D7E93" w:rsidRPr="002D7E93">
        <w:t>the diff</w:t>
      </w:r>
      <w:r w:rsidR="002D7E93">
        <w:t xml:space="preserve">erence of times recorded in the </w:t>
      </w:r>
      <w:r w:rsidR="002D7E93" w:rsidRPr="002D7E93">
        <w:t>log</w:t>
      </w:r>
      <w:r w:rsidR="002D7E93">
        <w:t>file</w:t>
      </w:r>
      <w:r w:rsidR="002D7E93" w:rsidRPr="002D7E93">
        <w:t xml:space="preserve"> from the beginning of the transition to</w:t>
      </w:r>
      <w:r w:rsidR="002D7E93">
        <w:t xml:space="preserve"> the end.</w:t>
      </w:r>
    </w:p>
    <w:p w14:paraId="0DADE372" w14:textId="77777777" w:rsidR="00086336" w:rsidRPr="00086336" w:rsidRDefault="00086336" w:rsidP="00086336">
      <w:pPr>
        <w:rPr>
          <w:iCs/>
        </w:rPr>
      </w:pPr>
      <w:r>
        <w:t xml:space="preserve">   As described in section 4.1, the application used the Android </w:t>
      </w:r>
      <w:r>
        <w:rPr>
          <w:rStyle w:val="nfaseDiscreta"/>
        </w:rPr>
        <w:t>SharedPreferences</w:t>
      </w:r>
      <w:r w:rsidRPr="00086336">
        <w:rPr>
          <w:i/>
          <w:iCs/>
        </w:rPr>
        <w:t xml:space="preserve">, </w:t>
      </w:r>
      <w:r>
        <w:rPr>
          <w:iCs/>
        </w:rPr>
        <w:t xml:space="preserve">to internally save the anomalies results and the “radiologs” feature was developed following the same approach. However, it was considered that the correct approach was to save all these results in a database, similarly </w:t>
      </w:r>
      <w:r w:rsidR="001E5990">
        <w:rPr>
          <w:iCs/>
        </w:rPr>
        <w:t>to what</w:t>
      </w:r>
      <w:r>
        <w:rPr>
          <w:iCs/>
        </w:rPr>
        <w:t xml:space="preserve"> was happening </w:t>
      </w:r>
      <w:r w:rsidR="001E5990">
        <w:rPr>
          <w:iCs/>
        </w:rPr>
        <w:t xml:space="preserve">already </w:t>
      </w:r>
      <w:r>
        <w:rPr>
          <w:iCs/>
        </w:rPr>
        <w:t xml:space="preserve">as </w:t>
      </w:r>
      <w:del w:id="4026" w:author="tomasrodrigues@ua.pt" w:date="2017-08-03T18:19:00Z">
        <w:r w:rsidDel="00114046">
          <w:rPr>
            <w:iCs/>
          </w:rPr>
          <w:delText xml:space="preserve">the </w:delText>
        </w:r>
      </w:del>
      <w:ins w:id="4027" w:author="tomasrodrigues@ua.pt" w:date="2017-08-03T18:19:00Z">
        <w:r w:rsidR="00114046">
          <w:rPr>
            <w:iCs/>
          </w:rPr>
          <w:t xml:space="preserve">with </w:t>
        </w:r>
      </w:ins>
      <w:r>
        <w:rPr>
          <w:iCs/>
        </w:rPr>
        <w:t>tests results.</w:t>
      </w:r>
    </w:p>
    <w:p w14:paraId="62FB4848" w14:textId="77777777" w:rsidR="001E5990" w:rsidRDefault="001E5990" w:rsidP="002D7E93">
      <w:r>
        <w:t xml:space="preserve">   I</w:t>
      </w:r>
      <w:r w:rsidR="008A4D93">
        <w:t>n the table 5.2</w:t>
      </w:r>
      <w:r>
        <w:t xml:space="preserve"> are detailed the page load times, obtained before the database implementation    for</w:t>
      </w:r>
      <w:r w:rsidRPr="00D32FC4">
        <w:t xml:space="preserve"> anomalies and radiologs history page</w:t>
      </w:r>
      <w:r>
        <w:t>s</w:t>
      </w:r>
      <w:r w:rsidRPr="00D32FC4">
        <w:t xml:space="preserve"> </w:t>
      </w:r>
      <w:r w:rsidR="008A4D93" w:rsidRPr="00D32FC4">
        <w:t xml:space="preserve">with 2 and 180 </w:t>
      </w:r>
      <w:r w:rsidR="00397855">
        <w:t>entries</w:t>
      </w:r>
      <w:r>
        <w:t>, respectively</w:t>
      </w:r>
      <w:r w:rsidR="008A4D93" w:rsidRPr="00D32FC4">
        <w:t>.</w:t>
      </w:r>
      <w:r w:rsidR="00DA4939">
        <w:t xml:space="preserve"> </w:t>
      </w:r>
      <w:r>
        <w:t>On the other hand, in the table 5.3 are detailed the load times for the exact same pages, both with 2 and 180 entries each, but after the database development for these features.</w:t>
      </w:r>
    </w:p>
    <w:tbl>
      <w:tblPr>
        <w:tblStyle w:val="TabeladeGrelha4-Destaque2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9"/>
        <w:gridCol w:w="1971"/>
        <w:gridCol w:w="1891"/>
        <w:gridCol w:w="1971"/>
        <w:gridCol w:w="1891"/>
      </w:tblGrid>
      <w:tr w:rsidR="00D83ADF" w:rsidRPr="006210BE" w14:paraId="594EB1C3" w14:textId="77777777" w:rsidTr="00D0287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gridSpan w:val="3"/>
            <w:tcBorders>
              <w:top w:val="single" w:sz="4" w:space="0" w:color="auto"/>
              <w:left w:val="single" w:sz="4" w:space="0" w:color="auto"/>
              <w:bottom w:val="single" w:sz="4" w:space="0" w:color="auto"/>
              <w:right w:val="single" w:sz="4" w:space="0" w:color="auto"/>
            </w:tcBorders>
          </w:tcPr>
          <w:p w14:paraId="5D10D104" w14:textId="77777777" w:rsidR="00D83ADF" w:rsidRPr="00D02873" w:rsidRDefault="00D83ADF" w:rsidP="00950150">
            <w:pPr>
              <w:jc w:val="center"/>
              <w:rPr>
                <w:rFonts w:asciiTheme="minorHAnsi" w:hAnsiTheme="minorHAnsi" w:cstheme="minorHAnsi"/>
                <w:szCs w:val="24"/>
              </w:rPr>
            </w:pPr>
            <w:r w:rsidRPr="00D02873">
              <w:rPr>
                <w:rFonts w:asciiTheme="minorHAnsi" w:hAnsiTheme="minorHAnsi" w:cstheme="minorHAnsi"/>
                <w:szCs w:val="24"/>
              </w:rPr>
              <w:t>Pages load time (first time)</w:t>
            </w:r>
          </w:p>
        </w:tc>
        <w:tc>
          <w:tcPr>
            <w:tcW w:w="0" w:type="auto"/>
            <w:gridSpan w:val="2"/>
            <w:tcBorders>
              <w:top w:val="single" w:sz="4" w:space="0" w:color="auto"/>
              <w:left w:val="single" w:sz="4" w:space="0" w:color="auto"/>
              <w:bottom w:val="single" w:sz="4" w:space="0" w:color="auto"/>
              <w:right w:val="single" w:sz="4" w:space="0" w:color="auto"/>
            </w:tcBorders>
          </w:tcPr>
          <w:p w14:paraId="692F5EA4" w14:textId="77777777" w:rsidR="00D83ADF" w:rsidRPr="00D02873" w:rsidRDefault="00D83ADF" w:rsidP="0095015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Pages load time (</w:t>
            </w:r>
            <w:r w:rsidR="008F0078" w:rsidRPr="00D02873">
              <w:rPr>
                <w:rFonts w:asciiTheme="minorHAnsi" w:hAnsiTheme="minorHAnsi" w:cstheme="minorHAnsi"/>
                <w:szCs w:val="24"/>
              </w:rPr>
              <w:t xml:space="preserve">with </w:t>
            </w:r>
            <w:r w:rsidRPr="00D02873">
              <w:rPr>
                <w:rFonts w:asciiTheme="minorHAnsi" w:hAnsiTheme="minorHAnsi" w:cstheme="minorHAnsi"/>
                <w:szCs w:val="24"/>
              </w:rPr>
              <w:t>cached)</w:t>
            </w:r>
          </w:p>
        </w:tc>
      </w:tr>
      <w:tr w:rsidR="00D83ADF" w:rsidRPr="006210BE" w14:paraId="506A986F" w14:textId="77777777" w:rsidTr="00D0287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3B066D2B" w14:textId="77777777" w:rsidR="00D83ADF" w:rsidRPr="00D02873" w:rsidRDefault="00D83ADF" w:rsidP="00950150">
            <w:pPr>
              <w:spacing w:line="240" w:lineRule="auto"/>
              <w:jc w:val="center"/>
              <w:rPr>
                <w:rFonts w:asciiTheme="minorHAnsi" w:hAnsiTheme="minorHAnsi" w:cstheme="minorHAnsi"/>
                <w:b w:val="0"/>
                <w:szCs w:val="24"/>
              </w:rPr>
            </w:pPr>
            <w:r w:rsidRPr="00D02873">
              <w:rPr>
                <w:rFonts w:asciiTheme="minorHAnsi" w:hAnsiTheme="minorHAnsi" w:cstheme="minorHAnsi"/>
                <w:b w:val="0"/>
                <w:szCs w:val="24"/>
              </w:rPr>
              <w:t>Initial page</w:t>
            </w:r>
          </w:p>
        </w:tc>
        <w:tc>
          <w:tcPr>
            <w:tcW w:w="0" w:type="auto"/>
            <w:tcBorders>
              <w:top w:val="single" w:sz="4" w:space="0" w:color="auto"/>
            </w:tcBorders>
          </w:tcPr>
          <w:p w14:paraId="0096D09C" w14:textId="77777777" w:rsidR="00D83ADF" w:rsidRPr="00D02873" w:rsidRDefault="00D83ADF" w:rsidP="00950150">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Anomalies</w:t>
            </w:r>
            <w:r w:rsidRPr="00D02873">
              <w:rPr>
                <w:rFonts w:asciiTheme="minorHAnsi" w:hAnsiTheme="minorHAnsi" w:cstheme="minorHAnsi"/>
                <w:szCs w:val="24"/>
              </w:rPr>
              <w:tab/>
              <w:t xml:space="preserve"> History</w:t>
            </w:r>
          </w:p>
        </w:tc>
        <w:tc>
          <w:tcPr>
            <w:tcW w:w="0" w:type="auto"/>
            <w:tcBorders>
              <w:top w:val="single" w:sz="4" w:space="0" w:color="auto"/>
            </w:tcBorders>
          </w:tcPr>
          <w:p w14:paraId="34CD96D0" w14:textId="77777777" w:rsidR="00D83ADF" w:rsidRPr="00D02873" w:rsidRDefault="00D83ADF" w:rsidP="00950150">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Radiologs</w:t>
            </w:r>
            <w:r w:rsidRPr="00D02873">
              <w:rPr>
                <w:rFonts w:asciiTheme="minorHAnsi" w:hAnsiTheme="minorHAnsi" w:cstheme="minorHAnsi"/>
                <w:szCs w:val="24"/>
              </w:rPr>
              <w:tab/>
              <w:t xml:space="preserve"> History</w:t>
            </w:r>
          </w:p>
        </w:tc>
        <w:tc>
          <w:tcPr>
            <w:tcW w:w="0" w:type="auto"/>
            <w:tcBorders>
              <w:top w:val="single" w:sz="4" w:space="0" w:color="auto"/>
            </w:tcBorders>
          </w:tcPr>
          <w:p w14:paraId="4E1F6E7F" w14:textId="77777777" w:rsidR="00D83ADF" w:rsidRPr="00D02873" w:rsidRDefault="00D83ADF" w:rsidP="00950150">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Anomalies</w:t>
            </w:r>
            <w:r w:rsidRPr="00D02873">
              <w:rPr>
                <w:rFonts w:asciiTheme="minorHAnsi" w:hAnsiTheme="minorHAnsi" w:cstheme="minorHAnsi"/>
                <w:szCs w:val="24"/>
              </w:rPr>
              <w:tab/>
              <w:t xml:space="preserve"> History</w:t>
            </w:r>
          </w:p>
        </w:tc>
        <w:tc>
          <w:tcPr>
            <w:tcW w:w="0" w:type="auto"/>
            <w:tcBorders>
              <w:top w:val="single" w:sz="4" w:space="0" w:color="auto"/>
            </w:tcBorders>
          </w:tcPr>
          <w:p w14:paraId="26DEE7AD" w14:textId="77777777" w:rsidR="00D83ADF" w:rsidRPr="00D02873" w:rsidRDefault="00D83ADF" w:rsidP="00950150">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Radiologs</w:t>
            </w:r>
            <w:r w:rsidRPr="00D02873">
              <w:rPr>
                <w:rFonts w:asciiTheme="minorHAnsi" w:hAnsiTheme="minorHAnsi" w:cstheme="minorHAnsi"/>
                <w:szCs w:val="24"/>
              </w:rPr>
              <w:tab/>
              <w:t xml:space="preserve"> History</w:t>
            </w:r>
          </w:p>
        </w:tc>
      </w:tr>
      <w:tr w:rsidR="00D83ADF" w:rsidRPr="006210BE" w14:paraId="40BC6E62" w14:textId="77777777" w:rsidTr="00D02873">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66CA32" w14:textId="77777777" w:rsidR="00D83ADF" w:rsidRPr="00D02873" w:rsidRDefault="00D83ADF" w:rsidP="00950150">
            <w:pPr>
              <w:jc w:val="center"/>
              <w:rPr>
                <w:rFonts w:asciiTheme="minorHAnsi" w:hAnsiTheme="minorHAnsi" w:cstheme="minorHAnsi"/>
                <w:b w:val="0"/>
                <w:szCs w:val="24"/>
              </w:rPr>
            </w:pPr>
            <w:r w:rsidRPr="00D02873">
              <w:rPr>
                <w:rFonts w:asciiTheme="minorHAnsi" w:hAnsiTheme="minorHAnsi" w:cstheme="minorHAnsi"/>
                <w:b w:val="0"/>
                <w:szCs w:val="24"/>
              </w:rPr>
              <w:t>2,6s</w:t>
            </w:r>
          </w:p>
        </w:tc>
        <w:tc>
          <w:tcPr>
            <w:tcW w:w="0" w:type="auto"/>
            <w:vAlign w:val="center"/>
          </w:tcPr>
          <w:p w14:paraId="16679AE9" w14:textId="77777777" w:rsidR="00D83ADF" w:rsidRPr="00D02873" w:rsidRDefault="00D83ADF" w:rsidP="0095015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2,2s</w:t>
            </w:r>
          </w:p>
        </w:tc>
        <w:tc>
          <w:tcPr>
            <w:tcW w:w="0" w:type="auto"/>
            <w:vAlign w:val="center"/>
          </w:tcPr>
          <w:p w14:paraId="1FAE9FB5" w14:textId="77777777" w:rsidR="00D83ADF" w:rsidRPr="00D02873" w:rsidRDefault="00D83ADF" w:rsidP="0095015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2,7s</w:t>
            </w:r>
          </w:p>
        </w:tc>
        <w:tc>
          <w:tcPr>
            <w:tcW w:w="0" w:type="auto"/>
            <w:vAlign w:val="center"/>
          </w:tcPr>
          <w:p w14:paraId="0931AC0A" w14:textId="77777777" w:rsidR="00D83ADF" w:rsidRPr="00D02873" w:rsidRDefault="00D83ADF" w:rsidP="0095015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0,8s</w:t>
            </w:r>
          </w:p>
        </w:tc>
        <w:tc>
          <w:tcPr>
            <w:tcW w:w="0" w:type="auto"/>
            <w:vAlign w:val="center"/>
          </w:tcPr>
          <w:p w14:paraId="51A1A179" w14:textId="77777777" w:rsidR="00D83ADF" w:rsidRPr="00D02873" w:rsidRDefault="00D83ADF" w:rsidP="00950150">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D02873">
              <w:rPr>
                <w:rFonts w:asciiTheme="minorHAnsi" w:hAnsiTheme="minorHAnsi" w:cstheme="minorHAnsi"/>
                <w:szCs w:val="24"/>
              </w:rPr>
              <w:t>1,5s</w:t>
            </w:r>
          </w:p>
        </w:tc>
      </w:tr>
    </w:tbl>
    <w:p w14:paraId="17E36DC3" w14:textId="77777777" w:rsidR="00A827C1" w:rsidRDefault="00A827C1" w:rsidP="00A827C1">
      <w:pPr>
        <w:pStyle w:val="Cabealho6"/>
      </w:pPr>
    </w:p>
    <w:p w14:paraId="0AF6823F" w14:textId="71A3EE01" w:rsidR="00A827C1" w:rsidRPr="00D32FC4" w:rsidRDefault="00A827C1" w:rsidP="00A827C1">
      <w:pPr>
        <w:pStyle w:val="Legenda"/>
        <w:spacing w:after="0" w:line="240" w:lineRule="auto"/>
        <w:jc w:val="center"/>
        <w:rPr>
          <w:lang w:val="en-US"/>
        </w:rPr>
      </w:pPr>
      <w:bookmarkStart w:id="4028" w:name="_Toc489744324"/>
      <w:r w:rsidRPr="00D32FC4">
        <w:rPr>
          <w:lang w:val="en-US"/>
        </w:rPr>
        <w:t xml:space="preserve">Table </w:t>
      </w:r>
      <w:r w:rsidR="00021318">
        <w:rPr>
          <w:lang w:val="en-US"/>
        </w:rPr>
        <w:fldChar w:fldCharType="begin"/>
      </w:r>
      <w:r>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Pr>
          <w:lang w:val="en-US"/>
        </w:rPr>
        <w:t>.</w:t>
      </w:r>
      <w:r w:rsidR="00021318">
        <w:rPr>
          <w:lang w:val="en-US"/>
        </w:rPr>
        <w:fldChar w:fldCharType="begin"/>
      </w:r>
      <w:r>
        <w:rPr>
          <w:lang w:val="en-US"/>
        </w:rPr>
        <w:instrText xml:space="preserve"> SEQ Table \* ARABIC \s 1 </w:instrText>
      </w:r>
      <w:r w:rsidR="00021318">
        <w:rPr>
          <w:lang w:val="en-US"/>
        </w:rPr>
        <w:fldChar w:fldCharType="separate"/>
      </w:r>
      <w:r w:rsidR="00725F1B">
        <w:rPr>
          <w:noProof/>
          <w:lang w:val="en-US"/>
        </w:rPr>
        <w:t>2</w:t>
      </w:r>
      <w:r w:rsidR="00021318">
        <w:rPr>
          <w:lang w:val="en-US"/>
        </w:rPr>
        <w:fldChar w:fldCharType="end"/>
      </w:r>
      <w:r w:rsidRPr="00D32FC4">
        <w:rPr>
          <w:lang w:val="en-US"/>
        </w:rPr>
        <w:t xml:space="preserve"> - Performance test: Pages load times</w:t>
      </w:r>
      <w:r>
        <w:rPr>
          <w:lang w:val="en-US"/>
        </w:rPr>
        <w:t xml:space="preserve"> before the database implementation</w:t>
      </w:r>
      <w:bookmarkEnd w:id="4028"/>
    </w:p>
    <w:tbl>
      <w:tblPr>
        <w:tblStyle w:val="TabeladeGrelha4-Destaque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892"/>
        <w:gridCol w:w="1781"/>
        <w:gridCol w:w="1702"/>
        <w:gridCol w:w="1782"/>
        <w:gridCol w:w="1702"/>
      </w:tblGrid>
      <w:tr w:rsidR="00C64E1C" w:rsidRPr="00D32FC4" w14:paraId="4BAF45DE" w14:textId="77777777" w:rsidTr="001E5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4"/>
            <w:tcBorders>
              <w:top w:val="none" w:sz="0" w:space="0" w:color="auto"/>
              <w:left w:val="none" w:sz="0" w:space="0" w:color="auto"/>
              <w:bottom w:val="none" w:sz="0" w:space="0" w:color="auto"/>
              <w:right w:val="none" w:sz="0" w:space="0" w:color="auto"/>
            </w:tcBorders>
          </w:tcPr>
          <w:p w14:paraId="2DEF6B67" w14:textId="77777777" w:rsidR="00C64E1C" w:rsidRPr="00C64E1C" w:rsidRDefault="0019404B" w:rsidP="00C64E1C">
            <w:pPr>
              <w:jc w:val="center"/>
              <w:rPr>
                <w:rFonts w:asciiTheme="minorHAnsi" w:hAnsiTheme="minorHAnsi" w:cstheme="minorHAnsi"/>
                <w:szCs w:val="24"/>
              </w:rPr>
            </w:pPr>
            <w:r>
              <w:rPr>
                <w:rFonts w:asciiTheme="minorHAnsi" w:hAnsiTheme="minorHAnsi" w:cstheme="minorHAnsi"/>
                <w:szCs w:val="24"/>
              </w:rPr>
              <w:lastRenderedPageBreak/>
              <w:t>Load Page Time</w:t>
            </w:r>
            <w:r w:rsidR="00C64E1C" w:rsidRPr="00C64E1C">
              <w:rPr>
                <w:rFonts w:asciiTheme="minorHAnsi" w:hAnsiTheme="minorHAnsi" w:cstheme="minorHAnsi"/>
                <w:szCs w:val="24"/>
              </w:rPr>
              <w:t xml:space="preserve"> (first time)</w:t>
            </w:r>
          </w:p>
        </w:tc>
        <w:tc>
          <w:tcPr>
            <w:tcW w:w="0" w:type="auto"/>
            <w:gridSpan w:val="2"/>
            <w:tcBorders>
              <w:top w:val="none" w:sz="0" w:space="0" w:color="auto"/>
              <w:left w:val="none" w:sz="0" w:space="0" w:color="auto"/>
              <w:bottom w:val="none" w:sz="0" w:space="0" w:color="auto"/>
              <w:right w:val="none" w:sz="0" w:space="0" w:color="auto"/>
            </w:tcBorders>
          </w:tcPr>
          <w:p w14:paraId="54F810F4" w14:textId="77777777" w:rsidR="00C64E1C" w:rsidRPr="006210BE" w:rsidRDefault="0019404B" w:rsidP="00A357A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Load Page Time</w:t>
            </w:r>
            <w:r w:rsidRPr="00C64E1C">
              <w:rPr>
                <w:rFonts w:asciiTheme="minorHAnsi" w:hAnsiTheme="minorHAnsi" w:cstheme="minorHAnsi"/>
                <w:szCs w:val="24"/>
              </w:rPr>
              <w:t xml:space="preserve"> </w:t>
            </w:r>
            <w:r w:rsidR="00C64E1C" w:rsidRPr="006210BE">
              <w:rPr>
                <w:rFonts w:asciiTheme="minorHAnsi" w:hAnsiTheme="minorHAnsi" w:cstheme="minorHAnsi"/>
                <w:szCs w:val="24"/>
              </w:rPr>
              <w:t>(</w:t>
            </w:r>
            <w:r w:rsidR="00C64E1C" w:rsidRPr="00C64E1C">
              <w:rPr>
                <w:rFonts w:asciiTheme="minorHAnsi" w:hAnsiTheme="minorHAnsi" w:cstheme="minorHAnsi"/>
                <w:szCs w:val="24"/>
              </w:rPr>
              <w:t>with cache</w:t>
            </w:r>
            <w:r w:rsidR="00C64E1C" w:rsidRPr="006210BE">
              <w:rPr>
                <w:rFonts w:asciiTheme="minorHAnsi" w:hAnsiTheme="minorHAnsi" w:cstheme="minorHAnsi"/>
                <w:szCs w:val="24"/>
              </w:rPr>
              <w:t>)</w:t>
            </w:r>
          </w:p>
        </w:tc>
      </w:tr>
      <w:tr w:rsidR="0019404B" w:rsidRPr="00D32FC4" w14:paraId="24305A8D" w14:textId="77777777" w:rsidTr="001E5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183EB3" w14:textId="77777777" w:rsidR="00C64E1C" w:rsidRPr="00C64E1C" w:rsidRDefault="00C64E1C" w:rsidP="00C64E1C">
            <w:pPr>
              <w:spacing w:line="240" w:lineRule="auto"/>
              <w:jc w:val="center"/>
              <w:rPr>
                <w:rFonts w:asciiTheme="minorHAnsi" w:hAnsiTheme="minorHAnsi" w:cstheme="minorHAnsi"/>
                <w:b w:val="0"/>
                <w:bCs w:val="0"/>
                <w:szCs w:val="24"/>
              </w:rPr>
            </w:pPr>
            <w:r w:rsidRPr="00C64E1C">
              <w:rPr>
                <w:rFonts w:asciiTheme="minorHAnsi" w:hAnsiTheme="minorHAnsi" w:cstheme="minorHAnsi"/>
                <w:b w:val="0"/>
                <w:bCs w:val="0"/>
                <w:szCs w:val="24"/>
              </w:rPr>
              <w:t>Initial page</w:t>
            </w:r>
          </w:p>
        </w:tc>
        <w:tc>
          <w:tcPr>
            <w:tcW w:w="0" w:type="auto"/>
          </w:tcPr>
          <w:p w14:paraId="232A25D5" w14:textId="77777777" w:rsidR="00C64E1C" w:rsidRPr="0019404B" w:rsidRDefault="00C64E1C" w:rsidP="00C64E1C">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19404B">
              <w:rPr>
                <w:rFonts w:asciiTheme="minorHAnsi" w:hAnsiTheme="minorHAnsi" w:cstheme="minorHAnsi"/>
                <w:szCs w:val="24"/>
              </w:rPr>
              <w:t>Entries</w:t>
            </w:r>
          </w:p>
        </w:tc>
        <w:tc>
          <w:tcPr>
            <w:tcW w:w="0" w:type="auto"/>
          </w:tcPr>
          <w:p w14:paraId="22FA16D3" w14:textId="77777777" w:rsidR="00C64E1C" w:rsidRPr="006210BE" w:rsidRDefault="00C64E1C" w:rsidP="00C64E1C">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6210BE">
              <w:rPr>
                <w:rFonts w:asciiTheme="minorHAnsi" w:hAnsiTheme="minorHAnsi" w:cstheme="minorHAnsi"/>
                <w:szCs w:val="24"/>
              </w:rPr>
              <w:t>Anomalies</w:t>
            </w:r>
            <w:r w:rsidRPr="006210BE">
              <w:rPr>
                <w:rFonts w:asciiTheme="minorHAnsi" w:hAnsiTheme="minorHAnsi" w:cstheme="minorHAnsi"/>
                <w:szCs w:val="24"/>
              </w:rPr>
              <w:tab/>
              <w:t xml:space="preserve"> History</w:t>
            </w:r>
          </w:p>
        </w:tc>
        <w:tc>
          <w:tcPr>
            <w:tcW w:w="0" w:type="auto"/>
          </w:tcPr>
          <w:p w14:paraId="6F4A6A33" w14:textId="77777777" w:rsidR="00C64E1C" w:rsidRPr="006210BE" w:rsidRDefault="00C64E1C" w:rsidP="00C64E1C">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6210BE">
              <w:rPr>
                <w:rFonts w:asciiTheme="minorHAnsi" w:hAnsiTheme="minorHAnsi" w:cstheme="minorHAnsi"/>
                <w:szCs w:val="24"/>
              </w:rPr>
              <w:t>Radiologs</w:t>
            </w:r>
            <w:r w:rsidRPr="006210BE">
              <w:rPr>
                <w:rFonts w:asciiTheme="minorHAnsi" w:hAnsiTheme="minorHAnsi" w:cstheme="minorHAnsi"/>
                <w:szCs w:val="24"/>
              </w:rPr>
              <w:tab/>
              <w:t xml:space="preserve"> History</w:t>
            </w:r>
          </w:p>
        </w:tc>
        <w:tc>
          <w:tcPr>
            <w:tcW w:w="0" w:type="auto"/>
          </w:tcPr>
          <w:p w14:paraId="14D926A8" w14:textId="77777777" w:rsidR="00C64E1C" w:rsidRPr="006210BE" w:rsidRDefault="00C64E1C" w:rsidP="00C64E1C">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6210BE">
              <w:rPr>
                <w:rFonts w:asciiTheme="minorHAnsi" w:hAnsiTheme="minorHAnsi" w:cstheme="minorHAnsi"/>
                <w:szCs w:val="24"/>
              </w:rPr>
              <w:t>Anomalies</w:t>
            </w:r>
            <w:r w:rsidRPr="006210BE">
              <w:rPr>
                <w:rFonts w:asciiTheme="minorHAnsi" w:hAnsiTheme="minorHAnsi" w:cstheme="minorHAnsi"/>
                <w:szCs w:val="24"/>
              </w:rPr>
              <w:tab/>
              <w:t xml:space="preserve"> History</w:t>
            </w:r>
          </w:p>
        </w:tc>
        <w:tc>
          <w:tcPr>
            <w:tcW w:w="0" w:type="auto"/>
          </w:tcPr>
          <w:p w14:paraId="69ACC5E2" w14:textId="77777777" w:rsidR="00C64E1C" w:rsidRPr="006210BE" w:rsidRDefault="00C64E1C" w:rsidP="00C64E1C">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6210BE">
              <w:rPr>
                <w:rFonts w:asciiTheme="minorHAnsi" w:hAnsiTheme="minorHAnsi" w:cstheme="minorHAnsi"/>
                <w:szCs w:val="24"/>
              </w:rPr>
              <w:t>Radiologs</w:t>
            </w:r>
            <w:r w:rsidRPr="006210BE">
              <w:rPr>
                <w:rFonts w:asciiTheme="minorHAnsi" w:hAnsiTheme="minorHAnsi" w:cstheme="minorHAnsi"/>
                <w:szCs w:val="24"/>
              </w:rPr>
              <w:tab/>
              <w:t xml:space="preserve"> History</w:t>
            </w:r>
          </w:p>
        </w:tc>
      </w:tr>
      <w:tr w:rsidR="0019404B" w:rsidRPr="00D32FC4" w14:paraId="314C451B" w14:textId="77777777" w:rsidTr="001E5990">
        <w:tc>
          <w:tcPr>
            <w:cnfStyle w:val="001000000000" w:firstRow="0" w:lastRow="0" w:firstColumn="1" w:lastColumn="0" w:oddVBand="0" w:evenVBand="0" w:oddHBand="0" w:evenHBand="0" w:firstRowFirstColumn="0" w:firstRowLastColumn="0" w:lastRowFirstColumn="0" w:lastRowLastColumn="0"/>
            <w:tcW w:w="0" w:type="auto"/>
          </w:tcPr>
          <w:p w14:paraId="6E0E98D4" w14:textId="77777777" w:rsidR="00C64E1C" w:rsidRPr="00C64E1C" w:rsidRDefault="00C64E1C" w:rsidP="00C64E1C">
            <w:pPr>
              <w:spacing w:line="240" w:lineRule="auto"/>
              <w:jc w:val="center"/>
              <w:rPr>
                <w:rFonts w:asciiTheme="minorHAnsi" w:hAnsiTheme="minorHAnsi" w:cstheme="minorHAnsi"/>
                <w:b w:val="0"/>
                <w:bCs w:val="0"/>
                <w:szCs w:val="24"/>
              </w:rPr>
            </w:pPr>
            <w:r w:rsidRPr="00C64E1C">
              <w:rPr>
                <w:rFonts w:asciiTheme="minorHAnsi" w:hAnsiTheme="minorHAnsi" w:cstheme="minorHAnsi"/>
                <w:b w:val="0"/>
                <w:bCs w:val="0"/>
                <w:szCs w:val="24"/>
              </w:rPr>
              <w:t>2,6s</w:t>
            </w:r>
          </w:p>
        </w:tc>
        <w:tc>
          <w:tcPr>
            <w:tcW w:w="0" w:type="auto"/>
          </w:tcPr>
          <w:p w14:paraId="4109F367" w14:textId="77777777" w:rsidR="00C64E1C" w:rsidRPr="0019404B" w:rsidRDefault="00C64E1C" w:rsidP="00C64E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Cs w:val="24"/>
              </w:rPr>
            </w:pPr>
            <w:r w:rsidRPr="0019404B">
              <w:rPr>
                <w:rFonts w:asciiTheme="minorHAnsi" w:hAnsiTheme="minorHAnsi" w:cstheme="minorHAnsi"/>
                <w:b/>
                <w:szCs w:val="24"/>
              </w:rPr>
              <w:t>2</w:t>
            </w:r>
          </w:p>
        </w:tc>
        <w:tc>
          <w:tcPr>
            <w:tcW w:w="0" w:type="auto"/>
          </w:tcPr>
          <w:p w14:paraId="35CB8FF5" w14:textId="77777777" w:rsidR="00C64E1C" w:rsidRPr="00C64E1C" w:rsidRDefault="00C52450" w:rsidP="00C64E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1,5s</w:t>
            </w:r>
          </w:p>
        </w:tc>
        <w:tc>
          <w:tcPr>
            <w:tcW w:w="0" w:type="auto"/>
          </w:tcPr>
          <w:p w14:paraId="5D5E862A" w14:textId="77777777" w:rsidR="00C64E1C" w:rsidRPr="00C64E1C" w:rsidRDefault="00A827C1" w:rsidP="00C64E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1,5</w:t>
            </w:r>
            <w:r w:rsidR="0019404B">
              <w:rPr>
                <w:rFonts w:asciiTheme="minorHAnsi" w:hAnsiTheme="minorHAnsi" w:cstheme="minorHAnsi"/>
                <w:szCs w:val="24"/>
              </w:rPr>
              <w:t>s</w:t>
            </w:r>
          </w:p>
        </w:tc>
        <w:tc>
          <w:tcPr>
            <w:tcW w:w="0" w:type="auto"/>
          </w:tcPr>
          <w:p w14:paraId="0E4DE323" w14:textId="77777777" w:rsidR="00C64E1C" w:rsidRPr="00C64E1C" w:rsidRDefault="00C52450" w:rsidP="00C64E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0,6</w:t>
            </w:r>
            <w:r w:rsidR="00C64E1C" w:rsidRPr="006210BE">
              <w:rPr>
                <w:rFonts w:asciiTheme="minorHAnsi" w:hAnsiTheme="minorHAnsi" w:cstheme="minorHAnsi"/>
                <w:szCs w:val="24"/>
              </w:rPr>
              <w:t>s</w:t>
            </w:r>
          </w:p>
        </w:tc>
        <w:tc>
          <w:tcPr>
            <w:tcW w:w="0" w:type="auto"/>
          </w:tcPr>
          <w:p w14:paraId="5D0F5C14" w14:textId="77777777" w:rsidR="00C64E1C" w:rsidRPr="00C64E1C" w:rsidRDefault="00086336" w:rsidP="00C64E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0,7</w:t>
            </w:r>
            <w:r w:rsidR="0019404B">
              <w:rPr>
                <w:rFonts w:asciiTheme="minorHAnsi" w:hAnsiTheme="minorHAnsi" w:cstheme="minorHAnsi"/>
                <w:szCs w:val="24"/>
              </w:rPr>
              <w:t>s</w:t>
            </w:r>
          </w:p>
        </w:tc>
      </w:tr>
      <w:tr w:rsidR="0019404B" w:rsidRPr="00D32FC4" w14:paraId="4F052D9F" w14:textId="77777777" w:rsidTr="001E5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03EE7B" w14:textId="77777777" w:rsidR="00C64E1C" w:rsidRPr="00C64E1C" w:rsidRDefault="00C64E1C" w:rsidP="00C64E1C">
            <w:pPr>
              <w:jc w:val="center"/>
              <w:rPr>
                <w:rFonts w:asciiTheme="minorHAnsi" w:hAnsiTheme="minorHAnsi" w:cstheme="minorHAnsi"/>
                <w:b w:val="0"/>
                <w:bCs w:val="0"/>
                <w:szCs w:val="24"/>
              </w:rPr>
            </w:pPr>
            <w:r w:rsidRPr="00C64E1C">
              <w:rPr>
                <w:rFonts w:asciiTheme="minorHAnsi" w:hAnsiTheme="minorHAnsi" w:cstheme="minorHAnsi"/>
                <w:b w:val="0"/>
                <w:bCs w:val="0"/>
                <w:szCs w:val="24"/>
              </w:rPr>
              <w:t>-</w:t>
            </w:r>
          </w:p>
        </w:tc>
        <w:tc>
          <w:tcPr>
            <w:tcW w:w="0" w:type="auto"/>
          </w:tcPr>
          <w:p w14:paraId="6FE0BE12" w14:textId="77777777" w:rsidR="00C64E1C" w:rsidRPr="0019404B" w:rsidRDefault="00C64E1C" w:rsidP="00C64E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Cs w:val="24"/>
              </w:rPr>
            </w:pPr>
            <w:r w:rsidRPr="0019404B">
              <w:rPr>
                <w:rFonts w:asciiTheme="minorHAnsi" w:hAnsiTheme="minorHAnsi" w:cstheme="minorHAnsi"/>
                <w:b/>
                <w:szCs w:val="24"/>
              </w:rPr>
              <w:t xml:space="preserve">180 </w:t>
            </w:r>
          </w:p>
        </w:tc>
        <w:tc>
          <w:tcPr>
            <w:tcW w:w="0" w:type="auto"/>
          </w:tcPr>
          <w:p w14:paraId="1BE8AD21" w14:textId="77777777" w:rsidR="00C64E1C" w:rsidRPr="006210BE" w:rsidRDefault="00C52450" w:rsidP="001940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1,6s</w:t>
            </w:r>
          </w:p>
        </w:tc>
        <w:tc>
          <w:tcPr>
            <w:tcW w:w="0" w:type="auto"/>
          </w:tcPr>
          <w:p w14:paraId="484696BE" w14:textId="77777777" w:rsidR="00C64E1C" w:rsidRPr="006210BE" w:rsidRDefault="00601D7A" w:rsidP="00C64E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1</w:t>
            </w:r>
            <w:r w:rsidR="00C64E1C" w:rsidRPr="006210BE">
              <w:rPr>
                <w:rFonts w:asciiTheme="minorHAnsi" w:hAnsiTheme="minorHAnsi" w:cstheme="minorHAnsi"/>
                <w:szCs w:val="24"/>
              </w:rPr>
              <w:t>,7s</w:t>
            </w:r>
          </w:p>
        </w:tc>
        <w:tc>
          <w:tcPr>
            <w:tcW w:w="0" w:type="auto"/>
          </w:tcPr>
          <w:p w14:paraId="5711C300" w14:textId="77777777" w:rsidR="00C64E1C" w:rsidRPr="006210BE" w:rsidRDefault="00C52450" w:rsidP="00C64E1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0,7</w:t>
            </w:r>
            <w:r w:rsidR="00C64E1C" w:rsidRPr="00C64E1C">
              <w:rPr>
                <w:rFonts w:asciiTheme="minorHAnsi" w:hAnsiTheme="minorHAnsi" w:cstheme="minorHAnsi"/>
                <w:szCs w:val="24"/>
              </w:rPr>
              <w:t>s</w:t>
            </w:r>
          </w:p>
        </w:tc>
        <w:tc>
          <w:tcPr>
            <w:tcW w:w="0" w:type="auto"/>
          </w:tcPr>
          <w:p w14:paraId="5F72B7E1" w14:textId="77777777" w:rsidR="00C64E1C" w:rsidRPr="006210BE" w:rsidRDefault="00601D7A" w:rsidP="00C64E1C">
            <w:pPr>
              <w:keepNex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Pr>
                <w:rFonts w:asciiTheme="minorHAnsi" w:hAnsiTheme="minorHAnsi" w:cstheme="minorHAnsi"/>
                <w:szCs w:val="24"/>
              </w:rPr>
              <w:t>0,9s</w:t>
            </w:r>
          </w:p>
        </w:tc>
      </w:tr>
    </w:tbl>
    <w:p w14:paraId="14B40268" w14:textId="77777777" w:rsidR="00323D2A" w:rsidRPr="00D32FC4" w:rsidRDefault="00323D2A" w:rsidP="00323D2A">
      <w:pPr>
        <w:pStyle w:val="Legenda"/>
        <w:spacing w:after="0" w:line="240" w:lineRule="auto"/>
        <w:jc w:val="center"/>
        <w:rPr>
          <w:sz w:val="10"/>
          <w:szCs w:val="10"/>
          <w:lang w:val="en-US"/>
        </w:rPr>
      </w:pPr>
    </w:p>
    <w:p w14:paraId="58CD1ADC" w14:textId="14AEDEE5" w:rsidR="00DA4939" w:rsidRDefault="00323D2A" w:rsidP="001E5990">
      <w:pPr>
        <w:pStyle w:val="Legenda"/>
        <w:spacing w:after="0" w:line="240" w:lineRule="auto"/>
        <w:jc w:val="center"/>
        <w:rPr>
          <w:lang w:val="en-US"/>
        </w:rPr>
      </w:pPr>
      <w:bookmarkStart w:id="4029" w:name="_Toc489744325"/>
      <w:r w:rsidRPr="00A827C1">
        <w:rPr>
          <w:lang w:val="en-US"/>
        </w:rPr>
        <w:t xml:space="preserve">Table </w:t>
      </w:r>
      <w:r w:rsidR="00021318">
        <w:rPr>
          <w:lang w:val="en-US"/>
        </w:rPr>
        <w:fldChar w:fldCharType="begin"/>
      </w:r>
      <w:r w:rsidR="0006444C">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sidR="0006444C">
        <w:rPr>
          <w:lang w:val="en-US"/>
        </w:rPr>
        <w:t>.</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3</w:t>
      </w:r>
      <w:r w:rsidR="00021318">
        <w:rPr>
          <w:lang w:val="en-US"/>
        </w:rPr>
        <w:fldChar w:fldCharType="end"/>
      </w:r>
      <w:r w:rsidRPr="00D32FC4">
        <w:rPr>
          <w:lang w:val="en-US"/>
        </w:rPr>
        <w:t xml:space="preserve"> - Performance test: Pages load times</w:t>
      </w:r>
      <w:r w:rsidR="00A827C1">
        <w:rPr>
          <w:lang w:val="en-US"/>
        </w:rPr>
        <w:t xml:space="preserve"> after the database implementation</w:t>
      </w:r>
      <w:bookmarkEnd w:id="4029"/>
    </w:p>
    <w:p w14:paraId="4F8C43E9" w14:textId="77777777" w:rsidR="001E5990" w:rsidRDefault="001E5990" w:rsidP="001E5990">
      <w:pPr>
        <w:pStyle w:val="Cabealho6"/>
        <w:rPr>
          <w:lang w:eastAsia="en-US"/>
        </w:rPr>
      </w:pPr>
    </w:p>
    <w:p w14:paraId="53162141" w14:textId="77777777" w:rsidR="001E5990" w:rsidRPr="001E5990" w:rsidRDefault="001E5990" w:rsidP="001E5990">
      <w:pPr>
        <w:pStyle w:val="Cabealho6"/>
        <w:rPr>
          <w:lang w:eastAsia="en-US"/>
        </w:rPr>
      </w:pPr>
    </w:p>
    <w:p w14:paraId="13068BC4" w14:textId="77777777" w:rsidR="006210BE" w:rsidRDefault="006210BE" w:rsidP="006210BE">
      <w:pPr>
        <w:pStyle w:val="Cabealho6"/>
      </w:pPr>
    </w:p>
    <w:p w14:paraId="7D2C86D0" w14:textId="77777777" w:rsidR="00737341" w:rsidRPr="00737341" w:rsidRDefault="00737341" w:rsidP="00DA4939">
      <w:pPr>
        <w:pStyle w:val="Cabealho6"/>
        <w:jc w:val="both"/>
      </w:pPr>
    </w:p>
    <w:p w14:paraId="303CC4A3" w14:textId="77777777" w:rsidR="008F0078" w:rsidRDefault="00323D2A" w:rsidP="003257A7">
      <w:r w:rsidRPr="00D32FC4">
        <w:t xml:space="preserve">   We </w:t>
      </w:r>
      <w:r w:rsidR="001E5990">
        <w:t>consider</w:t>
      </w:r>
      <w:r w:rsidRPr="00D32FC4">
        <w:t xml:space="preserve"> that wait</w:t>
      </w:r>
      <w:r w:rsidR="001E5990">
        <w:t>ing</w:t>
      </w:r>
      <w:r w:rsidRPr="00D32FC4">
        <w:t xml:space="preserve"> for the callback</w:t>
      </w:r>
      <w:r w:rsidR="009213EC" w:rsidRPr="00D32FC4">
        <w:t xml:space="preserve"> in the splash screen</w:t>
      </w:r>
      <w:r w:rsidRPr="00D32FC4">
        <w:t xml:space="preserve"> to show the first page user interface with the correct details to the user is the best option</w:t>
      </w:r>
      <w:r w:rsidR="002D7E93">
        <w:t xml:space="preserve">. </w:t>
      </w:r>
      <w:r w:rsidR="009213EC" w:rsidRPr="00D32FC4">
        <w:t>If the pages have never been opened once</w:t>
      </w:r>
      <w:r w:rsidR="008F7CD6">
        <w:t>,</w:t>
      </w:r>
      <w:r w:rsidR="002D7E93">
        <w:t xml:space="preserve"> the </w:t>
      </w:r>
      <w:r w:rsidR="00D02873">
        <w:t>delay</w:t>
      </w:r>
      <w:r w:rsidR="002D7E93">
        <w:t xml:space="preserve"> </w:t>
      </w:r>
      <w:r w:rsidR="00D02873">
        <w:t>is</w:t>
      </w:r>
      <w:r w:rsidR="002D7E93">
        <w:t xml:space="preserve"> </w:t>
      </w:r>
      <w:r w:rsidR="009213EC" w:rsidRPr="00D32FC4">
        <w:t xml:space="preserve">higher </w:t>
      </w:r>
      <w:r w:rsidR="00D02873">
        <w:t>than the after opening</w:t>
      </w:r>
      <w:r w:rsidR="002D7E93">
        <w:t xml:space="preserve"> with cache, as expected.</w:t>
      </w:r>
      <w:r w:rsidR="009213EC" w:rsidRPr="00D32FC4">
        <w:t xml:space="preserve"> </w:t>
      </w:r>
    </w:p>
    <w:p w14:paraId="26506A6C" w14:textId="77777777" w:rsidR="00273B9E" w:rsidRDefault="008F0078" w:rsidP="00982512">
      <w:pPr>
        <w:rPr>
          <w:rStyle w:val="nfaseDiscreta"/>
          <w:rFonts w:asciiTheme="minorHAnsi" w:hAnsiTheme="minorHAnsi"/>
          <w:i w:val="0"/>
        </w:rPr>
      </w:pPr>
      <w:r>
        <w:t xml:space="preserve">   The </w:t>
      </w:r>
      <w:r w:rsidR="00D02873">
        <w:t xml:space="preserve">change </w:t>
      </w:r>
      <w:r w:rsidR="0005716E">
        <w:t xml:space="preserve">applied in order </w:t>
      </w:r>
      <w:r w:rsidR="00D02873">
        <w:t xml:space="preserve">to </w:t>
      </w:r>
      <w:del w:id="4030" w:author="tomasrodrigues@ua.pt" w:date="2017-08-03T18:20:00Z">
        <w:r w:rsidR="00D02873" w:rsidDel="00114046">
          <w:delText>record</w:delText>
        </w:r>
        <w:r w:rsidR="0005716E" w:rsidDel="00114046">
          <w:delText xml:space="preserve"> </w:delText>
        </w:r>
      </w:del>
      <w:ins w:id="4031" w:author="tomasrodrigues@ua.pt" w:date="2017-08-03T18:20:00Z">
        <w:r w:rsidR="00114046">
          <w:t xml:space="preserve">store </w:t>
        </w:r>
      </w:ins>
      <w:r w:rsidR="0005716E">
        <w:t xml:space="preserve">these objects in a database, instead of the </w:t>
      </w:r>
      <w:r w:rsidR="0005716E">
        <w:rPr>
          <w:rStyle w:val="nfaseDiscreta"/>
        </w:rPr>
        <w:t xml:space="preserve">SharedPreferences, </w:t>
      </w:r>
      <w:r w:rsidR="0005716E">
        <w:rPr>
          <w:rStyle w:val="nfaseDiscreta"/>
          <w:rFonts w:asciiTheme="minorHAnsi" w:hAnsiTheme="minorHAnsi"/>
          <w:i w:val="0"/>
        </w:rPr>
        <w:t xml:space="preserve">was really </w:t>
      </w:r>
      <w:r w:rsidR="0005716E" w:rsidRPr="0005716E">
        <w:rPr>
          <w:rStyle w:val="nfaseDiscreta"/>
          <w:rFonts w:asciiTheme="minorHAnsi" w:hAnsiTheme="minorHAnsi"/>
          <w:i w:val="0"/>
        </w:rPr>
        <w:t>useful, allowing</w:t>
      </w:r>
      <w:r w:rsidR="0005716E">
        <w:rPr>
          <w:rStyle w:val="nfaseDiscreta"/>
          <w:rFonts w:asciiTheme="minorHAnsi" w:hAnsiTheme="minorHAnsi"/>
          <w:i w:val="0"/>
        </w:rPr>
        <w:t xml:space="preserve"> to</w:t>
      </w:r>
      <w:r w:rsidR="0005716E" w:rsidRPr="0005716E">
        <w:rPr>
          <w:rStyle w:val="nfaseDiscreta"/>
          <w:rFonts w:asciiTheme="minorHAnsi" w:hAnsiTheme="minorHAnsi"/>
          <w:i w:val="0"/>
        </w:rPr>
        <w:t xml:space="preserve"> </w:t>
      </w:r>
      <w:r w:rsidR="0005716E">
        <w:rPr>
          <w:rStyle w:val="nfaseDiscreta"/>
          <w:rFonts w:asciiTheme="minorHAnsi" w:hAnsiTheme="minorHAnsi"/>
          <w:i w:val="0"/>
        </w:rPr>
        <w:t>improve</w:t>
      </w:r>
      <w:r w:rsidR="0005716E" w:rsidRPr="0005716E">
        <w:rPr>
          <w:rStyle w:val="nfaseDiscreta"/>
          <w:rFonts w:asciiTheme="minorHAnsi" w:hAnsiTheme="minorHAnsi"/>
          <w:i w:val="0"/>
        </w:rPr>
        <w:t xml:space="preserve"> the application performance</w:t>
      </w:r>
      <w:r w:rsidR="0005716E">
        <w:rPr>
          <w:rStyle w:val="nfaseDiscreta"/>
          <w:rFonts w:asciiTheme="minorHAnsi" w:hAnsiTheme="minorHAnsi"/>
          <w:i w:val="0"/>
        </w:rPr>
        <w:t>,</w:t>
      </w:r>
      <w:r w:rsidR="0005716E" w:rsidRPr="0005716E">
        <w:rPr>
          <w:rStyle w:val="nfaseDiscreta"/>
          <w:rFonts w:asciiTheme="minorHAnsi" w:hAnsiTheme="minorHAnsi"/>
          <w:i w:val="0"/>
        </w:rPr>
        <w:t xml:space="preserve"> by lowering the times</w:t>
      </w:r>
      <w:r w:rsidR="0005716E">
        <w:rPr>
          <w:rStyle w:val="nfaseDiscreta"/>
          <w:rFonts w:asciiTheme="minorHAnsi" w:hAnsiTheme="minorHAnsi"/>
          <w:i w:val="0"/>
        </w:rPr>
        <w:t xml:space="preserve"> previously</w:t>
      </w:r>
      <w:r w:rsidR="0005716E" w:rsidRPr="0005716E">
        <w:rPr>
          <w:rStyle w:val="nfaseDiscreta"/>
          <w:rFonts w:asciiTheme="minorHAnsi" w:hAnsiTheme="minorHAnsi"/>
          <w:i w:val="0"/>
        </w:rPr>
        <w:t xml:space="preserve"> obtained either</w:t>
      </w:r>
      <w:r w:rsidR="0005716E">
        <w:rPr>
          <w:rStyle w:val="nfaseDiscreta"/>
          <w:rFonts w:asciiTheme="minorHAnsi" w:hAnsiTheme="minorHAnsi"/>
          <w:i w:val="0"/>
        </w:rPr>
        <w:t xml:space="preserve"> with </w:t>
      </w:r>
      <w:r w:rsidR="0005716E" w:rsidRPr="00B1374F">
        <w:t>or without</w:t>
      </w:r>
      <w:r w:rsidR="0005716E">
        <w:rPr>
          <w:rStyle w:val="nfaseDiscreta"/>
          <w:rFonts w:asciiTheme="minorHAnsi" w:hAnsiTheme="minorHAnsi"/>
          <w:i w:val="0"/>
        </w:rPr>
        <w:t xml:space="preserve"> cache and with less or more entries. This can be explained</w:t>
      </w:r>
      <w:r w:rsidR="00714E2B">
        <w:rPr>
          <w:rStyle w:val="nfaseDiscreta"/>
          <w:rFonts w:asciiTheme="minorHAnsi" w:hAnsiTheme="minorHAnsi"/>
          <w:i w:val="0"/>
        </w:rPr>
        <w:t xml:space="preserve"> because </w:t>
      </w:r>
      <w:r w:rsidR="00714E2B">
        <w:rPr>
          <w:rStyle w:val="nfaseDiscreta"/>
        </w:rPr>
        <w:t xml:space="preserve">SharedPreferences </w:t>
      </w:r>
      <w:r w:rsidR="00714E2B">
        <w:rPr>
          <w:rStyle w:val="nfaseDiscreta"/>
          <w:rFonts w:asciiTheme="minorHAnsi" w:hAnsiTheme="minorHAnsi"/>
          <w:i w:val="0"/>
        </w:rPr>
        <w:t xml:space="preserve">is a key/value store, which makes it difficult on reading large structured data. Instead, </w:t>
      </w:r>
      <w:r w:rsidR="00714E2B">
        <w:rPr>
          <w:rStyle w:val="nfaseDiscreta"/>
        </w:rPr>
        <w:t xml:space="preserve">SQLite </w:t>
      </w:r>
      <w:r w:rsidR="00714E2B">
        <w:rPr>
          <w:rStyle w:val="nfaseDiscreta"/>
          <w:rFonts w:asciiTheme="minorHAnsi" w:hAnsiTheme="minorHAnsi"/>
          <w:i w:val="0"/>
        </w:rPr>
        <w:t xml:space="preserve">is designed to manage and search large amounts of same structured data, querying only sub sets of the data that matches certain criteria. </w:t>
      </w:r>
    </w:p>
    <w:p w14:paraId="760F7677" w14:textId="77777777" w:rsidR="00100FF0" w:rsidRPr="00714E2B" w:rsidRDefault="00100FF0" w:rsidP="00B1374F">
      <w:pPr>
        <w:rPr>
          <w:rStyle w:val="nfaseDiscreta"/>
          <w:rFonts w:asciiTheme="minorHAnsi" w:hAnsiTheme="minorHAnsi"/>
          <w:i w:val="0"/>
        </w:rPr>
      </w:pPr>
      <w:r>
        <w:rPr>
          <w:rStyle w:val="nfaseDiscreta"/>
          <w:rFonts w:asciiTheme="minorHAnsi" w:hAnsiTheme="minorHAnsi"/>
          <w:i w:val="0"/>
        </w:rPr>
        <w:t xml:space="preserve">   By analyzing the results, it’s also seen that the </w:t>
      </w:r>
      <w:r w:rsidR="00982512">
        <w:rPr>
          <w:rStyle w:val="nfaseDiscreta"/>
          <w:rFonts w:asciiTheme="minorHAnsi" w:hAnsiTheme="minorHAnsi"/>
          <w:i w:val="0"/>
        </w:rPr>
        <w:t>r</w:t>
      </w:r>
      <w:r>
        <w:rPr>
          <w:rStyle w:val="nfaseDiscreta"/>
          <w:rFonts w:asciiTheme="minorHAnsi" w:hAnsiTheme="minorHAnsi"/>
          <w:i w:val="0"/>
        </w:rPr>
        <w:t xml:space="preserve">adiologs page with 180 entries, lowered the load </w:t>
      </w:r>
      <w:commentRangeStart w:id="4032"/>
      <w:r>
        <w:rPr>
          <w:rStyle w:val="nfaseDiscreta"/>
          <w:rFonts w:asciiTheme="minorHAnsi" w:hAnsiTheme="minorHAnsi"/>
          <w:i w:val="0"/>
        </w:rPr>
        <w:t>time (</w:t>
      </w:r>
      <w:r w:rsidR="00982512">
        <w:rPr>
          <w:rStyle w:val="nfaseDiscreta"/>
          <w:rFonts w:asciiTheme="minorHAnsi" w:hAnsiTheme="minorHAnsi"/>
          <w:i w:val="0"/>
        </w:rPr>
        <w:t>~37</w:t>
      </w:r>
      <w:r>
        <w:rPr>
          <w:rStyle w:val="nfaseDiscreta"/>
          <w:rFonts w:asciiTheme="minorHAnsi" w:hAnsiTheme="minorHAnsi"/>
          <w:i w:val="0"/>
        </w:rPr>
        <w:t xml:space="preserve">%) </w:t>
      </w:r>
      <w:ins w:id="4033" w:author="tomasrodrigues@ua.pt" w:date="2017-08-03T18:20:00Z">
        <w:r w:rsidR="00114046">
          <w:rPr>
            <w:rStyle w:val="nfaseDiscreta"/>
            <w:rFonts w:asciiTheme="minorHAnsi" w:hAnsiTheme="minorHAnsi"/>
            <w:i w:val="0"/>
          </w:rPr>
          <w:t xml:space="preserve">on </w:t>
        </w:r>
      </w:ins>
      <w:del w:id="4034" w:author="tomasrodrigues@ua.pt" w:date="2017-08-03T18:20:00Z">
        <w:r w:rsidDel="00114046">
          <w:rPr>
            <w:rStyle w:val="nfaseDiscreta"/>
            <w:rFonts w:asciiTheme="minorHAnsi" w:hAnsiTheme="minorHAnsi"/>
            <w:i w:val="0"/>
          </w:rPr>
          <w:delText xml:space="preserve">at </w:delText>
        </w:r>
      </w:del>
      <w:r>
        <w:rPr>
          <w:rStyle w:val="nfaseDiscreta"/>
          <w:rFonts w:asciiTheme="minorHAnsi" w:hAnsiTheme="minorHAnsi"/>
          <w:i w:val="0"/>
        </w:rPr>
        <w:t xml:space="preserve">the first </w:t>
      </w:r>
      <w:del w:id="4035" w:author="tomasrodrigues@ua.pt" w:date="2017-08-03T18:20:00Z">
        <w:r w:rsidDel="00114046">
          <w:rPr>
            <w:rStyle w:val="nfaseDiscreta"/>
            <w:rFonts w:asciiTheme="minorHAnsi" w:hAnsiTheme="minorHAnsi"/>
            <w:i w:val="0"/>
          </w:rPr>
          <w:delText xml:space="preserve">opening </w:delText>
        </w:r>
      </w:del>
      <w:ins w:id="4036" w:author="tomasrodrigues@ua.pt" w:date="2017-08-03T18:20:00Z">
        <w:r w:rsidR="00114046">
          <w:rPr>
            <w:rStyle w:val="nfaseDiscreta"/>
            <w:rFonts w:asciiTheme="minorHAnsi" w:hAnsiTheme="minorHAnsi"/>
            <w:i w:val="0"/>
          </w:rPr>
          <w:t xml:space="preserve">access </w:t>
        </w:r>
      </w:ins>
      <w:r>
        <w:rPr>
          <w:rStyle w:val="nfaseDiscreta"/>
          <w:rFonts w:asciiTheme="minorHAnsi" w:hAnsiTheme="minorHAnsi"/>
          <w:i w:val="0"/>
        </w:rPr>
        <w:t xml:space="preserve">and (40%) on further queries or history visits. On the other hand, the </w:t>
      </w:r>
      <w:r w:rsidR="00982512">
        <w:rPr>
          <w:rStyle w:val="nfaseDiscreta"/>
          <w:rFonts w:asciiTheme="minorHAnsi" w:hAnsiTheme="minorHAnsi"/>
          <w:i w:val="0"/>
        </w:rPr>
        <w:t>a</w:t>
      </w:r>
      <w:r>
        <w:rPr>
          <w:rStyle w:val="nfaseDiscreta"/>
          <w:rFonts w:asciiTheme="minorHAnsi" w:hAnsiTheme="minorHAnsi"/>
          <w:i w:val="0"/>
        </w:rPr>
        <w:t xml:space="preserve">nomalies history page with 2 entries </w:t>
      </w:r>
      <w:r w:rsidR="00982512">
        <w:rPr>
          <w:rStyle w:val="nfaseDiscreta"/>
          <w:rFonts w:asciiTheme="minorHAnsi" w:hAnsiTheme="minorHAnsi"/>
          <w:i w:val="0"/>
        </w:rPr>
        <w:t xml:space="preserve">only </w:t>
      </w:r>
      <w:r>
        <w:rPr>
          <w:rStyle w:val="nfaseDiscreta"/>
          <w:rFonts w:asciiTheme="minorHAnsi" w:hAnsiTheme="minorHAnsi"/>
          <w:i w:val="0"/>
        </w:rPr>
        <w:t>had its load time reduced</w:t>
      </w:r>
      <w:r w:rsidR="00982512">
        <w:rPr>
          <w:rStyle w:val="nfaseDiscreta"/>
          <w:rFonts w:asciiTheme="minorHAnsi" w:hAnsiTheme="minorHAnsi"/>
          <w:i w:val="0"/>
        </w:rPr>
        <w:t xml:space="preserve"> (~32%) </w:t>
      </w:r>
      <w:del w:id="4037" w:author="tomasrodrigues@ua.pt" w:date="2017-08-03T18:20:00Z">
        <w:r w:rsidR="00982512" w:rsidDel="00114046">
          <w:rPr>
            <w:rStyle w:val="nfaseDiscreta"/>
            <w:rFonts w:asciiTheme="minorHAnsi" w:hAnsiTheme="minorHAnsi"/>
            <w:i w:val="0"/>
          </w:rPr>
          <w:delText xml:space="preserve">at </w:delText>
        </w:r>
      </w:del>
      <w:ins w:id="4038" w:author="tomasrodrigues@ua.pt" w:date="2017-08-03T18:20:00Z">
        <w:r w:rsidR="00114046">
          <w:rPr>
            <w:rStyle w:val="nfaseDiscreta"/>
            <w:rFonts w:asciiTheme="minorHAnsi" w:hAnsiTheme="minorHAnsi"/>
            <w:i w:val="0"/>
          </w:rPr>
          <w:t xml:space="preserve">on </w:t>
        </w:r>
      </w:ins>
      <w:r w:rsidR="00982512">
        <w:rPr>
          <w:rStyle w:val="nfaseDiscreta"/>
          <w:rFonts w:asciiTheme="minorHAnsi" w:hAnsiTheme="minorHAnsi"/>
          <w:i w:val="0"/>
        </w:rPr>
        <w:t xml:space="preserve">the first </w:t>
      </w:r>
      <w:del w:id="4039" w:author="tomasrodrigues@ua.pt" w:date="2017-08-03T18:20:00Z">
        <w:r w:rsidR="00982512" w:rsidDel="00114046">
          <w:rPr>
            <w:rStyle w:val="nfaseDiscreta"/>
            <w:rFonts w:asciiTheme="minorHAnsi" w:hAnsiTheme="minorHAnsi"/>
            <w:i w:val="0"/>
          </w:rPr>
          <w:delText>opening</w:delText>
        </w:r>
      </w:del>
      <w:ins w:id="4040" w:author="tomasrodrigues@ua.pt" w:date="2017-08-03T18:20:00Z">
        <w:r w:rsidR="00114046">
          <w:rPr>
            <w:rStyle w:val="nfaseDiscreta"/>
            <w:rFonts w:asciiTheme="minorHAnsi" w:hAnsiTheme="minorHAnsi"/>
            <w:i w:val="0"/>
          </w:rPr>
          <w:t>access</w:t>
        </w:r>
      </w:ins>
      <w:r w:rsidR="00982512">
        <w:rPr>
          <w:rStyle w:val="nfaseDiscreta"/>
          <w:rFonts w:asciiTheme="minorHAnsi" w:hAnsiTheme="minorHAnsi"/>
          <w:i w:val="0"/>
        </w:rPr>
        <w:t>, and (25</w:t>
      </w:r>
      <w:ins w:id="4041" w:author="tomasrodrigues@ua.pt" w:date="2017-08-03T18:20:00Z">
        <w:r w:rsidR="00114046">
          <w:rPr>
            <w:rStyle w:val="nfaseDiscreta"/>
            <w:rFonts w:asciiTheme="minorHAnsi" w:hAnsiTheme="minorHAnsi"/>
            <w:i w:val="0"/>
          </w:rPr>
          <w:t>%) in subseque</w:t>
        </w:r>
      </w:ins>
      <w:ins w:id="4042" w:author="tomasrodrigues@ua.pt" w:date="2017-08-03T18:21:00Z">
        <w:r w:rsidR="00114046">
          <w:rPr>
            <w:rStyle w:val="nfaseDiscreta"/>
            <w:rFonts w:asciiTheme="minorHAnsi" w:hAnsiTheme="minorHAnsi"/>
            <w:i w:val="0"/>
          </w:rPr>
          <w:t>nt accesses</w:t>
        </w:r>
      </w:ins>
      <w:del w:id="4043" w:author="tomasrodrigues@ua.pt" w:date="2017-08-03T18:20:00Z">
        <w:r w:rsidR="00982512" w:rsidDel="00114046">
          <w:rPr>
            <w:rStyle w:val="nfaseDiscreta"/>
            <w:rFonts w:asciiTheme="minorHAnsi" w:hAnsiTheme="minorHAnsi"/>
            <w:i w:val="0"/>
          </w:rPr>
          <w:delText>%) after the first opening</w:delText>
        </w:r>
      </w:del>
      <w:r w:rsidR="00982512">
        <w:rPr>
          <w:rStyle w:val="nfaseDiscreta"/>
          <w:rFonts w:asciiTheme="minorHAnsi" w:hAnsiTheme="minorHAnsi"/>
          <w:i w:val="0"/>
        </w:rPr>
        <w:t xml:space="preserve">. This can </w:t>
      </w:r>
      <w:commentRangeEnd w:id="4032"/>
      <w:r w:rsidR="0016548E">
        <w:rPr>
          <w:rStyle w:val="Refdecomentrio"/>
        </w:rPr>
        <w:commentReference w:id="4032"/>
      </w:r>
      <w:r w:rsidR="00982512">
        <w:rPr>
          <w:rStyle w:val="nfaseDiscreta"/>
          <w:rFonts w:asciiTheme="minorHAnsi" w:hAnsiTheme="minorHAnsi"/>
          <w:i w:val="0"/>
        </w:rPr>
        <w:t xml:space="preserve">be explained because, although </w:t>
      </w:r>
      <w:r w:rsidR="00982512" w:rsidRPr="00273B9E">
        <w:rPr>
          <w:rStyle w:val="nfaseDiscreta"/>
        </w:rPr>
        <w:t>SQLite</w:t>
      </w:r>
      <w:r w:rsidR="00982512">
        <w:rPr>
          <w:rStyle w:val="nfaseDiscreta"/>
        </w:rPr>
        <w:t xml:space="preserve"> </w:t>
      </w:r>
      <w:r w:rsidR="00982512" w:rsidRPr="00714E2B">
        <w:rPr>
          <w:rStyle w:val="nfaseDiscreta"/>
          <w:rFonts w:asciiTheme="minorHAnsi" w:hAnsiTheme="minorHAnsi"/>
          <w:i w:val="0"/>
        </w:rPr>
        <w:t>is more efficient</w:t>
      </w:r>
      <w:r w:rsidR="00982512">
        <w:rPr>
          <w:rStyle w:val="nfaseDiscreta"/>
          <w:rFonts w:asciiTheme="minorHAnsi" w:hAnsiTheme="minorHAnsi"/>
          <w:i w:val="0"/>
        </w:rPr>
        <w:t xml:space="preserve"> on handle larger structured data, if the amount of data is not so big</w:t>
      </w:r>
      <w:r w:rsidR="00B1374F">
        <w:rPr>
          <w:rStyle w:val="nfaseDiscreta"/>
          <w:rFonts w:asciiTheme="minorHAnsi" w:hAnsiTheme="minorHAnsi"/>
          <w:i w:val="0"/>
        </w:rPr>
        <w:t>, as is the case of the anomalies</w:t>
      </w:r>
      <w:r w:rsidR="00982512">
        <w:rPr>
          <w:rStyle w:val="nfaseDiscreta"/>
          <w:rFonts w:asciiTheme="minorHAnsi" w:hAnsiTheme="minorHAnsi"/>
          <w:i w:val="0"/>
        </w:rPr>
        <w:t xml:space="preserve">, the </w:t>
      </w:r>
      <w:r w:rsidR="00982512">
        <w:rPr>
          <w:rStyle w:val="nfaseDiscreta"/>
        </w:rPr>
        <w:t>SharedPreferences</w:t>
      </w:r>
      <w:r w:rsidR="00982512">
        <w:rPr>
          <w:rStyle w:val="nfaseDiscreta"/>
          <w:rFonts w:asciiTheme="minorHAnsi" w:hAnsiTheme="minorHAnsi"/>
          <w:i w:val="0"/>
        </w:rPr>
        <w:t xml:space="preserve"> may provide a less complicated processing that could cause less overhead on simple accesses. An example of this can be seen on anomalies history page loading with 2 entries, which have similar load times: 0,8s with the </w:t>
      </w:r>
      <w:r w:rsidR="00982512">
        <w:rPr>
          <w:rStyle w:val="nfaseDiscreta"/>
        </w:rPr>
        <w:t>SharedPreferences</w:t>
      </w:r>
      <w:r w:rsidR="00982512" w:rsidRPr="009413CA">
        <w:rPr>
          <w:rStyle w:val="nfaseDiscreta"/>
          <w:rFonts w:asciiTheme="minorHAnsi" w:hAnsiTheme="minorHAnsi"/>
          <w:i w:val="0"/>
        </w:rPr>
        <w:t xml:space="preserve"> and 0,6</w:t>
      </w:r>
      <w:r w:rsidR="00982512">
        <w:rPr>
          <w:rStyle w:val="nfaseDiscreta"/>
          <w:rFonts w:asciiTheme="minorHAnsi" w:hAnsiTheme="minorHAnsi"/>
          <w:i w:val="0"/>
        </w:rPr>
        <w:t>s</w:t>
      </w:r>
      <w:r w:rsidR="00982512" w:rsidRPr="009413CA">
        <w:rPr>
          <w:rStyle w:val="nfaseDiscreta"/>
          <w:rFonts w:asciiTheme="minorHAnsi" w:hAnsiTheme="minorHAnsi"/>
          <w:i w:val="0"/>
        </w:rPr>
        <w:t xml:space="preserve"> with the</w:t>
      </w:r>
      <w:r w:rsidR="00982512" w:rsidRPr="009413CA">
        <w:rPr>
          <w:rStyle w:val="nfaseDiscreta"/>
        </w:rPr>
        <w:t xml:space="preserve"> SQLite</w:t>
      </w:r>
      <w:r w:rsidR="00982512" w:rsidRPr="009413CA">
        <w:rPr>
          <w:rStyle w:val="nfaseDiscreta"/>
          <w:rFonts w:asciiTheme="minorHAnsi" w:hAnsiTheme="minorHAnsi"/>
          <w:i w:val="0"/>
        </w:rPr>
        <w:t xml:space="preserve"> database.</w:t>
      </w:r>
      <w:r w:rsidR="00C8474E">
        <w:rPr>
          <w:rStyle w:val="nfaseDiscreta"/>
          <w:rFonts w:asciiTheme="minorHAnsi" w:hAnsiTheme="minorHAnsi"/>
          <w:i w:val="0"/>
        </w:rPr>
        <w:t xml:space="preserve"> Even on these conditions, the SQLite database achieved a lower page load time.</w:t>
      </w:r>
    </w:p>
    <w:p w14:paraId="4A40AD23" w14:textId="35F75A06" w:rsidR="00641E8B" w:rsidRDefault="00782AF2" w:rsidP="004D3343">
      <w:pPr>
        <w:rPr>
          <w:ins w:id="4044" w:author="tomasrodrigues@ua.pt" w:date="2017-08-29T18:21:00Z"/>
        </w:rPr>
      </w:pPr>
      <w:r w:rsidRPr="00D32FC4">
        <w:t xml:space="preserve">   </w:t>
      </w:r>
      <w:r w:rsidR="002D7E93">
        <w:t>The</w:t>
      </w:r>
      <w:r w:rsidRPr="00D32FC4">
        <w:t xml:space="preserve"> </w:t>
      </w:r>
      <w:r w:rsidR="00B1374F">
        <w:t xml:space="preserve">higher </w:t>
      </w:r>
      <w:r w:rsidRPr="00D32FC4">
        <w:t xml:space="preserve">load times </w:t>
      </w:r>
      <w:r w:rsidR="008F0078">
        <w:t>on</w:t>
      </w:r>
      <w:r w:rsidR="002D7E93">
        <w:t xml:space="preserve"> the</w:t>
      </w:r>
      <w:r w:rsidRPr="00D32FC4">
        <w:t xml:space="preserve"> history pages</w:t>
      </w:r>
      <w:r w:rsidR="00B1374F">
        <w:t xml:space="preserve"> in comparison to the other application pages</w:t>
      </w:r>
      <w:r w:rsidRPr="00D32FC4">
        <w:t xml:space="preserve"> may </w:t>
      </w:r>
      <w:r w:rsidR="00B1374F">
        <w:t>also be</w:t>
      </w:r>
      <w:r w:rsidRPr="00D32FC4">
        <w:t xml:space="preserve"> due to the Google maps call</w:t>
      </w:r>
      <w:r w:rsidR="002D7E93">
        <w:t>,</w:t>
      </w:r>
      <w:r w:rsidRPr="00D32FC4">
        <w:t xml:space="preserve"> and the associated processing</w:t>
      </w:r>
      <w:r w:rsidR="00B46DA3">
        <w:t>, for example,</w:t>
      </w:r>
      <w:r w:rsidRPr="00D32FC4">
        <w:t xml:space="preserve"> the markers</w:t>
      </w:r>
      <w:r w:rsidR="00692F71">
        <w:t xml:space="preserve"> place at</w:t>
      </w:r>
      <w:r w:rsidRPr="00D32FC4">
        <w:t xml:space="preserve"> the </w:t>
      </w:r>
      <w:r w:rsidR="00692F71">
        <w:t>correct geographically position</w:t>
      </w:r>
      <w:r w:rsidRPr="00D32FC4">
        <w:t>. Notwithstanding the times presented, especially after the first con</w:t>
      </w:r>
      <w:r w:rsidR="00B46DA3">
        <w:t>sultation are very satisfactory</w:t>
      </w:r>
      <w:r w:rsidR="00B1374F">
        <w:t>,</w:t>
      </w:r>
      <w:r w:rsidR="00B46DA3">
        <w:t xml:space="preserve"> with the app </w:t>
      </w:r>
      <w:r w:rsidRPr="00D32FC4">
        <w:t>performing all operations</w:t>
      </w:r>
      <w:r w:rsidR="00641E8B" w:rsidRPr="00D32FC4">
        <w:t xml:space="preserve"> in </w:t>
      </w:r>
      <w:ins w:id="4045" w:author="tomasrodrigues@ua.pt" w:date="2017-08-29T18:21:00Z">
        <w:r w:rsidR="00474692">
          <w:t>less than 1 second</w:t>
        </w:r>
      </w:ins>
      <w:del w:id="4046" w:author="tomasrodrigues@ua.pt" w:date="2017-08-29T18:21:00Z">
        <w:r w:rsidR="00641E8B" w:rsidRPr="00D32FC4" w:rsidDel="00474692">
          <w:delText>a</w:delText>
        </w:r>
      </w:del>
      <w:del w:id="4047" w:author="tomasrodrigues@ua.pt" w:date="2017-08-29T18:22:00Z">
        <w:r w:rsidR="00641E8B" w:rsidRPr="00D32FC4" w:rsidDel="00474692">
          <w:delText xml:space="preserve"> short time</w:delText>
        </w:r>
      </w:del>
      <w:r w:rsidR="00641E8B" w:rsidRPr="00D32FC4">
        <w:t>.</w:t>
      </w:r>
    </w:p>
    <w:p w14:paraId="53ACC5A6" w14:textId="77777777" w:rsidR="00474692" w:rsidRDefault="00474692" w:rsidP="004D3343"/>
    <w:p w14:paraId="2E3F05F0" w14:textId="70B1656B" w:rsidR="000966C9" w:rsidDel="00474692" w:rsidRDefault="000966C9">
      <w:pPr>
        <w:ind w:left="0"/>
        <w:rPr>
          <w:del w:id="4048" w:author="tomasrodrigues@ua.pt" w:date="2017-08-29T18:21:00Z"/>
        </w:rPr>
        <w:pPrChange w:id="4049" w:author="tomasrodrigues@ua.pt" w:date="2017-08-29T18:21:00Z">
          <w:pPr/>
        </w:pPrChange>
      </w:pPr>
      <w:bookmarkStart w:id="4050" w:name="_Toc491797521"/>
      <w:bookmarkEnd w:id="4050"/>
    </w:p>
    <w:p w14:paraId="42D38315" w14:textId="77777777" w:rsidR="004F0851" w:rsidRDefault="004C79C6" w:rsidP="004F0851">
      <w:pPr>
        <w:pStyle w:val="Cabealho4"/>
      </w:pPr>
      <w:bookmarkStart w:id="4051" w:name="_Toc491797522"/>
      <w:r>
        <w:t>Battery consumption</w:t>
      </w:r>
      <w:bookmarkEnd w:id="4051"/>
    </w:p>
    <w:p w14:paraId="47588DA0" w14:textId="3AC225DA" w:rsidR="00BD129B" w:rsidRDefault="004F0851" w:rsidP="004F0851">
      <w:pPr>
        <w:ind w:left="0"/>
      </w:pPr>
      <w:commentRangeStart w:id="4052"/>
      <w:r>
        <w:t xml:space="preserve">   The last test </w:t>
      </w:r>
      <w:r w:rsidR="00BD129B">
        <w:t>made</w:t>
      </w:r>
      <w:r>
        <w:t xml:space="preserve"> </w:t>
      </w:r>
      <w:del w:id="4053" w:author="tomasrodrigues@ua.pt" w:date="2017-08-03T18:21:00Z">
        <w:r w:rsidDel="00114046">
          <w:delText>was test</w:delText>
        </w:r>
      </w:del>
      <w:ins w:id="4054" w:author="tomasrodrigues@ua.pt" w:date="2017-08-03T18:21:00Z">
        <w:r w:rsidR="00114046">
          <w:t>measured</w:t>
        </w:r>
      </w:ins>
      <w:r>
        <w:t xml:space="preserve"> the app’s </w:t>
      </w:r>
      <w:r w:rsidR="00DE5F9B">
        <w:t>battery</w:t>
      </w:r>
      <w:r>
        <w:t xml:space="preserve"> consumption while taking radiologs</w:t>
      </w:r>
      <w:r w:rsidR="00BD129B">
        <w:t xml:space="preserve"> and, </w:t>
      </w:r>
      <w:r w:rsidR="00342ED4">
        <w:t>executing tests like HTTP Download or sending SMS</w:t>
      </w:r>
      <w:del w:id="4055" w:author="tomasrodrigues@ua.pt" w:date="2017-08-03T18:37:00Z">
        <w:r w:rsidR="00342ED4" w:rsidDel="0016548E">
          <w:delText>’</w:delText>
        </w:r>
      </w:del>
      <w:r w:rsidR="00342ED4">
        <w:t>s in</w:t>
      </w:r>
      <w:r w:rsidR="00BD129B">
        <w:t xml:space="preserve"> the</w:t>
      </w:r>
      <w:r w:rsidR="00342ED4">
        <w:t xml:space="preserve"> background</w:t>
      </w:r>
      <w:r w:rsidR="00BD129B">
        <w:t>,</w:t>
      </w:r>
      <w:r w:rsidR="00342ED4">
        <w:t xml:space="preserve"> repeatedly.</w:t>
      </w:r>
      <w:r w:rsidR="00BD129B">
        <w:t xml:space="preserve"> For this test,</w:t>
      </w:r>
      <w:r w:rsidR="00342ED4">
        <w:t xml:space="preserve"> </w:t>
      </w:r>
      <w:del w:id="4056" w:author="tomasrodrigues@ua.pt" w:date="2017-08-03T18:21:00Z">
        <w:r w:rsidR="00BD129B" w:rsidDel="00114046">
          <w:delText xml:space="preserve">it was enabled </w:delText>
        </w:r>
      </w:del>
      <w:r w:rsidR="00BD129B">
        <w:t xml:space="preserve">the radiologs </w:t>
      </w:r>
      <w:del w:id="4057" w:author="tomasrodrigues@ua.pt" w:date="2017-08-03T18:22:00Z">
        <w:r w:rsidR="00BD129B" w:rsidDel="00114046">
          <w:delText xml:space="preserve">register </w:delText>
        </w:r>
      </w:del>
      <w:ins w:id="4058" w:author="tomasrodrigues@ua.pt" w:date="2017-08-03T18:22:00Z">
        <w:r w:rsidR="00114046">
          <w:t>were enabled</w:t>
        </w:r>
      </w:ins>
      <w:del w:id="4059" w:author="tomasrodrigues@ua.pt" w:date="2017-08-03T18:22:00Z">
        <w:r w:rsidR="00BD129B" w:rsidDel="00114046">
          <w:delText>option</w:delText>
        </w:r>
      </w:del>
      <w:r w:rsidR="00BD129B">
        <w:t xml:space="preserve"> on the Settings page, </w:t>
      </w:r>
      <w:r w:rsidR="00C8474E">
        <w:t>registering</w:t>
      </w:r>
      <w:r w:rsidR="00BD129B">
        <w:t xml:space="preserve"> the phone</w:t>
      </w:r>
      <w:r w:rsidR="00C8474E">
        <w:t>,</w:t>
      </w:r>
      <w:r w:rsidR="00BD129B">
        <w:t xml:space="preserve"> a snapshot of the mobile network, every 30 seconds. Furthermore, it </w:t>
      </w:r>
      <w:r w:rsidR="007B60A7">
        <w:t xml:space="preserve">was scheduled the sending of an </w:t>
      </w:r>
      <w:r w:rsidR="00BD129B">
        <w:t xml:space="preserve">SMS every minute, during four </w:t>
      </w:r>
      <w:commentRangeStart w:id="4060"/>
      <w:r w:rsidR="00BD129B">
        <w:t>hours</w:t>
      </w:r>
      <w:del w:id="4061" w:author="tomasrodrigues@ua.pt" w:date="2017-08-29T18:49:00Z">
        <w:r w:rsidR="00BD129B" w:rsidDel="002C6EA5">
          <w:delText>.</w:delText>
        </w:r>
        <w:r w:rsidR="003C5F37" w:rsidDel="002C6EA5">
          <w:delText xml:space="preserve"> </w:delText>
        </w:r>
      </w:del>
      <w:ins w:id="4062" w:author="tomasrodrigues@ua.pt" w:date="2017-08-29T18:49:00Z">
        <w:r w:rsidR="002C6EA5">
          <w:t xml:space="preserve"> in order to simulate </w:t>
        </w:r>
      </w:ins>
      <w:ins w:id="4063" w:author="tomasrodrigues@ua.pt" w:date="2017-08-29T18:50:00Z">
        <w:r w:rsidR="002C6EA5">
          <w:t>a higher</w:t>
        </w:r>
      </w:ins>
      <w:ins w:id="4064" w:author="tomasrodrigues@ua.pt" w:date="2017-08-29T18:49:00Z">
        <w:r w:rsidR="002C6EA5">
          <w:t xml:space="preserve"> battery </w:t>
        </w:r>
      </w:ins>
      <w:ins w:id="4065" w:author="tomasrodrigues@ua.pt" w:date="2017-08-29T18:50:00Z">
        <w:r w:rsidR="002C6EA5">
          <w:t>consumption</w:t>
        </w:r>
      </w:ins>
      <w:ins w:id="4066" w:author="tomasrodrigues@ua.pt" w:date="2017-08-29T18:49:00Z">
        <w:r w:rsidR="002C6EA5" w:rsidRPr="002C6EA5">
          <w:t xml:space="preserve"> </w:t>
        </w:r>
        <w:r w:rsidR="002C6EA5">
          <w:t>use-case.</w:t>
        </w:r>
      </w:ins>
      <w:commentRangeEnd w:id="4060"/>
      <w:ins w:id="4067" w:author="tomasrodrigues@ua.pt" w:date="2017-08-29T18:50:00Z">
        <w:r w:rsidR="002C6EA5">
          <w:rPr>
            <w:rStyle w:val="Refdecomentrio"/>
          </w:rPr>
          <w:commentReference w:id="4060"/>
        </w:r>
      </w:ins>
    </w:p>
    <w:p w14:paraId="2B3E1A87" w14:textId="77777777" w:rsidR="00961A81" w:rsidRDefault="00BD129B" w:rsidP="004F0851">
      <w:pPr>
        <w:ind w:left="0"/>
        <w:rPr>
          <w:rFonts w:ascii="Open Sans" w:hAnsi="Open Sans"/>
          <w:color w:val="404040"/>
          <w:sz w:val="23"/>
          <w:szCs w:val="23"/>
          <w:shd w:val="clear" w:color="auto" w:fill="FFFFFF"/>
        </w:rPr>
      </w:pPr>
      <w:r>
        <w:t xml:space="preserve">   It w</w:t>
      </w:r>
      <w:r w:rsidR="00342ED4">
        <w:t>as verified that</w:t>
      </w:r>
      <w:ins w:id="4068" w:author="tomasrodrigues@ua.pt" w:date="2017-08-03T18:22:00Z">
        <w:r w:rsidR="00114046">
          <w:t xml:space="preserve"> the registration of</w:t>
        </w:r>
      </w:ins>
      <w:r w:rsidR="00342ED4">
        <w:t xml:space="preserve"> radiologs </w:t>
      </w:r>
      <w:del w:id="4069" w:author="tomasrodrigues@ua.pt" w:date="2017-08-03T18:22:00Z">
        <w:r w:rsidR="004C79C6" w:rsidDel="00114046">
          <w:delText>registers</w:delText>
        </w:r>
        <w:r w:rsidR="00342ED4" w:rsidDel="00114046">
          <w:delText xml:space="preserve"> </w:delText>
        </w:r>
      </w:del>
      <w:r w:rsidR="00342ED4">
        <w:t>stopped</w:t>
      </w:r>
      <w:r w:rsidR="00DE5F9B">
        <w:t xml:space="preserve"> after one hour.</w:t>
      </w:r>
      <w:r w:rsidR="004C79C6">
        <w:t xml:space="preserve"> </w:t>
      </w:r>
      <w:r w:rsidR="00DE5F9B">
        <w:t>W</w:t>
      </w:r>
      <w:r w:rsidR="004C79C6">
        <w:t>ith</w:t>
      </w:r>
      <w:ins w:id="4070" w:author="tomasrodrigues@ua.pt" w:date="2017-08-03T18:22:00Z">
        <w:r w:rsidR="00114046">
          <w:t xml:space="preserve"> </w:t>
        </w:r>
      </w:ins>
      <w:del w:id="4071" w:author="tomasrodrigues@ua.pt" w:date="2017-08-03T18:22:00Z">
        <w:r w:rsidR="004C79C6" w:rsidDel="00114046">
          <w:delText xml:space="preserve"> a </w:delText>
        </w:r>
      </w:del>
      <w:r w:rsidR="004C79C6">
        <w:t>f</w:t>
      </w:r>
      <w:r w:rsidR="00F63FA6">
        <w:t>urther investigation</w:t>
      </w:r>
      <w:ins w:id="4072" w:author="tomasrodrigues@ua.pt" w:date="2017-08-03T18:22:00Z">
        <w:r w:rsidR="00114046">
          <w:t xml:space="preserve"> it</w:t>
        </w:r>
      </w:ins>
      <w:r w:rsidR="00F63FA6">
        <w:t xml:space="preserve"> was found</w:t>
      </w:r>
      <w:r w:rsidR="004C79C6">
        <w:t xml:space="preserve"> that from Android Marshmallow (version 6) and beyond, a feature called </w:t>
      </w:r>
      <w:r w:rsidR="004C79C6" w:rsidRPr="004C79C6">
        <w:rPr>
          <w:rStyle w:val="nfaseDiscreta"/>
        </w:rPr>
        <w:t>Doze</w:t>
      </w:r>
      <w:r w:rsidR="004C79C6">
        <w:rPr>
          <w:rStyle w:val="nfaseDiscreta"/>
        </w:rPr>
        <w:t xml:space="preserve"> </w:t>
      </w:r>
      <w:r w:rsidR="004C79C6">
        <w:rPr>
          <w:rStyle w:val="nfaseDiscreta"/>
          <w:rFonts w:asciiTheme="minorHAnsi" w:hAnsiTheme="minorHAnsi" w:cstheme="minorHAnsi"/>
          <w:i w:val="0"/>
        </w:rPr>
        <w:t>was added on Android, aiming on helping that</w:t>
      </w:r>
      <w:r w:rsidR="00961A81">
        <w:rPr>
          <w:rStyle w:val="nfaseDiscreta"/>
          <w:rFonts w:asciiTheme="minorHAnsi" w:hAnsiTheme="minorHAnsi" w:cstheme="minorHAnsi"/>
          <w:i w:val="0"/>
        </w:rPr>
        <w:t xml:space="preserve"> the</w:t>
      </w:r>
      <w:r w:rsidR="004C79C6">
        <w:rPr>
          <w:rStyle w:val="nfaseDiscreta"/>
          <w:rFonts w:asciiTheme="minorHAnsi" w:hAnsiTheme="minorHAnsi" w:cstheme="minorHAnsi"/>
          <w:i w:val="0"/>
        </w:rPr>
        <w:t xml:space="preserve"> device’s battery last longer.</w:t>
      </w:r>
      <w:r w:rsidR="00961A81">
        <w:rPr>
          <w:rStyle w:val="nfaseDiscreta"/>
          <w:rFonts w:asciiTheme="minorHAnsi" w:hAnsiTheme="minorHAnsi" w:cstheme="minorHAnsi"/>
          <w:i w:val="0"/>
        </w:rPr>
        <w:t xml:space="preserve"> </w:t>
      </w:r>
      <w:r w:rsidR="00961A81">
        <w:rPr>
          <w:rFonts w:ascii="Open Sans" w:hAnsi="Open Sans"/>
          <w:color w:val="404040"/>
          <w:sz w:val="23"/>
          <w:szCs w:val="23"/>
          <w:shd w:val="clear" w:color="auto" w:fill="FFFFFF"/>
        </w:rPr>
        <w:t> </w:t>
      </w:r>
    </w:p>
    <w:p w14:paraId="088C79FF" w14:textId="77777777" w:rsidR="004F0851" w:rsidRDefault="00961A81" w:rsidP="004F0851">
      <w:pPr>
        <w:ind w:left="0"/>
      </w:pPr>
      <w:r>
        <w:rPr>
          <w:rFonts w:ascii="Open Sans" w:hAnsi="Open Sans"/>
          <w:color w:val="404040"/>
          <w:sz w:val="23"/>
          <w:szCs w:val="23"/>
          <w:shd w:val="clear" w:color="auto" w:fill="FFFFFF"/>
        </w:rPr>
        <w:t xml:space="preserve">   </w:t>
      </w:r>
      <w:r w:rsidRPr="00961A81">
        <w:rPr>
          <w:rStyle w:val="nfaseDiscreta"/>
        </w:rPr>
        <w:t>Doze</w:t>
      </w:r>
      <w:r w:rsidRPr="00961A81">
        <w:t xml:space="preserve"> </w:t>
      </w:r>
      <w:r>
        <w:t xml:space="preserve">mode </w:t>
      </w:r>
      <w:r w:rsidRPr="00961A81">
        <w:t xml:space="preserve">intelligently </w:t>
      </w:r>
      <w:r w:rsidR="009F1931">
        <w:t>shuts</w:t>
      </w:r>
      <w:ins w:id="4073" w:author="tomasrodrigues@ua.pt" w:date="2017-08-03T18:22:00Z">
        <w:r w:rsidR="00114046">
          <w:t xml:space="preserve"> down</w:t>
        </w:r>
      </w:ins>
      <w:r w:rsidR="009F1931">
        <w:t xml:space="preserve"> </w:t>
      </w:r>
      <w:commentRangeEnd w:id="4052"/>
      <w:r w:rsidR="0016548E">
        <w:rPr>
          <w:rStyle w:val="Refdecomentrio"/>
        </w:rPr>
        <w:commentReference w:id="4052"/>
      </w:r>
      <w:r w:rsidR="009F1931">
        <w:t xml:space="preserve">processes, </w:t>
      </w:r>
      <w:r w:rsidR="00C8474E">
        <w:t>saving the device’s battery</w:t>
      </w:r>
      <w:r w:rsidRPr="00961A81">
        <w:t xml:space="preserve"> when</w:t>
      </w:r>
      <w:r w:rsidR="00C8474E">
        <w:t xml:space="preserve"> it i</w:t>
      </w:r>
      <w:r w:rsidRPr="00961A81">
        <w:t>s not in use for a certain time.</w:t>
      </w:r>
      <w:r>
        <w:t xml:space="preserve"> “</w:t>
      </w:r>
      <w:r w:rsidRPr="00961A81">
        <w:t>Google had claimed to achieve two times longer standby time on Nexus 9.</w:t>
      </w:r>
      <w:r>
        <w:t xml:space="preserve">” </w:t>
      </w:r>
      <w:hyperlink w:anchor="Ref68" w:history="1">
        <w:r w:rsidRPr="00961A81">
          <w:rPr>
            <w:rStyle w:val="Hiperligao"/>
          </w:rPr>
          <w:t>[68]</w:t>
        </w:r>
      </w:hyperlink>
      <w:r w:rsidR="009F1931">
        <w:t xml:space="preserve"> </w:t>
      </w:r>
      <w:r w:rsidR="00DE5F9B">
        <w:t xml:space="preserve">with </w:t>
      </w:r>
      <w:r w:rsidR="00DE5F9B" w:rsidRPr="002C6EA5">
        <w:rPr>
          <w:rStyle w:val="nfaseDiscreta"/>
          <w:rPrChange w:id="4074" w:author="tomasrodrigues@ua.pt" w:date="2017-08-29T18:51:00Z">
            <w:rPr/>
          </w:rPrChange>
        </w:rPr>
        <w:t>Doze</w:t>
      </w:r>
      <w:r w:rsidR="00DE5F9B">
        <w:t xml:space="preserve"> on the device. The </w:t>
      </w:r>
      <w:r w:rsidR="00C8474E">
        <w:t xml:space="preserve">problem with </w:t>
      </w:r>
      <w:r w:rsidR="00C8474E" w:rsidRPr="00961A81">
        <w:rPr>
          <w:rStyle w:val="nfaseDiscreta"/>
        </w:rPr>
        <w:t>Doze</w:t>
      </w:r>
      <w:r w:rsidR="00DE5F9B">
        <w:t xml:space="preserve"> is that </w:t>
      </w:r>
      <w:r w:rsidR="009F1931">
        <w:t>there is nothing that</w:t>
      </w:r>
      <w:r w:rsidR="00C8474E">
        <w:t xml:space="preserve"> the</w:t>
      </w:r>
      <w:r w:rsidR="009F1931">
        <w:t xml:space="preserve"> user can do about it, </w:t>
      </w:r>
      <w:r w:rsidR="00950150">
        <w:t xml:space="preserve">there are </w:t>
      </w:r>
      <w:r w:rsidR="009F1931">
        <w:t>no switches or settings to toggle, if the device has an Android 6 or higher</w:t>
      </w:r>
      <w:r w:rsidR="00832660">
        <w:t xml:space="preserve"> version </w:t>
      </w:r>
      <w:r w:rsidR="00950150" w:rsidRPr="00961A81">
        <w:rPr>
          <w:rStyle w:val="nfaseDiscreta"/>
        </w:rPr>
        <w:t>Doze</w:t>
      </w:r>
      <w:r w:rsidR="00950150" w:rsidRPr="00961A81">
        <w:t xml:space="preserve"> </w:t>
      </w:r>
      <w:r w:rsidR="00832660">
        <w:t>is just there</w:t>
      </w:r>
      <w:r w:rsidR="00950150">
        <w:t xml:space="preserve">, </w:t>
      </w:r>
      <w:r w:rsidR="00C8474E">
        <w:t xml:space="preserve">slumbering </w:t>
      </w:r>
      <w:r w:rsidR="00950150">
        <w:t>the device when it’</w:t>
      </w:r>
      <w:r w:rsidR="00832660">
        <w:t>s idle.</w:t>
      </w:r>
    </w:p>
    <w:p w14:paraId="1030F405" w14:textId="77777777" w:rsidR="00832660" w:rsidRDefault="00832660" w:rsidP="00D605DC">
      <w:pPr>
        <w:rPr>
          <w:rStyle w:val="nfaseDiscreta"/>
          <w:rFonts w:asciiTheme="minorHAnsi" w:hAnsiTheme="minorHAnsi"/>
          <w:i w:val="0"/>
        </w:rPr>
      </w:pPr>
      <w:r>
        <w:t xml:space="preserve">   As said, </w:t>
      </w:r>
      <w:r>
        <w:rPr>
          <w:rStyle w:val="nfaseDiscreta"/>
        </w:rPr>
        <w:t xml:space="preserve">Doze </w:t>
      </w:r>
      <w:r>
        <w:rPr>
          <w:rStyle w:val="nfaseDiscreta"/>
          <w:rFonts w:ascii="Calibri" w:hAnsi="Calibri"/>
          <w:i w:val="0"/>
        </w:rPr>
        <w:t>runs alm</w:t>
      </w:r>
      <w:r w:rsidR="00DE5F9B">
        <w:rPr>
          <w:rStyle w:val="nfaseDiscreta"/>
          <w:rFonts w:ascii="Calibri" w:hAnsi="Calibri"/>
          <w:i w:val="0"/>
        </w:rPr>
        <w:t>ost invisibly in the background.</w:t>
      </w:r>
      <w:r>
        <w:rPr>
          <w:rStyle w:val="nfaseDiscreta"/>
          <w:rFonts w:ascii="Calibri" w:hAnsi="Calibri"/>
          <w:i w:val="0"/>
        </w:rPr>
        <w:t xml:space="preserve"> </w:t>
      </w:r>
      <w:r w:rsidR="00DE5F9B">
        <w:rPr>
          <w:rStyle w:val="nfaseDiscreta"/>
          <w:rFonts w:ascii="Calibri" w:hAnsi="Calibri"/>
          <w:i w:val="0"/>
        </w:rPr>
        <w:t>For</w:t>
      </w:r>
      <w:r>
        <w:rPr>
          <w:rStyle w:val="nfaseDiscreta"/>
          <w:rFonts w:ascii="Calibri" w:hAnsi="Calibri"/>
          <w:i w:val="0"/>
        </w:rPr>
        <w:t xml:space="preserve"> it </w:t>
      </w:r>
      <w:ins w:id="4075" w:author="tomasrodrigues@ua.pt" w:date="2017-08-03T18:22:00Z">
        <w:r w:rsidR="00114046">
          <w:rPr>
            <w:rStyle w:val="nfaseDiscreta"/>
            <w:rFonts w:ascii="Calibri" w:hAnsi="Calibri"/>
            <w:i w:val="0"/>
          </w:rPr>
          <w:t xml:space="preserve">to </w:t>
        </w:r>
      </w:ins>
      <w:r>
        <w:rPr>
          <w:rStyle w:val="nfaseDiscreta"/>
          <w:rFonts w:ascii="Calibri" w:hAnsi="Calibri"/>
          <w:i w:val="0"/>
        </w:rPr>
        <w:t>really kick</w:t>
      </w:r>
      <w:del w:id="4076" w:author="tomasrodrigues@ua.pt" w:date="2017-08-03T18:23:00Z">
        <w:r w:rsidDel="00114046">
          <w:rPr>
            <w:rStyle w:val="nfaseDiscreta"/>
            <w:rFonts w:ascii="Calibri" w:hAnsi="Calibri"/>
            <w:i w:val="0"/>
          </w:rPr>
          <w:delText>s</w:delText>
        </w:r>
      </w:del>
      <w:r>
        <w:rPr>
          <w:rStyle w:val="nfaseDiscreta"/>
          <w:rFonts w:ascii="Calibri" w:hAnsi="Calibri"/>
          <w:i w:val="0"/>
        </w:rPr>
        <w:t xml:space="preserve"> in, the device must be with the screen off and not charging. This was confirmed several times, running tests with recursion, in other words, </w:t>
      </w:r>
      <w:r w:rsidR="00D605DC">
        <w:rPr>
          <w:rStyle w:val="nfaseDiscreta"/>
          <w:rFonts w:ascii="Calibri" w:hAnsi="Calibri"/>
          <w:i w:val="0"/>
        </w:rPr>
        <w:t>scheduling the same test</w:t>
      </w:r>
      <w:r w:rsidR="00D605DC" w:rsidRPr="00D605DC">
        <w:rPr>
          <w:rStyle w:val="nfaseDiscreta"/>
          <w:rFonts w:ascii="Calibri" w:hAnsi="Calibri"/>
          <w:i w:val="0"/>
        </w:rPr>
        <w:t xml:space="preserve"> </w:t>
      </w:r>
      <w:r w:rsidR="00D605DC">
        <w:rPr>
          <w:rStyle w:val="nfaseDiscreta"/>
          <w:rFonts w:ascii="Calibri" w:hAnsi="Calibri"/>
          <w:i w:val="0"/>
        </w:rPr>
        <w:t xml:space="preserve">repeatedly. Even with the USB cable plugged in, was verified that </w:t>
      </w:r>
      <w:r w:rsidR="00D605DC">
        <w:rPr>
          <w:rStyle w:val="nfaseDiscreta"/>
        </w:rPr>
        <w:t xml:space="preserve">Doze </w:t>
      </w:r>
      <w:r w:rsidR="00D605DC">
        <w:rPr>
          <w:rStyle w:val="nfaseDiscreta"/>
          <w:rFonts w:asciiTheme="minorHAnsi" w:hAnsiTheme="minorHAnsi"/>
          <w:i w:val="0"/>
        </w:rPr>
        <w:t xml:space="preserve">has a higher priority than the Android </w:t>
      </w:r>
      <w:r w:rsidR="00D605DC" w:rsidRPr="00D605DC">
        <w:rPr>
          <w:rStyle w:val="nfaseDiscreta"/>
        </w:rPr>
        <w:t>AlarmManager</w:t>
      </w:r>
      <w:r w:rsidR="00D605DC">
        <w:rPr>
          <w:rStyle w:val="nfaseDiscreta"/>
          <w:rFonts w:asciiTheme="minorHAnsi" w:hAnsiTheme="minorHAnsi"/>
          <w:i w:val="0"/>
        </w:rPr>
        <w:t>, which is being used to wake the phone at a certain time</w:t>
      </w:r>
      <w:r w:rsidR="00950150">
        <w:rPr>
          <w:rStyle w:val="nfaseDiscreta"/>
          <w:rFonts w:asciiTheme="minorHAnsi" w:hAnsiTheme="minorHAnsi"/>
          <w:i w:val="0"/>
        </w:rPr>
        <w:t>, in order to run a specific</w:t>
      </w:r>
      <w:r w:rsidR="00D605DC">
        <w:rPr>
          <w:rStyle w:val="nfaseDiscreta"/>
          <w:rFonts w:asciiTheme="minorHAnsi" w:hAnsiTheme="minorHAnsi"/>
          <w:i w:val="0"/>
        </w:rPr>
        <w:t xml:space="preserve"> scheduled test. This causes the phone to not wake</w:t>
      </w:r>
      <w:r w:rsidR="00950150">
        <w:rPr>
          <w:rStyle w:val="nfaseDiscreta"/>
          <w:rFonts w:asciiTheme="minorHAnsi" w:hAnsiTheme="minorHAnsi"/>
          <w:i w:val="0"/>
        </w:rPr>
        <w:t xml:space="preserve"> up</w:t>
      </w:r>
      <w:r w:rsidR="00D605DC">
        <w:rPr>
          <w:rStyle w:val="nfaseDiscreta"/>
          <w:rFonts w:asciiTheme="minorHAnsi" w:hAnsiTheme="minorHAnsi"/>
          <w:i w:val="0"/>
        </w:rPr>
        <w:t xml:space="preserve"> and</w:t>
      </w:r>
      <w:r w:rsidR="00950150">
        <w:rPr>
          <w:rStyle w:val="nfaseDiscreta"/>
          <w:rFonts w:asciiTheme="minorHAnsi" w:hAnsiTheme="minorHAnsi"/>
          <w:i w:val="0"/>
        </w:rPr>
        <w:t>, therefore</w:t>
      </w:r>
      <w:r w:rsidR="00D605DC">
        <w:rPr>
          <w:rStyle w:val="nfaseDiscreta"/>
          <w:rFonts w:asciiTheme="minorHAnsi" w:hAnsiTheme="minorHAnsi"/>
          <w:i w:val="0"/>
        </w:rPr>
        <w:t xml:space="preserve"> not execute the specified task at time.</w:t>
      </w:r>
    </w:p>
    <w:p w14:paraId="410E2920" w14:textId="6EDBA49E" w:rsidR="007B4599" w:rsidRPr="003C5F37" w:rsidRDefault="003C5F37" w:rsidP="003C5F37">
      <w:pPr>
        <w:rPr>
          <w:rStyle w:val="nfaseDiscreta"/>
          <w:rFonts w:asciiTheme="minorHAnsi" w:hAnsiTheme="minorHAnsi"/>
          <w:i w:val="0"/>
        </w:rPr>
      </w:pPr>
      <w:r>
        <w:rPr>
          <w:rStyle w:val="nfaseDiscreta"/>
          <w:rFonts w:asciiTheme="minorHAnsi" w:hAnsiTheme="minorHAnsi"/>
          <w:i w:val="0"/>
        </w:rPr>
        <w:t xml:space="preserve">   The results, depicted in the figure 5.4, were obtained from the </w:t>
      </w:r>
      <w:r w:rsidRPr="003C5F37">
        <w:rPr>
          <w:rStyle w:val="nfaseDiscreta"/>
        </w:rPr>
        <w:t>Battery Historian</w:t>
      </w:r>
      <w:r>
        <w:rPr>
          <w:rStyle w:val="nfaseDiscreta"/>
          <w:rFonts w:asciiTheme="minorHAnsi" w:hAnsiTheme="minorHAnsi"/>
          <w:i w:val="0"/>
        </w:rPr>
        <w:t xml:space="preserve"> </w:t>
      </w:r>
      <w:ins w:id="4077" w:author="tomasrodrigues@ua.pt" w:date="2017-08-06T00:46:00Z">
        <w:r w:rsidR="000C4EEA">
          <w:rPr>
            <w:rStyle w:val="nfaseDiscreta"/>
            <w:rFonts w:asciiTheme="minorHAnsi" w:hAnsiTheme="minorHAnsi"/>
            <w:i w:val="0"/>
          </w:rPr>
          <w:fldChar w:fldCharType="begin"/>
        </w:r>
        <w:r w:rsidR="000C4EEA">
          <w:rPr>
            <w:rStyle w:val="nfaseDiscreta"/>
            <w:rFonts w:asciiTheme="minorHAnsi" w:hAnsiTheme="minorHAnsi"/>
            <w:i w:val="0"/>
          </w:rPr>
          <w:instrText xml:space="preserve"> HYPERLINK  \l "Ref86" </w:instrText>
        </w:r>
        <w:r w:rsidR="000C4EEA">
          <w:rPr>
            <w:rStyle w:val="nfaseDiscreta"/>
            <w:rFonts w:asciiTheme="minorHAnsi" w:hAnsiTheme="minorHAnsi"/>
            <w:i w:val="0"/>
          </w:rPr>
          <w:fldChar w:fldCharType="separate"/>
        </w:r>
        <w:r w:rsidR="000C4EEA" w:rsidRPr="000C4EEA">
          <w:rPr>
            <w:rStyle w:val="Hiperligao"/>
          </w:rPr>
          <w:t>[86]</w:t>
        </w:r>
        <w:r w:rsidR="000C4EEA">
          <w:rPr>
            <w:rStyle w:val="nfaseDiscreta"/>
            <w:rFonts w:asciiTheme="minorHAnsi" w:hAnsiTheme="minorHAnsi"/>
            <w:i w:val="0"/>
          </w:rPr>
          <w:fldChar w:fldCharType="end"/>
        </w:r>
        <w:r w:rsidR="000C4EEA">
          <w:rPr>
            <w:rStyle w:val="nfaseDiscreta"/>
            <w:rFonts w:asciiTheme="minorHAnsi" w:hAnsiTheme="minorHAnsi"/>
            <w:i w:val="0"/>
          </w:rPr>
          <w:t xml:space="preserve"> </w:t>
        </w:r>
      </w:ins>
      <w:r>
        <w:rPr>
          <w:rStyle w:val="nfaseDiscreta"/>
          <w:rFonts w:asciiTheme="minorHAnsi" w:hAnsiTheme="minorHAnsi"/>
          <w:i w:val="0"/>
        </w:rPr>
        <w:t xml:space="preserve">tool from Google, which analyzes the battery consumption of a device, using Android “bugreports” files. </w:t>
      </w:r>
      <w:r w:rsidR="00392601">
        <w:rPr>
          <w:rStyle w:val="nfaseDiscreta"/>
          <w:rFonts w:asciiTheme="minorHAnsi" w:hAnsiTheme="minorHAnsi"/>
          <w:i w:val="0"/>
        </w:rPr>
        <w:t xml:space="preserve">For </w:t>
      </w:r>
      <w:ins w:id="4078" w:author="tomasrodrigues@ua.pt" w:date="2017-08-05T23:13:00Z">
        <w:r w:rsidR="0006713A">
          <w:rPr>
            <w:rStyle w:val="nfaseDiscreta"/>
            <w:rFonts w:asciiTheme="minorHAnsi" w:hAnsiTheme="minorHAnsi"/>
            <w:i w:val="0"/>
          </w:rPr>
          <w:t>four</w:t>
        </w:r>
      </w:ins>
      <w:del w:id="4079" w:author="tomasrodrigues@ua.pt" w:date="2017-08-05T23:13:00Z">
        <w:r w:rsidR="00392601" w:rsidDel="0006713A">
          <w:rPr>
            <w:rStyle w:val="nfaseDiscreta"/>
            <w:rFonts w:asciiTheme="minorHAnsi" w:hAnsiTheme="minorHAnsi"/>
            <w:i w:val="0"/>
          </w:rPr>
          <w:delText>4</w:delText>
        </w:r>
      </w:del>
      <w:r w:rsidR="00392601">
        <w:rPr>
          <w:rStyle w:val="nfaseDiscreta"/>
          <w:rFonts w:asciiTheme="minorHAnsi" w:hAnsiTheme="minorHAnsi"/>
          <w:i w:val="0"/>
        </w:rPr>
        <w:t xml:space="preserve"> hours, the phone was sen</w:t>
      </w:r>
      <w:r w:rsidR="00950150">
        <w:rPr>
          <w:rStyle w:val="nfaseDiscreta"/>
          <w:rFonts w:asciiTheme="minorHAnsi" w:hAnsiTheme="minorHAnsi"/>
          <w:i w:val="0"/>
        </w:rPr>
        <w:t>ding SMS</w:t>
      </w:r>
      <w:del w:id="4080" w:author="tomasrodrigues@ua.pt" w:date="2017-08-03T18:37:00Z">
        <w:r w:rsidR="00950150" w:rsidDel="0016548E">
          <w:rPr>
            <w:rStyle w:val="nfaseDiscreta"/>
            <w:rFonts w:asciiTheme="minorHAnsi" w:hAnsiTheme="minorHAnsi"/>
            <w:i w:val="0"/>
          </w:rPr>
          <w:delText>’</w:delText>
        </w:r>
      </w:del>
      <w:r w:rsidR="00950150">
        <w:rPr>
          <w:rStyle w:val="nfaseDiscreta"/>
          <w:rFonts w:asciiTheme="minorHAnsi" w:hAnsiTheme="minorHAnsi"/>
          <w:i w:val="0"/>
        </w:rPr>
        <w:t>s and taking radiologs</w:t>
      </w:r>
      <w:r>
        <w:rPr>
          <w:rStyle w:val="nfaseDiscreta"/>
          <w:rFonts w:asciiTheme="minorHAnsi" w:hAnsiTheme="minorHAnsi"/>
          <w:i w:val="0"/>
        </w:rPr>
        <w:t>.</w:t>
      </w:r>
    </w:p>
    <w:p w14:paraId="574C8B23" w14:textId="4CBCBD49" w:rsidR="00DE5F9B" w:rsidRDefault="00D95FC2" w:rsidP="007B4599">
      <w:del w:id="4081" w:author="tomasrodrigues@ua.pt" w:date="2017-08-05T23:10:00Z">
        <w:r w:rsidDel="0006713A">
          <w:rPr>
            <w:noProof/>
            <w:lang w:val="pt-PT"/>
          </w:rPr>
          <w:lastRenderedPageBreak/>
          <w:drawing>
            <wp:inline distT="0" distB="0" distL="0" distR="0" wp14:anchorId="0563AC53" wp14:editId="28548214">
              <wp:extent cx="5526414" cy="287967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ttery consuptio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9788" cy="2891857"/>
                      </a:xfrm>
                      <a:prstGeom prst="rect">
                        <a:avLst/>
                      </a:prstGeom>
                    </pic:spPr>
                  </pic:pic>
                </a:graphicData>
              </a:graphic>
            </wp:inline>
          </w:drawing>
        </w:r>
      </w:del>
      <w:commentRangeStart w:id="4082"/>
      <w:ins w:id="4083" w:author="tomasrodrigues@ua.pt" w:date="2017-08-05T23:10:00Z">
        <w:r w:rsidR="0006713A">
          <w:rPr>
            <w:noProof/>
            <w:lang w:val="pt-PT"/>
          </w:rPr>
          <w:drawing>
            <wp:inline distT="0" distB="0" distL="0" distR="0" wp14:anchorId="7FB68364" wp14:editId="4D0F102F">
              <wp:extent cx="5669242" cy="290268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ttery consuption.png"/>
                      <pic:cNvPicPr/>
                    </pic:nvPicPr>
                    <pic:blipFill>
                      <a:blip r:embed="rId89">
                        <a:extLst>
                          <a:ext uri="{28A0092B-C50C-407E-A947-70E740481C1C}">
                            <a14:useLocalDpi xmlns:a14="http://schemas.microsoft.com/office/drawing/2010/main" val="0"/>
                          </a:ext>
                        </a:extLst>
                      </a:blip>
                      <a:stretch>
                        <a:fillRect/>
                      </a:stretch>
                    </pic:blipFill>
                    <pic:spPr>
                      <a:xfrm>
                        <a:off x="0" y="0"/>
                        <a:ext cx="5671203" cy="2903692"/>
                      </a:xfrm>
                      <a:prstGeom prst="rect">
                        <a:avLst/>
                      </a:prstGeom>
                    </pic:spPr>
                  </pic:pic>
                </a:graphicData>
              </a:graphic>
            </wp:inline>
          </w:drawing>
        </w:r>
        <w:commentRangeEnd w:id="4082"/>
        <w:r w:rsidR="0006713A">
          <w:rPr>
            <w:rStyle w:val="Refdecomentrio"/>
          </w:rPr>
          <w:commentReference w:id="4082"/>
        </w:r>
      </w:ins>
    </w:p>
    <w:p w14:paraId="2E82A7BD" w14:textId="0C0A5245" w:rsidR="0067040F" w:rsidRDefault="00DE5F9B" w:rsidP="00DE5F9B">
      <w:pPr>
        <w:pStyle w:val="Legenda"/>
        <w:jc w:val="center"/>
        <w:rPr>
          <w:lang w:val="en-US"/>
        </w:rPr>
      </w:pPr>
      <w:bookmarkStart w:id="4084" w:name="_Toc489744311"/>
      <w:r w:rsidRPr="00DE5F9B">
        <w:rPr>
          <w:lang w:val="en-US"/>
        </w:rPr>
        <w:t xml:space="preserve">Figure </w:t>
      </w:r>
      <w:ins w:id="4085"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4086"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4087" w:author="tomasrodrigues@ua.pt" w:date="2017-08-30T16:03:00Z">
        <w:r w:rsidR="00725F1B">
          <w:rPr>
            <w:noProof/>
            <w:lang w:val="en-US"/>
          </w:rPr>
          <w:t>4</w:t>
        </w:r>
      </w:ins>
      <w:ins w:id="4088" w:author="tomasrodrigues@ua.pt" w:date="2017-08-03T17:53:00Z">
        <w:r w:rsidR="00DF060B">
          <w:rPr>
            <w:lang w:val="en-US"/>
          </w:rPr>
          <w:fldChar w:fldCharType="end"/>
        </w:r>
      </w:ins>
      <w:del w:id="4089"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4</w:delText>
        </w:r>
        <w:r w:rsidR="00021318" w:rsidDel="005A5DE0">
          <w:rPr>
            <w:lang w:val="en-US"/>
          </w:rPr>
          <w:fldChar w:fldCharType="end"/>
        </w:r>
      </w:del>
      <w:r w:rsidRPr="00DE5F9B">
        <w:rPr>
          <w:lang w:val="en-US"/>
        </w:rPr>
        <w:t xml:space="preserve"> - Performance Test: Battery Consuption</w:t>
      </w:r>
      <w:bookmarkEnd w:id="4084"/>
    </w:p>
    <w:p w14:paraId="6569D852" w14:textId="67D9F62C" w:rsidR="003C5F37" w:rsidRDefault="003C5F37" w:rsidP="003C5F37">
      <w:pPr>
        <w:rPr>
          <w:rStyle w:val="nfaseDiscreta"/>
          <w:rFonts w:asciiTheme="minorHAnsi" w:hAnsiTheme="minorHAnsi"/>
          <w:i w:val="0"/>
        </w:rPr>
      </w:pPr>
      <w:commentRangeStart w:id="4090"/>
      <w:r>
        <w:rPr>
          <w:rStyle w:val="nfaseDiscreta"/>
          <w:rFonts w:asciiTheme="minorHAnsi" w:hAnsiTheme="minorHAnsi"/>
          <w:i w:val="0"/>
        </w:rPr>
        <w:t xml:space="preserve">   The total battery consumption of our solution</w:t>
      </w:r>
      <w:ins w:id="4091" w:author="tomasrodrigues@ua.pt" w:date="2017-08-05T23:12:00Z">
        <w:r w:rsidR="0006713A">
          <w:rPr>
            <w:rStyle w:val="nfaseDiscreta"/>
            <w:rFonts w:asciiTheme="minorHAnsi" w:hAnsiTheme="minorHAnsi"/>
            <w:i w:val="0"/>
          </w:rPr>
          <w:t xml:space="preserve"> over during these four hours</w:t>
        </w:r>
      </w:ins>
      <w:r>
        <w:rPr>
          <w:rStyle w:val="nfaseDiscreta"/>
          <w:rFonts w:asciiTheme="minorHAnsi" w:hAnsiTheme="minorHAnsi"/>
          <w:i w:val="0"/>
        </w:rPr>
        <w:t xml:space="preserve"> was 0,21%. This can be explained, because the radiologs regist</w:t>
      </w:r>
      <w:ins w:id="4092" w:author="tomasrodrigues@ua.pt" w:date="2017-08-03T18:23:00Z">
        <w:r w:rsidR="00114046">
          <w:rPr>
            <w:rStyle w:val="nfaseDiscreta"/>
            <w:rFonts w:asciiTheme="minorHAnsi" w:hAnsiTheme="minorHAnsi"/>
            <w:i w:val="0"/>
          </w:rPr>
          <w:t>ration</w:t>
        </w:r>
      </w:ins>
      <w:del w:id="4093" w:author="tomasrodrigues@ua.pt" w:date="2017-08-03T18:23:00Z">
        <w:r w:rsidDel="00114046">
          <w:rPr>
            <w:rStyle w:val="nfaseDiscreta"/>
            <w:rFonts w:asciiTheme="minorHAnsi" w:hAnsiTheme="minorHAnsi"/>
            <w:i w:val="0"/>
          </w:rPr>
          <w:delText>er</w:delText>
        </w:r>
      </w:del>
      <w:r>
        <w:rPr>
          <w:rStyle w:val="nfaseDiscreta"/>
          <w:rFonts w:asciiTheme="minorHAnsi" w:hAnsiTheme="minorHAnsi"/>
          <w:i w:val="0"/>
        </w:rPr>
        <w:t xml:space="preserve"> stopped and several SMS</w:t>
      </w:r>
      <w:del w:id="4094" w:author="tomasrodrigues@ua.pt" w:date="2017-08-03T18:37:00Z">
        <w:r w:rsidDel="0016548E">
          <w:rPr>
            <w:rStyle w:val="nfaseDiscreta"/>
            <w:rFonts w:asciiTheme="minorHAnsi" w:hAnsiTheme="minorHAnsi"/>
            <w:i w:val="0"/>
          </w:rPr>
          <w:delText>’</w:delText>
        </w:r>
      </w:del>
      <w:r>
        <w:rPr>
          <w:rStyle w:val="nfaseDiscreta"/>
          <w:rFonts w:asciiTheme="minorHAnsi" w:hAnsiTheme="minorHAnsi"/>
          <w:i w:val="0"/>
        </w:rPr>
        <w:t xml:space="preserve">s </w:t>
      </w:r>
      <w:del w:id="4095" w:author="tomasrodrigues@ua.pt" w:date="2017-08-05T23:10:00Z">
        <w:r w:rsidDel="0006713A">
          <w:rPr>
            <w:rStyle w:val="nfaseDiscreta"/>
            <w:rFonts w:asciiTheme="minorHAnsi" w:hAnsiTheme="minorHAnsi"/>
            <w:i w:val="0"/>
          </w:rPr>
          <w:delText>were</w:delText>
        </w:r>
      </w:del>
      <w:ins w:id="4096" w:author="tomasrodrigues@ua.pt" w:date="2017-08-05T23:10:00Z">
        <w:r w:rsidR="0006713A">
          <w:rPr>
            <w:rStyle w:val="nfaseDiscreta"/>
            <w:rFonts w:asciiTheme="minorHAnsi" w:hAnsiTheme="minorHAnsi"/>
            <w:i w:val="0"/>
          </w:rPr>
          <w:t>were</w:t>
        </w:r>
      </w:ins>
      <w:r>
        <w:rPr>
          <w:rStyle w:val="nfaseDiscreta"/>
          <w:rFonts w:asciiTheme="minorHAnsi" w:hAnsiTheme="minorHAnsi"/>
          <w:i w:val="0"/>
        </w:rPr>
        <w:t xml:space="preserve"> not sent due to the </w:t>
      </w:r>
      <w:r>
        <w:rPr>
          <w:rStyle w:val="nfaseDiscreta"/>
        </w:rPr>
        <w:t xml:space="preserve">Doze mode, </w:t>
      </w:r>
      <w:r>
        <w:rPr>
          <w:rStyle w:val="nfaseDiscreta"/>
          <w:rFonts w:asciiTheme="minorHAnsi" w:hAnsiTheme="minorHAnsi"/>
          <w:i w:val="0"/>
        </w:rPr>
        <w:t>as depicted in the figure 5.4 with a blue color from the 06:30 p.m. to 08:00 p.m.</w:t>
      </w:r>
      <w:commentRangeEnd w:id="4090"/>
      <w:r w:rsidR="0006713A">
        <w:rPr>
          <w:rStyle w:val="Refdecomentrio"/>
        </w:rPr>
        <w:commentReference w:id="4090"/>
      </w:r>
    </w:p>
    <w:p w14:paraId="289CB9C0" w14:textId="77777777" w:rsidR="00CC32FE" w:rsidRDefault="00950150" w:rsidP="00CC32FE">
      <w:pPr>
        <w:rPr>
          <w:rStyle w:val="nfaseDiscreta"/>
          <w:rFonts w:asciiTheme="minorHAnsi" w:hAnsiTheme="minorHAnsi"/>
          <w:i w:val="0"/>
        </w:rPr>
      </w:pPr>
      <w:r>
        <w:rPr>
          <w:rStyle w:val="nfaseDiscreta"/>
          <w:rFonts w:asciiTheme="minorHAnsi" w:hAnsiTheme="minorHAnsi"/>
          <w:i w:val="0"/>
        </w:rPr>
        <w:t xml:space="preserve">   When the screen is turned off and the device is not charging,</w:t>
      </w:r>
      <w:r w:rsidR="003C5F37">
        <w:rPr>
          <w:rStyle w:val="nfaseDiscreta"/>
          <w:rFonts w:asciiTheme="minorHAnsi" w:hAnsiTheme="minorHAnsi"/>
          <w:i w:val="0"/>
        </w:rPr>
        <w:t xml:space="preserve"> it</w:t>
      </w:r>
      <w:r>
        <w:rPr>
          <w:rStyle w:val="nfaseDiscreta"/>
          <w:rFonts w:asciiTheme="minorHAnsi" w:hAnsiTheme="minorHAnsi"/>
          <w:i w:val="0"/>
        </w:rPr>
        <w:t xml:space="preserve"> was verified that</w:t>
      </w:r>
      <w:r w:rsidR="003C5F37">
        <w:rPr>
          <w:rStyle w:val="nfaseDiscreta"/>
          <w:rFonts w:asciiTheme="minorHAnsi" w:hAnsiTheme="minorHAnsi"/>
          <w:i w:val="0"/>
        </w:rPr>
        <w:t>,</w:t>
      </w:r>
      <w:r>
        <w:rPr>
          <w:rStyle w:val="nfaseDiscreta"/>
          <w:rFonts w:asciiTheme="minorHAnsi" w:hAnsiTheme="minorHAnsi"/>
          <w:i w:val="0"/>
        </w:rPr>
        <w:t xml:space="preserve"> 9 minutes between each alarm, is the minimum time for the </w:t>
      </w:r>
      <w:r w:rsidRPr="00D605DC">
        <w:rPr>
          <w:rStyle w:val="nfaseDiscreta"/>
        </w:rPr>
        <w:t>AlarmManager</w:t>
      </w:r>
      <w:r>
        <w:rPr>
          <w:rStyle w:val="nfaseDiscreta"/>
        </w:rPr>
        <w:t xml:space="preserve">, </w:t>
      </w:r>
      <w:r>
        <w:rPr>
          <w:rStyle w:val="nfaseDiscreta"/>
          <w:rFonts w:asciiTheme="minorHAnsi" w:hAnsiTheme="minorHAnsi" w:cstheme="minorHAnsi"/>
          <w:i w:val="0"/>
        </w:rPr>
        <w:t>to wake up the device, at the exact expected time.</w:t>
      </w:r>
      <w:r>
        <w:rPr>
          <w:rStyle w:val="nfaseDiscreta"/>
          <w:rFonts w:asciiTheme="minorHAnsi" w:hAnsiTheme="minorHAnsi"/>
          <w:i w:val="0"/>
        </w:rPr>
        <w:t xml:space="preserve"> As </w:t>
      </w:r>
      <w:r w:rsidR="00D43516">
        <w:rPr>
          <w:rStyle w:val="nfaseDiscreta"/>
          <w:rFonts w:asciiTheme="minorHAnsi" w:hAnsiTheme="minorHAnsi"/>
          <w:i w:val="0"/>
        </w:rPr>
        <w:t>this issue causes a big impact o</w:t>
      </w:r>
      <w:r>
        <w:rPr>
          <w:rStyle w:val="nfaseDiscreta"/>
          <w:rFonts w:asciiTheme="minorHAnsi" w:hAnsiTheme="minorHAnsi"/>
          <w:i w:val="0"/>
        </w:rPr>
        <w:t xml:space="preserve">n the test’s scheduling of our solution, a common error message was documented for the pocket probes, saying that the task was not executed due to “snooze”. </w:t>
      </w:r>
    </w:p>
    <w:p w14:paraId="1F8ECD2C" w14:textId="77777777" w:rsidR="00950150" w:rsidRDefault="00CC32FE" w:rsidP="00CC32FE">
      <w:pPr>
        <w:rPr>
          <w:rStyle w:val="nfaseDiscreta"/>
          <w:rFonts w:asciiTheme="minorHAnsi" w:hAnsiTheme="minorHAnsi"/>
          <w:i w:val="0"/>
        </w:rPr>
      </w:pPr>
      <w:r>
        <w:rPr>
          <w:rStyle w:val="nfaseDiscreta"/>
          <w:rFonts w:asciiTheme="minorHAnsi" w:hAnsiTheme="minorHAnsi"/>
          <w:i w:val="0"/>
        </w:rPr>
        <w:t xml:space="preserve">   Another issue that </w:t>
      </w:r>
      <w:r w:rsidR="003C5F37">
        <w:rPr>
          <w:rStyle w:val="nfaseDiscreta"/>
          <w:rFonts w:asciiTheme="minorHAnsi" w:hAnsiTheme="minorHAnsi"/>
          <w:i w:val="0"/>
        </w:rPr>
        <w:t>was continuously happening</w:t>
      </w:r>
      <w:r w:rsidR="00312B1A">
        <w:rPr>
          <w:rStyle w:val="nfaseDiscreta"/>
          <w:rFonts w:asciiTheme="minorHAnsi" w:hAnsiTheme="minorHAnsi"/>
          <w:i w:val="0"/>
        </w:rPr>
        <w:t>,</w:t>
      </w:r>
      <w:r>
        <w:rPr>
          <w:rStyle w:val="nfaseDiscreta"/>
          <w:rFonts w:asciiTheme="minorHAnsi" w:hAnsiTheme="minorHAnsi"/>
          <w:i w:val="0"/>
        </w:rPr>
        <w:t xml:space="preserve"> was the fact that</w:t>
      </w:r>
      <w:r w:rsidR="00312B1A">
        <w:rPr>
          <w:rStyle w:val="nfaseDiscreta"/>
          <w:rFonts w:asciiTheme="minorHAnsi" w:hAnsiTheme="minorHAnsi"/>
          <w:i w:val="0"/>
        </w:rPr>
        <w:t xml:space="preserve"> when a test with a lower recursion interval was scheduled,</w:t>
      </w:r>
      <w:r>
        <w:rPr>
          <w:rStyle w:val="nfaseDiscreta"/>
          <w:rFonts w:asciiTheme="minorHAnsi" w:hAnsiTheme="minorHAnsi"/>
          <w:i w:val="0"/>
        </w:rPr>
        <w:t xml:space="preserve"> the </w:t>
      </w:r>
      <w:r w:rsidRPr="00D605DC">
        <w:rPr>
          <w:rStyle w:val="nfaseDiscreta"/>
        </w:rPr>
        <w:t>AlarmManager</w:t>
      </w:r>
      <w:r w:rsidR="00D43516">
        <w:rPr>
          <w:rStyle w:val="nfaseDiscreta"/>
          <w:rFonts w:asciiTheme="minorHAnsi" w:hAnsiTheme="minorHAnsi"/>
          <w:i w:val="0"/>
        </w:rPr>
        <w:t xml:space="preserve"> woke</w:t>
      </w:r>
      <w:r>
        <w:rPr>
          <w:rStyle w:val="nfaseDiscreta"/>
          <w:rFonts w:asciiTheme="minorHAnsi" w:hAnsiTheme="minorHAnsi"/>
          <w:i w:val="0"/>
        </w:rPr>
        <w:t xml:space="preserve"> the phone 2 or 3 seconds later than expected, causing the last test iteration to not run</w:t>
      </w:r>
      <w:r w:rsidR="00312B1A">
        <w:rPr>
          <w:rStyle w:val="nfaseDiscreta"/>
          <w:rFonts w:asciiTheme="minorHAnsi" w:hAnsiTheme="minorHAnsi"/>
          <w:i w:val="0"/>
        </w:rPr>
        <w:t>. F</w:t>
      </w:r>
      <w:r>
        <w:rPr>
          <w:rStyle w:val="nfaseDiscreta"/>
          <w:rFonts w:asciiTheme="minorHAnsi" w:hAnsiTheme="minorHAnsi"/>
          <w:i w:val="0"/>
        </w:rPr>
        <w:t>or example</w:t>
      </w:r>
      <w:r w:rsidR="00312B1A">
        <w:rPr>
          <w:rStyle w:val="nfaseDiscreta"/>
          <w:rFonts w:asciiTheme="minorHAnsi" w:hAnsiTheme="minorHAnsi"/>
          <w:i w:val="0"/>
        </w:rPr>
        <w:t>,</w:t>
      </w:r>
      <w:r>
        <w:rPr>
          <w:rStyle w:val="nfaseDiscreta"/>
          <w:rFonts w:asciiTheme="minorHAnsi" w:hAnsiTheme="minorHAnsi"/>
          <w:i w:val="0"/>
        </w:rPr>
        <w:t xml:space="preserve"> a</w:t>
      </w:r>
      <w:r w:rsidR="00312B1A">
        <w:rPr>
          <w:rStyle w:val="nfaseDiscreta"/>
          <w:rFonts w:asciiTheme="minorHAnsi" w:hAnsiTheme="minorHAnsi"/>
          <w:i w:val="0"/>
        </w:rPr>
        <w:t xml:space="preserve"> test that should send four</w:t>
      </w:r>
      <w:r>
        <w:rPr>
          <w:rStyle w:val="nfaseDiscreta"/>
          <w:rFonts w:asciiTheme="minorHAnsi" w:hAnsiTheme="minorHAnsi"/>
          <w:i w:val="0"/>
        </w:rPr>
        <w:t xml:space="preserve"> </w:t>
      </w:r>
      <w:commentRangeStart w:id="4097"/>
      <w:r>
        <w:rPr>
          <w:rStyle w:val="nfaseDiscreta"/>
          <w:rFonts w:asciiTheme="minorHAnsi" w:hAnsiTheme="minorHAnsi"/>
          <w:i w:val="0"/>
        </w:rPr>
        <w:t>SMS</w:t>
      </w:r>
      <w:del w:id="4098" w:author="tomasrodrigues@ua.pt" w:date="2017-08-03T18:37:00Z">
        <w:r w:rsidDel="0016548E">
          <w:rPr>
            <w:rStyle w:val="nfaseDiscreta"/>
            <w:rFonts w:asciiTheme="minorHAnsi" w:hAnsiTheme="minorHAnsi"/>
            <w:i w:val="0"/>
          </w:rPr>
          <w:delText>’</w:delText>
        </w:r>
      </w:del>
      <w:r w:rsidR="00312B1A">
        <w:rPr>
          <w:rStyle w:val="nfaseDiscreta"/>
          <w:rFonts w:asciiTheme="minorHAnsi" w:hAnsiTheme="minorHAnsi"/>
          <w:i w:val="0"/>
        </w:rPr>
        <w:t xml:space="preserve">s </w:t>
      </w:r>
      <w:ins w:id="4099" w:author="tomasrodrigues@ua.pt" w:date="2017-08-03T18:23:00Z">
        <w:r w:rsidR="00114046">
          <w:rPr>
            <w:rStyle w:val="nfaseDiscreta"/>
            <w:rFonts w:asciiTheme="minorHAnsi" w:hAnsiTheme="minorHAnsi"/>
            <w:i w:val="0"/>
          </w:rPr>
          <w:t xml:space="preserve">sent instead </w:t>
        </w:r>
      </w:ins>
      <w:del w:id="4100" w:author="tomasrodrigues@ua.pt" w:date="2017-08-03T18:23:00Z">
        <w:r w:rsidR="00312B1A" w:rsidDel="00114046">
          <w:rPr>
            <w:rStyle w:val="nfaseDiscreta"/>
            <w:rFonts w:asciiTheme="minorHAnsi" w:hAnsiTheme="minorHAnsi"/>
            <w:i w:val="0"/>
          </w:rPr>
          <w:delText>was</w:delText>
        </w:r>
        <w:r w:rsidR="003C5F37" w:rsidDel="00114046">
          <w:rPr>
            <w:rStyle w:val="nfaseDiscreta"/>
            <w:rFonts w:asciiTheme="minorHAnsi" w:hAnsiTheme="minorHAnsi"/>
            <w:i w:val="0"/>
          </w:rPr>
          <w:delText xml:space="preserve"> instead,</w:delText>
        </w:r>
        <w:r w:rsidR="00312B1A" w:rsidDel="00114046">
          <w:rPr>
            <w:rStyle w:val="nfaseDiscreta"/>
            <w:rFonts w:asciiTheme="minorHAnsi" w:hAnsiTheme="minorHAnsi"/>
            <w:i w:val="0"/>
          </w:rPr>
          <w:delText xml:space="preserve"> sending </w:delText>
        </w:r>
      </w:del>
      <w:r w:rsidR="00312B1A">
        <w:rPr>
          <w:rStyle w:val="nfaseDiscreta"/>
          <w:rFonts w:asciiTheme="minorHAnsi" w:hAnsiTheme="minorHAnsi"/>
          <w:i w:val="0"/>
        </w:rPr>
        <w:t>only three.</w:t>
      </w:r>
      <w:r w:rsidR="00950150">
        <w:rPr>
          <w:rStyle w:val="nfaseDiscreta"/>
          <w:rFonts w:asciiTheme="minorHAnsi" w:hAnsiTheme="minorHAnsi"/>
          <w:i w:val="0"/>
        </w:rPr>
        <w:t xml:space="preserve"> </w:t>
      </w:r>
      <w:del w:id="4101" w:author="tomasrodrigues@ua.pt" w:date="2017-08-03T18:23:00Z">
        <w:r w:rsidR="00F63FA6" w:rsidDel="00114046">
          <w:rPr>
            <w:rStyle w:val="nfaseDiscreta"/>
            <w:rFonts w:asciiTheme="minorHAnsi" w:hAnsiTheme="minorHAnsi"/>
            <w:i w:val="0"/>
          </w:rPr>
          <w:delText>We found</w:delText>
        </w:r>
        <w:r w:rsidR="00312B1A" w:rsidDel="00114046">
          <w:rPr>
            <w:rStyle w:val="nfaseDiscreta"/>
            <w:rFonts w:asciiTheme="minorHAnsi" w:hAnsiTheme="minorHAnsi"/>
            <w:i w:val="0"/>
          </w:rPr>
          <w:delText xml:space="preserve"> that t</w:delText>
        </w:r>
      </w:del>
      <w:ins w:id="4102" w:author="tomasrodrigues@ua.pt" w:date="2017-08-03T18:23:00Z">
        <w:r w:rsidR="00114046">
          <w:rPr>
            <w:rStyle w:val="nfaseDiscreta"/>
            <w:rFonts w:asciiTheme="minorHAnsi" w:hAnsiTheme="minorHAnsi"/>
            <w:i w:val="0"/>
          </w:rPr>
          <w:t>T</w:t>
        </w:r>
      </w:ins>
      <w:r w:rsidR="00312B1A">
        <w:rPr>
          <w:rStyle w:val="nfaseDiscreta"/>
          <w:rFonts w:asciiTheme="minorHAnsi" w:hAnsiTheme="minorHAnsi"/>
          <w:i w:val="0"/>
        </w:rPr>
        <w:t>his issue had to do with the same Android restrictions</w:t>
      </w:r>
      <w:r w:rsidR="003C5F37">
        <w:rPr>
          <w:rStyle w:val="nfaseDiscreta"/>
          <w:rFonts w:asciiTheme="minorHAnsi" w:hAnsiTheme="minorHAnsi"/>
          <w:i w:val="0"/>
        </w:rPr>
        <w:t>, previously explained</w:t>
      </w:r>
      <w:r w:rsidR="00312B1A">
        <w:rPr>
          <w:rStyle w:val="nfaseDiscreta"/>
          <w:rFonts w:asciiTheme="minorHAnsi" w:hAnsiTheme="minorHAnsi"/>
          <w:i w:val="0"/>
        </w:rPr>
        <w:t xml:space="preserve">. The solution adopted </w:t>
      </w:r>
      <w:r>
        <w:rPr>
          <w:rStyle w:val="nfaseDiscreta"/>
          <w:rFonts w:asciiTheme="minorHAnsi" w:hAnsiTheme="minorHAnsi"/>
          <w:i w:val="0"/>
        </w:rPr>
        <w:t xml:space="preserve">in order to run </w:t>
      </w:r>
      <w:r w:rsidR="00312B1A">
        <w:rPr>
          <w:rStyle w:val="nfaseDiscreta"/>
          <w:rFonts w:asciiTheme="minorHAnsi" w:hAnsiTheme="minorHAnsi"/>
          <w:i w:val="0"/>
        </w:rPr>
        <w:t xml:space="preserve">all </w:t>
      </w:r>
      <w:r>
        <w:rPr>
          <w:rStyle w:val="nfaseDiscreta"/>
          <w:rFonts w:asciiTheme="minorHAnsi" w:hAnsiTheme="minorHAnsi"/>
          <w:i w:val="0"/>
        </w:rPr>
        <w:t xml:space="preserve">iterations on a test with recursion, </w:t>
      </w:r>
      <w:r w:rsidR="00312B1A">
        <w:rPr>
          <w:rStyle w:val="nfaseDiscreta"/>
          <w:rFonts w:asciiTheme="minorHAnsi" w:hAnsiTheme="minorHAnsi"/>
          <w:i w:val="0"/>
        </w:rPr>
        <w:t>was not to let</w:t>
      </w:r>
      <w:r w:rsidR="00950150">
        <w:rPr>
          <w:rStyle w:val="nfaseDiscreta"/>
          <w:rFonts w:asciiTheme="minorHAnsi" w:hAnsiTheme="minorHAnsi"/>
          <w:i w:val="0"/>
        </w:rPr>
        <w:t xml:space="preserve"> schedule tests with</w:t>
      </w:r>
      <w:r>
        <w:rPr>
          <w:rStyle w:val="nfaseDiscreta"/>
          <w:rFonts w:asciiTheme="minorHAnsi" w:hAnsiTheme="minorHAnsi"/>
          <w:i w:val="0"/>
        </w:rPr>
        <w:t xml:space="preserve"> a</w:t>
      </w:r>
      <w:r w:rsidR="00950150">
        <w:rPr>
          <w:rStyle w:val="nfaseDiscreta"/>
          <w:rFonts w:asciiTheme="minorHAnsi" w:hAnsiTheme="minorHAnsi"/>
          <w:i w:val="0"/>
        </w:rPr>
        <w:t xml:space="preserve"> recursion interval lower</w:t>
      </w:r>
      <w:r>
        <w:rPr>
          <w:rStyle w:val="nfaseDiscreta"/>
          <w:rFonts w:asciiTheme="minorHAnsi" w:hAnsiTheme="minorHAnsi"/>
          <w:i w:val="0"/>
        </w:rPr>
        <w:t xml:space="preserve"> than 30 seconds.</w:t>
      </w:r>
    </w:p>
    <w:p w14:paraId="4461E355" w14:textId="77777777" w:rsidR="00312B1A" w:rsidRPr="00D07764" w:rsidRDefault="00312B1A" w:rsidP="00D07764">
      <w:pPr>
        <w:rPr>
          <w:rStyle w:val="nfaseDiscreta"/>
          <w:rFonts w:asciiTheme="minorHAnsi" w:hAnsiTheme="minorHAnsi"/>
          <w:i w:val="0"/>
        </w:rPr>
      </w:pPr>
      <w:r w:rsidRPr="00D07764">
        <w:rPr>
          <w:rStyle w:val="nfaseDiscreta"/>
          <w:rFonts w:asciiTheme="minorHAnsi" w:hAnsiTheme="minorHAnsi"/>
          <w:i w:val="0"/>
        </w:rPr>
        <w:t xml:space="preserve">   </w:t>
      </w:r>
      <w:r w:rsidR="00D07764">
        <w:rPr>
          <w:rStyle w:val="nfaseDiscreta"/>
          <w:rFonts w:asciiTheme="minorHAnsi" w:hAnsiTheme="minorHAnsi"/>
          <w:i w:val="0"/>
        </w:rPr>
        <w:t>With this</w:t>
      </w:r>
      <w:r w:rsidR="00D07764" w:rsidRPr="00D07764">
        <w:rPr>
          <w:rStyle w:val="nfaseDiscreta"/>
          <w:rFonts w:asciiTheme="minorHAnsi" w:hAnsiTheme="minorHAnsi"/>
          <w:i w:val="0"/>
        </w:rPr>
        <w:t xml:space="preserve"> test, </w:t>
      </w:r>
      <w:del w:id="4103" w:author="tomasrodrigues@ua.pt" w:date="2017-08-03T18:23:00Z">
        <w:r w:rsidR="00D07764" w:rsidDel="00114046">
          <w:rPr>
            <w:rStyle w:val="nfaseDiscreta"/>
            <w:rFonts w:asciiTheme="minorHAnsi" w:hAnsiTheme="minorHAnsi"/>
            <w:i w:val="0"/>
          </w:rPr>
          <w:delText xml:space="preserve">we </w:delText>
        </w:r>
      </w:del>
      <w:ins w:id="4104" w:author="tomasrodrigues@ua.pt" w:date="2017-08-03T18:23:00Z">
        <w:r w:rsidR="00114046">
          <w:rPr>
            <w:rStyle w:val="nfaseDiscreta"/>
            <w:rFonts w:asciiTheme="minorHAnsi" w:hAnsiTheme="minorHAnsi"/>
            <w:i w:val="0"/>
          </w:rPr>
          <w:t xml:space="preserve">it became clear </w:t>
        </w:r>
      </w:ins>
      <w:del w:id="4105" w:author="tomasrodrigues@ua.pt" w:date="2017-08-03T18:23:00Z">
        <w:r w:rsidR="00AD0ADB" w:rsidDel="00114046">
          <w:rPr>
            <w:rStyle w:val="nfaseDiscreta"/>
            <w:rFonts w:asciiTheme="minorHAnsi" w:hAnsiTheme="minorHAnsi"/>
            <w:i w:val="0"/>
          </w:rPr>
          <w:delText xml:space="preserve">perceived </w:delText>
        </w:r>
      </w:del>
      <w:r w:rsidR="00AD0ADB">
        <w:rPr>
          <w:rStyle w:val="nfaseDiscreta"/>
          <w:rFonts w:asciiTheme="minorHAnsi" w:hAnsiTheme="minorHAnsi"/>
          <w:i w:val="0"/>
        </w:rPr>
        <w:t xml:space="preserve">that the battery consumption will not be a problem in our solution due to </w:t>
      </w:r>
      <w:r w:rsidR="00D07764">
        <w:rPr>
          <w:rStyle w:val="nfaseDiscreta"/>
          <w:rFonts w:asciiTheme="minorHAnsi" w:hAnsiTheme="minorHAnsi"/>
          <w:i w:val="0"/>
        </w:rPr>
        <w:t xml:space="preserve">the Android </w:t>
      </w:r>
      <w:r w:rsidR="00D07764">
        <w:rPr>
          <w:rStyle w:val="nfaseDiscreta"/>
        </w:rPr>
        <w:t xml:space="preserve">Doze </w:t>
      </w:r>
      <w:r w:rsidR="00D07764">
        <w:rPr>
          <w:rStyle w:val="nfaseDiscreta"/>
          <w:rFonts w:asciiTheme="minorHAnsi" w:hAnsiTheme="minorHAnsi"/>
          <w:i w:val="0"/>
        </w:rPr>
        <w:t xml:space="preserve">feature, which made us to adapt our solution according to </w:t>
      </w:r>
      <w:r w:rsidR="00AD0ADB">
        <w:rPr>
          <w:rStyle w:val="nfaseDiscreta"/>
          <w:rFonts w:asciiTheme="minorHAnsi" w:hAnsiTheme="minorHAnsi"/>
          <w:i w:val="0"/>
        </w:rPr>
        <w:t>its</w:t>
      </w:r>
      <w:r w:rsidR="00D07764">
        <w:rPr>
          <w:rStyle w:val="nfaseDiscreta"/>
          <w:rFonts w:asciiTheme="minorHAnsi" w:hAnsiTheme="minorHAnsi"/>
          <w:i w:val="0"/>
        </w:rPr>
        <w:t xml:space="preserve"> restrictions. </w:t>
      </w:r>
      <w:r w:rsidR="00AD0ADB">
        <w:rPr>
          <w:rStyle w:val="nfaseDiscreta"/>
          <w:rFonts w:asciiTheme="minorHAnsi" w:hAnsiTheme="minorHAnsi"/>
          <w:i w:val="0"/>
        </w:rPr>
        <w:t>W</w:t>
      </w:r>
      <w:r w:rsidR="00D07764">
        <w:rPr>
          <w:rStyle w:val="nfaseDiscreta"/>
          <w:rFonts w:asciiTheme="minorHAnsi" w:hAnsiTheme="minorHAnsi"/>
          <w:i w:val="0"/>
        </w:rPr>
        <w:t>e consider that the changes and conditions applied to answer the issues previously described, made our solution more robust</w:t>
      </w:r>
      <w:r w:rsidR="00AD0ADB">
        <w:rPr>
          <w:rStyle w:val="nfaseDiscreta"/>
          <w:rFonts w:asciiTheme="minorHAnsi" w:hAnsiTheme="minorHAnsi"/>
          <w:i w:val="0"/>
        </w:rPr>
        <w:t xml:space="preserve"> in the</w:t>
      </w:r>
      <w:r w:rsidR="00D07764">
        <w:rPr>
          <w:rStyle w:val="nfaseDiscreta"/>
          <w:rFonts w:asciiTheme="minorHAnsi" w:hAnsiTheme="minorHAnsi"/>
          <w:i w:val="0"/>
        </w:rPr>
        <w:t xml:space="preserve"> </w:t>
      </w:r>
      <w:r w:rsidR="00AD0ADB">
        <w:rPr>
          <w:rStyle w:val="nfaseDiscreta"/>
          <w:rFonts w:asciiTheme="minorHAnsi" w:hAnsiTheme="minorHAnsi"/>
          <w:i w:val="0"/>
        </w:rPr>
        <w:t>sense</w:t>
      </w:r>
      <w:r w:rsidR="00D07764">
        <w:rPr>
          <w:rStyle w:val="nfaseDiscreta"/>
          <w:rFonts w:asciiTheme="minorHAnsi" w:hAnsiTheme="minorHAnsi"/>
          <w:i w:val="0"/>
        </w:rPr>
        <w:t xml:space="preserve"> that</w:t>
      </w:r>
      <w:r w:rsidR="00AD0ADB">
        <w:rPr>
          <w:rStyle w:val="nfaseDiscreta"/>
          <w:rFonts w:asciiTheme="minorHAnsi" w:hAnsiTheme="minorHAnsi"/>
          <w:i w:val="0"/>
        </w:rPr>
        <w:t xml:space="preserve"> now, all the iterations </w:t>
      </w:r>
      <w:r w:rsidR="00D43516">
        <w:rPr>
          <w:rStyle w:val="nfaseDiscreta"/>
          <w:rFonts w:asciiTheme="minorHAnsi" w:hAnsiTheme="minorHAnsi"/>
          <w:i w:val="0"/>
        </w:rPr>
        <w:t>of</w:t>
      </w:r>
      <w:r w:rsidR="00AD0ADB">
        <w:rPr>
          <w:rStyle w:val="nfaseDiscreta"/>
          <w:rFonts w:asciiTheme="minorHAnsi" w:hAnsiTheme="minorHAnsi"/>
          <w:i w:val="0"/>
        </w:rPr>
        <w:t xml:space="preserve"> a test are seen in the test history page either if they </w:t>
      </w:r>
      <w:del w:id="4106" w:author="tomasrodrigues@ua.pt" w:date="2017-08-03T18:24:00Z">
        <w:r w:rsidR="00AD0ADB" w:rsidDel="00114046">
          <w:rPr>
            <w:rStyle w:val="nfaseDiscreta"/>
            <w:rFonts w:asciiTheme="minorHAnsi" w:hAnsiTheme="minorHAnsi"/>
            <w:i w:val="0"/>
          </w:rPr>
          <w:delText>are</w:delText>
        </w:r>
      </w:del>
      <w:ins w:id="4107" w:author="tomasrodrigues@ua.pt" w:date="2017-08-03T18:24:00Z">
        <w:r w:rsidR="00114046">
          <w:rPr>
            <w:rStyle w:val="nfaseDiscreta"/>
            <w:rFonts w:asciiTheme="minorHAnsi" w:hAnsiTheme="minorHAnsi"/>
            <w:i w:val="0"/>
          </w:rPr>
          <w:t>were</w:t>
        </w:r>
      </w:ins>
      <w:r w:rsidR="00AD0ADB">
        <w:rPr>
          <w:rStyle w:val="nfaseDiscreta"/>
          <w:rFonts w:asciiTheme="minorHAnsi" w:hAnsiTheme="minorHAnsi"/>
          <w:i w:val="0"/>
        </w:rPr>
        <w:t xml:space="preserve">, or not executed for some reason. Either way, the </w:t>
      </w:r>
      <w:r w:rsidR="00AD0ADB">
        <w:rPr>
          <w:rStyle w:val="nfaseDiscreta"/>
          <w:rFonts w:asciiTheme="minorHAnsi" w:hAnsiTheme="minorHAnsi"/>
          <w:i w:val="0"/>
        </w:rPr>
        <w:lastRenderedPageBreak/>
        <w:t xml:space="preserve">user always has a feedback message on the respective task details page in order to understand what happened with that certain </w:t>
      </w:r>
      <w:ins w:id="4108" w:author="tomasrodrigues@ua.pt" w:date="2017-08-03T18:23:00Z">
        <w:r w:rsidR="00114046">
          <w:rPr>
            <w:rStyle w:val="nfaseDiscreta"/>
            <w:rFonts w:asciiTheme="minorHAnsi" w:hAnsiTheme="minorHAnsi"/>
            <w:i w:val="0"/>
          </w:rPr>
          <w:t xml:space="preserve">test </w:t>
        </w:r>
      </w:ins>
      <w:r w:rsidR="00AD0ADB">
        <w:rPr>
          <w:rStyle w:val="nfaseDiscreta"/>
          <w:rFonts w:asciiTheme="minorHAnsi" w:hAnsiTheme="minorHAnsi"/>
          <w:i w:val="0"/>
        </w:rPr>
        <w:t>iteration.</w:t>
      </w:r>
      <w:commentRangeEnd w:id="4097"/>
      <w:r w:rsidR="0016548E">
        <w:rPr>
          <w:rStyle w:val="Refdecomentrio"/>
        </w:rPr>
        <w:commentReference w:id="4097"/>
      </w:r>
    </w:p>
    <w:p w14:paraId="7A5AFF41" w14:textId="77777777" w:rsidR="00692F71" w:rsidRPr="00D07764" w:rsidRDefault="00692F71" w:rsidP="00692F71">
      <w:pPr>
        <w:rPr>
          <w:lang w:eastAsia="en-US"/>
        </w:rPr>
      </w:pPr>
    </w:p>
    <w:p w14:paraId="0FFF567B" w14:textId="48F7D23D" w:rsidR="009A5276" w:rsidRPr="00D32FC4" w:rsidRDefault="00E412CC" w:rsidP="00E81E7E">
      <w:pPr>
        <w:pStyle w:val="Cabealho3"/>
        <w:rPr>
          <w:rFonts w:eastAsia="Times New Roman"/>
        </w:rPr>
      </w:pPr>
      <w:del w:id="4109" w:author="tomasrodrigues@ua.pt" w:date="2017-08-29T18:54:00Z">
        <w:r w:rsidRPr="00D32FC4" w:rsidDel="002C6EA5">
          <w:rPr>
            <w:rFonts w:eastAsia="Times New Roman"/>
          </w:rPr>
          <w:delText>Intern</w:delText>
        </w:r>
        <w:r w:rsidR="00C1128C" w:rsidRPr="00D32FC4" w:rsidDel="002C6EA5">
          <w:rPr>
            <w:rFonts w:eastAsia="Times New Roman"/>
          </w:rPr>
          <w:delText>al</w:delText>
        </w:r>
        <w:r w:rsidRPr="00D32FC4" w:rsidDel="002C6EA5">
          <w:rPr>
            <w:rFonts w:eastAsia="Times New Roman"/>
          </w:rPr>
          <w:delText xml:space="preserve"> tests</w:delText>
        </w:r>
      </w:del>
      <w:bookmarkStart w:id="4110" w:name="_Toc491797523"/>
      <w:ins w:id="4111" w:author="tomasrodrigues@ua.pt" w:date="2017-08-29T18:57:00Z">
        <w:r w:rsidR="006F27F0">
          <w:rPr>
            <w:rFonts w:eastAsia="Times New Roman"/>
          </w:rPr>
          <w:t>Tasks</w:t>
        </w:r>
      </w:ins>
      <w:r w:rsidRPr="00D32FC4">
        <w:rPr>
          <w:rFonts w:eastAsia="Times New Roman"/>
        </w:rPr>
        <w:t xml:space="preserve"> evaluation</w:t>
      </w:r>
      <w:bookmarkEnd w:id="4110"/>
    </w:p>
    <w:p w14:paraId="51A55585" w14:textId="62343A89" w:rsidR="000F49AD" w:rsidRDefault="009A5276" w:rsidP="00692F71">
      <w:r w:rsidRPr="00D32FC4">
        <w:t xml:space="preserve">   </w:t>
      </w:r>
      <w:r w:rsidR="00692F71">
        <w:t>The</w:t>
      </w:r>
      <w:r w:rsidR="000C3444" w:rsidRPr="00D32FC4">
        <w:t xml:space="preserve"> </w:t>
      </w:r>
      <w:del w:id="4112" w:author="tomasrodrigues@ua.pt" w:date="2017-08-29T18:54:00Z">
        <w:r w:rsidR="006D49D7" w:rsidDel="002C6EA5">
          <w:delText xml:space="preserve">internal </w:delText>
        </w:r>
        <w:r w:rsidR="000C3444" w:rsidRPr="00D32FC4" w:rsidDel="002C6EA5">
          <w:delText>tests</w:delText>
        </w:r>
      </w:del>
      <w:ins w:id="4113" w:author="tomasrodrigues@ua.pt" w:date="2017-08-29T18:57:00Z">
        <w:r w:rsidR="006F27F0">
          <w:t>tasks</w:t>
        </w:r>
      </w:ins>
      <w:r w:rsidR="000C3444" w:rsidRPr="00D32FC4">
        <w:t xml:space="preserve"> performed by the application are a very important </w:t>
      </w:r>
      <w:r w:rsidR="000B70D1" w:rsidRPr="00D32FC4">
        <w:t>requirement</w:t>
      </w:r>
      <w:r w:rsidR="000F49AD">
        <w:t>,</w:t>
      </w:r>
      <w:r w:rsidR="000B70D1" w:rsidRPr="00D32FC4">
        <w:t xml:space="preserve"> that</w:t>
      </w:r>
      <w:r w:rsidR="000125D7" w:rsidRPr="00D32FC4">
        <w:t xml:space="preserve"> needs to be </w:t>
      </w:r>
      <w:r w:rsidR="006D49D7">
        <w:t>functional and well implemented</w:t>
      </w:r>
      <w:r w:rsidR="00692F71">
        <w:t>,</w:t>
      </w:r>
      <w:r w:rsidR="000C3444" w:rsidRPr="00D32FC4">
        <w:t xml:space="preserve"> independent</w:t>
      </w:r>
      <w:r w:rsidR="000B70D1">
        <w:t>ly</w:t>
      </w:r>
      <w:r w:rsidR="000C3444" w:rsidRPr="00D32FC4">
        <w:t xml:space="preserve"> of the scenario where the application </w:t>
      </w:r>
      <w:r w:rsidR="000125D7" w:rsidRPr="00D32FC4">
        <w:t>is</w:t>
      </w:r>
      <w:r w:rsidR="000C3444" w:rsidRPr="00D32FC4">
        <w:t xml:space="preserve"> deploy</w:t>
      </w:r>
      <w:r w:rsidR="006D49D7">
        <w:t xml:space="preserve">ed. </w:t>
      </w:r>
    </w:p>
    <w:p w14:paraId="4ECEA8EE" w14:textId="25095DCA" w:rsidR="001D5C84" w:rsidRPr="00D32FC4" w:rsidRDefault="000F49AD" w:rsidP="000F49AD">
      <w:r>
        <w:t xml:space="preserve">   T</w:t>
      </w:r>
      <w:r w:rsidR="000735E4">
        <w:t>here were already</w:t>
      </w:r>
      <w:r w:rsidR="0047158F" w:rsidRPr="00D32FC4">
        <w:t xml:space="preserve"> input and output parameters</w:t>
      </w:r>
      <w:ins w:id="4114" w:author="tomasrodrigues@ua.pt" w:date="2017-08-03T18:24:00Z">
        <w:r w:rsidR="00114046">
          <w:t xml:space="preserve"> defined</w:t>
        </w:r>
      </w:ins>
      <w:r>
        <w:t xml:space="preserve"> for each test</w:t>
      </w:r>
      <w:r w:rsidR="0047158F" w:rsidRPr="00D32FC4">
        <w:t xml:space="preserve"> </w:t>
      </w:r>
      <w:r w:rsidR="000735E4">
        <w:t xml:space="preserve">identified by </w:t>
      </w:r>
      <w:r>
        <w:t xml:space="preserve">the ArQoS NG probes. </w:t>
      </w:r>
      <w:commentRangeStart w:id="4115"/>
      <w:del w:id="4116" w:author="tomasrodrigues@ua.pt" w:date="2017-08-29T18:53:00Z">
        <w:r w:rsidR="00C8474E" w:rsidDel="002C6EA5">
          <w:delText>There is</w:delText>
        </w:r>
      </w:del>
      <w:ins w:id="4117" w:author="tomasrodrigues@ua.pt" w:date="2017-08-29T18:53:00Z">
        <w:r w:rsidR="002C6EA5">
          <w:t>Is</w:t>
        </w:r>
      </w:ins>
      <w:r w:rsidR="00C8474E">
        <w:t xml:space="preserve"> being </w:t>
      </w:r>
      <w:del w:id="4118" w:author="tomasrodrigues@ua.pt" w:date="2017-08-29T18:53:00Z">
        <w:r w:rsidR="00C8474E" w:rsidDel="002C6EA5">
          <w:delText xml:space="preserve">retrieved </w:delText>
        </w:r>
      </w:del>
      <w:ins w:id="4119" w:author="tomasrodrigues@ua.pt" w:date="2017-08-29T18:53:00Z">
        <w:r w:rsidR="002C6EA5">
          <w:t>collected</w:t>
        </w:r>
      </w:ins>
      <w:ins w:id="4120" w:author="tomasrodrigues@ua.pt" w:date="2017-08-29T18:56:00Z">
        <w:r w:rsidR="006F27F0">
          <w:t>,</w:t>
        </w:r>
      </w:ins>
      <w:ins w:id="4121" w:author="tomasrodrigues@ua.pt" w:date="2017-08-29T18:53:00Z">
        <w:r w:rsidR="002C6EA5">
          <w:t xml:space="preserve"> </w:t>
        </w:r>
      </w:ins>
      <w:del w:id="4122" w:author="tomasrodrigues@ua.pt" w:date="2017-08-29T18:56:00Z">
        <w:r w:rsidR="00C8474E" w:rsidDel="006F27F0">
          <w:delText xml:space="preserve">the </w:delText>
        </w:r>
      </w:del>
      <w:ins w:id="4123" w:author="tomasrodrigues@ua.pt" w:date="2017-08-29T18:56:00Z">
        <w:r w:rsidR="006F27F0">
          <w:t xml:space="preserve">as </w:t>
        </w:r>
      </w:ins>
      <w:r w:rsidR="00C8474E">
        <w:t xml:space="preserve">many parameters </w:t>
      </w:r>
      <w:del w:id="4124" w:author="tomasrodrigues@ua.pt" w:date="2017-08-29T18:55:00Z">
        <w:r w:rsidR="00C8474E" w:rsidDel="006F27F0">
          <w:delText>and values</w:delText>
        </w:r>
      </w:del>
      <w:del w:id="4125" w:author="tomasrodrigues@ua.pt" w:date="2017-08-29T18:52:00Z">
        <w:r w:rsidR="00C8474E" w:rsidDel="002C6EA5">
          <w:delText>,</w:delText>
        </w:r>
      </w:del>
      <w:del w:id="4126" w:author="tomasrodrigues@ua.pt" w:date="2017-08-29T18:55:00Z">
        <w:r w:rsidR="00C8474E" w:rsidDel="006F27F0">
          <w:delText xml:space="preserve"> </w:delText>
        </w:r>
      </w:del>
      <w:r w:rsidR="00C8474E">
        <w:t>as possible</w:t>
      </w:r>
      <w:ins w:id="4127" w:author="tomasrodrigues@ua.pt" w:date="2017-08-29T18:56:00Z">
        <w:r w:rsidR="006F27F0">
          <w:t>,</w:t>
        </w:r>
      </w:ins>
      <w:r w:rsidR="00C8474E">
        <w:t xml:space="preserve"> from the </w:t>
      </w:r>
      <w:del w:id="4128" w:author="tomasrodrigues@ua.pt" w:date="2017-08-29T18:55:00Z">
        <w:r w:rsidR="00C8474E" w:rsidDel="006F27F0">
          <w:delText xml:space="preserve">parameters </w:delText>
        </w:r>
      </w:del>
      <w:ins w:id="4129" w:author="tomasrodrigues@ua.pt" w:date="2017-08-29T18:55:00Z">
        <w:r w:rsidR="006F27F0">
          <w:t xml:space="preserve">ones </w:t>
        </w:r>
      </w:ins>
      <w:r w:rsidR="00C8474E">
        <w:t>already documented</w:t>
      </w:r>
      <w:ins w:id="4130" w:author="tomasrodrigues@ua.pt" w:date="2017-08-29T18:55:00Z">
        <w:r w:rsidR="006F27F0">
          <w:t xml:space="preserve"> from the other ArQoS probes</w:t>
        </w:r>
      </w:ins>
      <w:ins w:id="4131" w:author="tomasrodrigues@ua.pt" w:date="2017-08-29T18:56:00Z">
        <w:r w:rsidR="006F27F0">
          <w:t xml:space="preserve"> and,</w:t>
        </w:r>
      </w:ins>
      <w:del w:id="4132" w:author="tomasrodrigues@ua.pt" w:date="2017-08-29T18:56:00Z">
        <w:r w:rsidR="00C8474E" w:rsidDel="006F27F0">
          <w:delText>.</w:delText>
        </w:r>
      </w:del>
      <w:r w:rsidR="00C8474E">
        <w:t xml:space="preserve"> </w:t>
      </w:r>
      <w:ins w:id="4133" w:author="tomasrodrigues@ua.pt" w:date="2017-08-29T18:56:00Z">
        <w:r w:rsidR="006F27F0">
          <w:t>s</w:t>
        </w:r>
      </w:ins>
      <w:del w:id="4134" w:author="tomasrodrigues@ua.pt" w:date="2017-08-29T18:56:00Z">
        <w:r w:rsidR="00692F71" w:rsidDel="006F27F0">
          <w:delText>S</w:delText>
        </w:r>
      </w:del>
      <w:r w:rsidR="000735E4">
        <w:t xml:space="preserve">ince </w:t>
      </w:r>
      <w:commentRangeEnd w:id="4115"/>
      <w:r w:rsidR="006F27F0">
        <w:rPr>
          <w:rStyle w:val="Refdecomentrio"/>
        </w:rPr>
        <w:commentReference w:id="4115"/>
      </w:r>
      <w:r w:rsidR="006F6A78">
        <w:t>this is</w:t>
      </w:r>
      <w:r w:rsidR="000735E4">
        <w:t xml:space="preserve"> </w:t>
      </w:r>
      <w:r w:rsidR="0047158F" w:rsidRPr="00D32FC4">
        <w:t xml:space="preserve">a different </w:t>
      </w:r>
      <w:r w:rsidR="00692F71">
        <w:t>ArQoS</w:t>
      </w:r>
      <w:r w:rsidR="006F6A78" w:rsidRPr="00D32FC4">
        <w:t xml:space="preserve"> solution</w:t>
      </w:r>
      <w:r w:rsidR="00692F71">
        <w:t>,</w:t>
      </w:r>
      <w:r w:rsidR="006F6A78" w:rsidRPr="00D32FC4">
        <w:t xml:space="preserve"> running in a</w:t>
      </w:r>
      <w:r>
        <w:t>n</w:t>
      </w:r>
      <w:r w:rsidR="006F6A78" w:rsidRPr="00D32FC4">
        <w:t xml:space="preserve"> </w:t>
      </w:r>
      <w:r>
        <w:t>Android</w:t>
      </w:r>
      <w:r w:rsidR="006F6A78" w:rsidRPr="00D32FC4">
        <w:t xml:space="preserve"> terminal</w:t>
      </w:r>
      <w:r w:rsidR="006F6A78">
        <w:t xml:space="preserve">, </w:t>
      </w:r>
      <w:r w:rsidR="00692F71">
        <w:t xml:space="preserve">new </w:t>
      </w:r>
      <w:r>
        <w:t>parameters</w:t>
      </w:r>
      <w:r w:rsidR="00692F71">
        <w:t xml:space="preserve"> </w:t>
      </w:r>
      <w:r w:rsidR="0047158F" w:rsidRPr="00D32FC4">
        <w:t xml:space="preserve">are being </w:t>
      </w:r>
      <w:r w:rsidR="000735E4">
        <w:t>retrieved</w:t>
      </w:r>
      <w:r w:rsidR="00C8474E">
        <w:t xml:space="preserve"> and documented, as well</w:t>
      </w:r>
      <w:r>
        <w:t xml:space="preserve">. </w:t>
      </w:r>
      <w:r w:rsidR="00BE266E">
        <w:t>The management system needs to evolve, in a close future in order to have</w:t>
      </w:r>
      <w:r w:rsidR="006104CB">
        <w:t xml:space="preserve"> support</w:t>
      </w:r>
      <w:r w:rsidR="00BE266E">
        <w:t xml:space="preserve"> and </w:t>
      </w:r>
      <w:r w:rsidR="006104CB">
        <w:t>integrate these</w:t>
      </w:r>
      <w:r w:rsidR="00BE266E">
        <w:t xml:space="preserve"> new</w:t>
      </w:r>
      <w:r w:rsidR="006104CB">
        <w:t xml:space="preserve"> values/parameters </w:t>
      </w:r>
      <w:r w:rsidR="00BE266E">
        <w:t>from the ArQoS Pocker probes</w:t>
      </w:r>
      <w:r w:rsidR="0047158F" w:rsidRPr="00D32FC4">
        <w:t>.</w:t>
      </w:r>
    </w:p>
    <w:p w14:paraId="69339597" w14:textId="18B36D75" w:rsidR="00805301" w:rsidRDefault="001D5C84" w:rsidP="0067040F">
      <w:pPr>
        <w:rPr>
          <w:rFonts w:eastAsiaTheme="majorEastAsia"/>
          <w:lang w:eastAsia="en-US"/>
        </w:rPr>
      </w:pPr>
      <w:r w:rsidRPr="00D32FC4">
        <w:t xml:space="preserve">   </w:t>
      </w:r>
      <w:r w:rsidR="0047158F" w:rsidRPr="00D32FC4">
        <w:t xml:space="preserve">The </w:t>
      </w:r>
      <w:del w:id="4135" w:author="tomasrodrigues@ua.pt" w:date="2017-08-29T18:57:00Z">
        <w:r w:rsidR="000735E4" w:rsidDel="006F27F0">
          <w:delText xml:space="preserve">internal </w:delText>
        </w:r>
      </w:del>
      <w:del w:id="4136" w:author="tomasrodrigues@ua.pt" w:date="2017-08-29T18:58:00Z">
        <w:r w:rsidR="0047158F" w:rsidRPr="00D32FC4" w:rsidDel="006F27F0">
          <w:delText>tests</w:delText>
        </w:r>
      </w:del>
      <w:ins w:id="4137" w:author="tomasrodrigues@ua.pt" w:date="2017-08-29T18:58:00Z">
        <w:r w:rsidR="006F27F0">
          <w:t>tasks</w:t>
        </w:r>
      </w:ins>
      <w:r w:rsidR="0047158F" w:rsidRPr="00D32FC4">
        <w:t xml:space="preserve"> </w:t>
      </w:r>
      <w:r w:rsidR="00C3417A">
        <w:t>validated</w:t>
      </w:r>
      <w:r w:rsidR="00BE266E">
        <w:t xml:space="preserve"> </w:t>
      </w:r>
      <w:r w:rsidR="00C3417A">
        <w:t xml:space="preserve">in this section </w:t>
      </w:r>
      <w:r w:rsidR="0047158F" w:rsidRPr="00D32FC4">
        <w:t>are the ones already menti</w:t>
      </w:r>
      <w:r w:rsidR="00A832BF">
        <w:t>oned</w:t>
      </w:r>
      <w:r w:rsidR="00C3417A">
        <w:t>,</w:t>
      </w:r>
      <w:r w:rsidR="00A832BF">
        <w:t xml:space="preserve"> in </w:t>
      </w:r>
      <w:hyperlink w:anchor="Ref4_2_3" w:history="1">
        <w:r w:rsidR="00A832BF" w:rsidRPr="00A832BF">
          <w:rPr>
            <w:rStyle w:val="Hiperligao"/>
          </w:rPr>
          <w:t>section 4.2</w:t>
        </w:r>
        <w:r w:rsidR="0047158F" w:rsidRPr="00A832BF">
          <w:rPr>
            <w:rStyle w:val="Hiperligao"/>
          </w:rPr>
          <w:t>.3</w:t>
        </w:r>
      </w:hyperlink>
      <w:r w:rsidR="000735E4">
        <w:t xml:space="preserve">. </w:t>
      </w:r>
      <w:r w:rsidR="00BE266E">
        <w:t>These</w:t>
      </w:r>
      <w:r w:rsidR="006104CB">
        <w:t xml:space="preserve"> </w:t>
      </w:r>
      <w:del w:id="4138" w:author="tomasrodrigues@ua.pt" w:date="2017-08-03T18:24:00Z">
        <w:r w:rsidR="006104CB" w:rsidDel="00114046">
          <w:delText>tests</w:delText>
        </w:r>
        <w:r w:rsidR="00A9588A" w:rsidRPr="00D32FC4" w:rsidDel="00114046">
          <w:delText xml:space="preserve"> </w:delText>
        </w:r>
      </w:del>
      <w:ins w:id="4139" w:author="tomasrodrigues@ua.pt" w:date="2017-08-03T18:24:00Z">
        <w:r w:rsidR="00114046">
          <w:t>tasks</w:t>
        </w:r>
        <w:r w:rsidR="00114046" w:rsidRPr="00D32FC4">
          <w:t xml:space="preserve"> </w:t>
        </w:r>
      </w:ins>
      <w:r w:rsidR="000735E4">
        <w:t>have</w:t>
      </w:r>
      <w:r w:rsidR="00A9588A" w:rsidRPr="00D32FC4">
        <w:t xml:space="preserve"> their specific metrics, whose ex</w:t>
      </w:r>
      <w:r w:rsidR="00610286" w:rsidRPr="00D32FC4">
        <w:t xml:space="preserve">amples can </w:t>
      </w:r>
      <w:r w:rsidR="003C5AF9">
        <w:t xml:space="preserve">be </w:t>
      </w:r>
      <w:r w:rsidR="00610286" w:rsidRPr="00D32FC4">
        <w:t>see</w:t>
      </w:r>
      <w:r w:rsidR="003C5AF9">
        <w:t>n</w:t>
      </w:r>
      <w:r w:rsidR="00182105">
        <w:t xml:space="preserve"> in </w:t>
      </w:r>
      <w:hyperlink w:anchor="_Appendix_B" w:history="1">
        <w:r w:rsidR="00182105" w:rsidRPr="008C7034">
          <w:rPr>
            <w:rStyle w:val="Hiperligao"/>
          </w:rPr>
          <w:t>A</w:t>
        </w:r>
        <w:r w:rsidR="009A26F4" w:rsidRPr="008C7034">
          <w:rPr>
            <w:rStyle w:val="Hiperligao"/>
          </w:rPr>
          <w:t>ppendix B</w:t>
        </w:r>
      </w:hyperlink>
      <w:r w:rsidR="003C0629" w:rsidRPr="00D32FC4">
        <w:t xml:space="preserve">. </w:t>
      </w:r>
      <w:r w:rsidR="00BE266E">
        <w:t xml:space="preserve">As already mentioned, </w:t>
      </w:r>
      <w:r w:rsidR="003C0629" w:rsidRPr="00D32FC4">
        <w:t>since this is a solution running on a real Android terminal</w:t>
      </w:r>
      <w:r w:rsidR="00BE266E">
        <w:t>,</w:t>
      </w:r>
      <w:r w:rsidR="003C0629" w:rsidRPr="00D32FC4">
        <w:t xml:space="preserve"> not every parameter</w:t>
      </w:r>
      <w:r w:rsidR="006104CB">
        <w:t xml:space="preserve"> in the list </w:t>
      </w:r>
      <w:del w:id="4140" w:author="tomasrodrigues@ua.pt" w:date="2017-08-03T18:24:00Z">
        <w:r w:rsidR="00BE266E" w:rsidDel="00114046">
          <w:delText>was</w:delText>
        </w:r>
        <w:r w:rsidR="006104CB" w:rsidDel="00114046">
          <w:delText xml:space="preserve"> possible to</w:delText>
        </w:r>
      </w:del>
      <w:ins w:id="4141" w:author="tomasrodrigues@ua.pt" w:date="2017-08-03T18:24:00Z">
        <w:r w:rsidR="00114046">
          <w:t>could</w:t>
        </w:r>
      </w:ins>
      <w:r w:rsidR="006104CB">
        <w:t xml:space="preserve"> </w:t>
      </w:r>
      <w:r w:rsidR="00BE266E">
        <w:t>be obtained</w:t>
      </w:r>
      <w:r w:rsidR="006104CB">
        <w:t>.</w:t>
      </w:r>
      <w:r w:rsidR="003C0629" w:rsidRPr="00D32FC4">
        <w:t xml:space="preserve"> I</w:t>
      </w:r>
      <w:r w:rsidR="00A9588A" w:rsidRPr="00D32FC4">
        <w:t>n</w:t>
      </w:r>
      <w:r w:rsidR="003C0629" w:rsidRPr="00D32FC4">
        <w:t xml:space="preserve"> the</w:t>
      </w:r>
      <w:r w:rsidR="00A9588A" w:rsidRPr="00D32FC4">
        <w:t xml:space="preserve"> a</w:t>
      </w:r>
      <w:r w:rsidR="00BE266E">
        <w:t>pp, these</w:t>
      </w:r>
      <w:r w:rsidR="003C0629" w:rsidRPr="00D32FC4">
        <w:t xml:space="preserve"> parameters/metrics </w:t>
      </w:r>
      <w:r w:rsidR="003C5AF9">
        <w:t xml:space="preserve">can be seen at </w:t>
      </w:r>
      <w:r w:rsidR="003C5AF9" w:rsidRPr="00D32FC4">
        <w:t>the task</w:t>
      </w:r>
      <w:r w:rsidR="003C5AF9">
        <w:t>’s</w:t>
      </w:r>
      <w:r w:rsidR="003C5AF9" w:rsidRPr="00D32FC4">
        <w:t xml:space="preserve"> details</w:t>
      </w:r>
      <w:r w:rsidR="003C5AF9">
        <w:t xml:space="preserve"> page</w:t>
      </w:r>
      <w:r w:rsidR="00BE266E">
        <w:t>,</w:t>
      </w:r>
      <w:r w:rsidR="00BE266E" w:rsidRPr="00BE266E">
        <w:t xml:space="preserve"> </w:t>
      </w:r>
      <w:r w:rsidR="00BE266E">
        <w:t>as depicted in figure 4.9</w:t>
      </w:r>
      <w:r w:rsidR="00BE266E">
        <w:rPr>
          <w:rFonts w:eastAsiaTheme="majorEastAsia"/>
          <w:lang w:eastAsia="en-US"/>
        </w:rPr>
        <w:t>.</w:t>
      </w:r>
      <w:r w:rsidR="006104CB">
        <w:t xml:space="preserve"> </w:t>
      </w:r>
    </w:p>
    <w:p w14:paraId="7AFEA79B" w14:textId="77777777" w:rsidR="006210BE" w:rsidRPr="00805301" w:rsidRDefault="006210BE" w:rsidP="00805301">
      <w:pPr>
        <w:rPr>
          <w:rFonts w:eastAsiaTheme="majorEastAsia"/>
          <w:lang w:eastAsia="en-US"/>
        </w:rPr>
      </w:pPr>
    </w:p>
    <w:p w14:paraId="1670D8C7" w14:textId="77777777" w:rsidR="00154E96" w:rsidRPr="00D32FC4" w:rsidRDefault="00154E96" w:rsidP="00E81E7E">
      <w:pPr>
        <w:pStyle w:val="Cabealho4"/>
      </w:pPr>
      <w:bookmarkStart w:id="4142" w:name="_Toc491797524"/>
      <w:r w:rsidRPr="00D32FC4">
        <w:t>SMS tests</w:t>
      </w:r>
      <w:bookmarkEnd w:id="4142"/>
    </w:p>
    <w:p w14:paraId="0238FA53" w14:textId="77777777" w:rsidR="00F27175" w:rsidRDefault="00842E8A" w:rsidP="00842E8A">
      <w:pPr>
        <w:rPr>
          <w:rFonts w:eastAsiaTheme="majorEastAsia"/>
          <w:lang w:eastAsia="en-US"/>
        </w:rPr>
      </w:pPr>
      <w:r>
        <w:rPr>
          <w:rFonts w:eastAsiaTheme="majorEastAsia"/>
          <w:lang w:eastAsia="en-US"/>
        </w:rPr>
        <w:t xml:space="preserve">   The SMS</w:t>
      </w:r>
      <w:del w:id="4143" w:author="tomasrodrigues@ua.pt" w:date="2017-08-03T18:25:00Z">
        <w:r w:rsidDel="006F6042">
          <w:rPr>
            <w:rFonts w:eastAsiaTheme="majorEastAsia"/>
            <w:lang w:eastAsia="en-US"/>
          </w:rPr>
          <w:delText>’</w:delText>
        </w:r>
      </w:del>
      <w:r>
        <w:rPr>
          <w:rFonts w:eastAsiaTheme="majorEastAsia"/>
          <w:lang w:eastAsia="en-US"/>
        </w:rPr>
        <w:t xml:space="preserve">s sent through </w:t>
      </w:r>
      <w:r w:rsidR="00C3417A">
        <w:rPr>
          <w:rFonts w:eastAsiaTheme="majorEastAsia"/>
          <w:lang w:eastAsia="en-US"/>
        </w:rPr>
        <w:t xml:space="preserve">ArQoS </w:t>
      </w:r>
      <w:r>
        <w:rPr>
          <w:rFonts w:eastAsiaTheme="majorEastAsia"/>
          <w:lang w:eastAsia="en-US"/>
        </w:rPr>
        <w:t>P</w:t>
      </w:r>
      <w:r w:rsidRPr="00D32FC4">
        <w:rPr>
          <w:rFonts w:eastAsiaTheme="majorEastAsia"/>
          <w:lang w:eastAsia="en-US"/>
        </w:rPr>
        <w:t>ocket should have similar</w:t>
      </w:r>
      <w:r>
        <w:rPr>
          <w:rFonts w:eastAsiaTheme="majorEastAsia"/>
          <w:lang w:eastAsia="en-US"/>
        </w:rPr>
        <w:t xml:space="preserve"> behaviors and</w:t>
      </w:r>
      <w:r w:rsidRPr="00D32FC4">
        <w:rPr>
          <w:rFonts w:eastAsiaTheme="majorEastAsia"/>
          <w:lang w:eastAsia="en-US"/>
        </w:rPr>
        <w:t xml:space="preserve"> times compared with</w:t>
      </w:r>
      <w:r>
        <w:rPr>
          <w:rFonts w:eastAsiaTheme="majorEastAsia"/>
          <w:lang w:eastAsia="en-US"/>
        </w:rPr>
        <w:t xml:space="preserve"> the ones</w:t>
      </w:r>
      <w:r w:rsidRPr="00D32FC4">
        <w:rPr>
          <w:rFonts w:eastAsiaTheme="majorEastAsia"/>
          <w:lang w:eastAsia="en-US"/>
        </w:rPr>
        <w:t xml:space="preserve"> </w:t>
      </w:r>
      <w:r>
        <w:rPr>
          <w:rFonts w:eastAsiaTheme="majorEastAsia"/>
          <w:lang w:eastAsia="en-US"/>
        </w:rPr>
        <w:t>sent/received by</w:t>
      </w:r>
      <w:r w:rsidRPr="00D32FC4">
        <w:rPr>
          <w:rFonts w:eastAsiaTheme="majorEastAsia"/>
          <w:lang w:eastAsia="en-US"/>
        </w:rPr>
        <w:t xml:space="preserve"> the mobile probes deployed</w:t>
      </w:r>
      <w:r>
        <w:rPr>
          <w:rFonts w:eastAsiaTheme="majorEastAsia"/>
          <w:lang w:eastAsia="en-US"/>
        </w:rPr>
        <w:t>,</w:t>
      </w:r>
      <w:r w:rsidRPr="00D32FC4">
        <w:rPr>
          <w:rFonts w:eastAsiaTheme="majorEastAsia"/>
          <w:lang w:eastAsia="en-US"/>
        </w:rPr>
        <w:t xml:space="preserve"> already on the network.</w:t>
      </w:r>
      <w:r>
        <w:rPr>
          <w:rFonts w:eastAsiaTheme="majorEastAsia"/>
          <w:lang w:eastAsia="en-US"/>
        </w:rPr>
        <w:t xml:space="preserve"> </w:t>
      </w:r>
      <w:r w:rsidR="000002BC">
        <w:rPr>
          <w:rFonts w:eastAsiaTheme="majorEastAsia"/>
          <w:lang w:eastAsia="en-US"/>
        </w:rPr>
        <w:t>K</w:t>
      </w:r>
      <w:r w:rsidR="00BE266E">
        <w:rPr>
          <w:rFonts w:eastAsiaTheme="majorEastAsia"/>
          <w:lang w:eastAsia="en-US"/>
        </w:rPr>
        <w:t xml:space="preserve">nowing </w:t>
      </w:r>
      <w:r w:rsidR="000002BC">
        <w:rPr>
          <w:rFonts w:eastAsiaTheme="majorEastAsia"/>
          <w:lang w:eastAsia="en-US"/>
        </w:rPr>
        <w:t>beforehand</w:t>
      </w:r>
      <w:r w:rsidR="008C649E" w:rsidRPr="00D32FC4">
        <w:rPr>
          <w:rFonts w:eastAsiaTheme="majorEastAsia"/>
          <w:lang w:eastAsia="en-US"/>
        </w:rPr>
        <w:t xml:space="preserve"> </w:t>
      </w:r>
      <w:r w:rsidRPr="00D32FC4">
        <w:rPr>
          <w:rFonts w:eastAsiaTheme="majorEastAsia"/>
          <w:lang w:eastAsia="en-US"/>
        </w:rPr>
        <w:t>the</w:t>
      </w:r>
      <w:r>
        <w:rPr>
          <w:rFonts w:eastAsiaTheme="majorEastAsia"/>
          <w:lang w:eastAsia="en-US"/>
        </w:rPr>
        <w:t>se</w:t>
      </w:r>
      <w:r w:rsidRPr="00D32FC4">
        <w:rPr>
          <w:rFonts w:eastAsiaTheme="majorEastAsia"/>
          <w:lang w:eastAsia="en-US"/>
        </w:rPr>
        <w:t xml:space="preserve"> </w:t>
      </w:r>
      <w:r>
        <w:rPr>
          <w:rFonts w:eastAsiaTheme="majorEastAsia"/>
          <w:lang w:eastAsia="en-US"/>
        </w:rPr>
        <w:t>measures</w:t>
      </w:r>
      <w:r w:rsidR="000002BC">
        <w:rPr>
          <w:rFonts w:eastAsiaTheme="majorEastAsia"/>
          <w:lang w:eastAsia="en-US"/>
        </w:rPr>
        <w:t>, allows a quicker validation of</w:t>
      </w:r>
      <w:r w:rsidR="0095400C" w:rsidRPr="00D32FC4">
        <w:rPr>
          <w:rFonts w:eastAsiaTheme="majorEastAsia"/>
          <w:lang w:eastAsia="en-US"/>
        </w:rPr>
        <w:t xml:space="preserve"> the experiment</w:t>
      </w:r>
      <w:r>
        <w:rPr>
          <w:rFonts w:eastAsiaTheme="majorEastAsia"/>
          <w:lang w:eastAsia="en-US"/>
        </w:rPr>
        <w:t>.</w:t>
      </w:r>
    </w:p>
    <w:p w14:paraId="5EE80630" w14:textId="43AC3AB1" w:rsidR="00C239BB" w:rsidRDefault="00BA679C" w:rsidP="00C239BB">
      <w:pPr>
        <w:rPr>
          <w:rFonts w:eastAsiaTheme="majorEastAsia"/>
          <w:lang w:eastAsia="en-US"/>
        </w:rPr>
      </w:pPr>
      <w:r>
        <w:rPr>
          <w:rFonts w:eastAsiaTheme="majorEastAsia"/>
          <w:lang w:eastAsia="en-US"/>
        </w:rPr>
        <w:t xml:space="preserve">   To validate the SMS</w:t>
      </w:r>
      <w:del w:id="4144" w:author="tomasrodrigues@ua.pt" w:date="2017-08-03T18:37:00Z">
        <w:r w:rsidDel="0016548E">
          <w:rPr>
            <w:rFonts w:eastAsiaTheme="majorEastAsia"/>
            <w:lang w:eastAsia="en-US"/>
          </w:rPr>
          <w:delText>’</w:delText>
        </w:r>
      </w:del>
      <w:r>
        <w:rPr>
          <w:rFonts w:eastAsiaTheme="majorEastAsia"/>
          <w:lang w:eastAsia="en-US"/>
        </w:rPr>
        <w:t>s</w:t>
      </w:r>
      <w:r w:rsidR="00F27175">
        <w:rPr>
          <w:rFonts w:eastAsiaTheme="majorEastAsia"/>
          <w:lang w:eastAsia="en-US"/>
        </w:rPr>
        <w:t xml:space="preserve"> </w:t>
      </w:r>
      <w:r w:rsidR="001D03FE">
        <w:rPr>
          <w:rFonts w:eastAsiaTheme="majorEastAsia"/>
          <w:lang w:eastAsia="en-US"/>
        </w:rPr>
        <w:t>latency</w:t>
      </w:r>
      <w:r w:rsidR="00F27175">
        <w:rPr>
          <w:rFonts w:eastAsiaTheme="majorEastAsia"/>
          <w:lang w:eastAsia="en-US"/>
        </w:rPr>
        <w:t xml:space="preserve"> </w:t>
      </w:r>
      <w:ins w:id="4145" w:author="tomasrodrigues@ua.pt" w:date="2017-08-03T18:25:00Z">
        <w:r w:rsidR="006F6042">
          <w:rPr>
            <w:rFonts w:eastAsiaTheme="majorEastAsia"/>
            <w:lang w:eastAsia="en-US"/>
          </w:rPr>
          <w:t>measured by the new</w:t>
        </w:r>
      </w:ins>
      <w:del w:id="4146" w:author="tomasrodrigues@ua.pt" w:date="2017-08-03T18:25:00Z">
        <w:r w:rsidR="00F27175" w:rsidDel="006F6042">
          <w:rPr>
            <w:rFonts w:eastAsiaTheme="majorEastAsia"/>
            <w:lang w:eastAsia="en-US"/>
          </w:rPr>
          <w:delText>of our</w:delText>
        </w:r>
      </w:del>
      <w:r w:rsidR="00F27175">
        <w:rPr>
          <w:rFonts w:eastAsiaTheme="majorEastAsia"/>
          <w:lang w:eastAsia="en-US"/>
        </w:rPr>
        <w:t xml:space="preserve"> application</w:t>
      </w:r>
      <w:r w:rsidR="001D03FE">
        <w:rPr>
          <w:rFonts w:eastAsiaTheme="majorEastAsia"/>
          <w:lang w:eastAsia="en-US"/>
        </w:rPr>
        <w:t>, the values</w:t>
      </w:r>
      <w:r w:rsidR="00F27175">
        <w:rPr>
          <w:rFonts w:eastAsiaTheme="majorEastAsia"/>
          <w:lang w:eastAsia="en-US"/>
        </w:rPr>
        <w:t xml:space="preserve"> </w:t>
      </w:r>
      <w:del w:id="4147" w:author="tomasrodrigues@ua.pt" w:date="2017-08-03T18:25:00Z">
        <w:r w:rsidR="00F27175" w:rsidDel="006F6042">
          <w:rPr>
            <w:rFonts w:eastAsiaTheme="majorEastAsia"/>
            <w:lang w:eastAsia="en-US"/>
          </w:rPr>
          <w:delText xml:space="preserve">will </w:delText>
        </w:r>
        <w:r w:rsidR="003C5AF9" w:rsidDel="006F6042">
          <w:rPr>
            <w:rFonts w:eastAsiaTheme="majorEastAsia"/>
            <w:lang w:eastAsia="en-US"/>
          </w:rPr>
          <w:delText>be</w:delText>
        </w:r>
      </w:del>
      <w:ins w:id="4148" w:author="tomasrodrigues@ua.pt" w:date="2017-08-03T18:25:00Z">
        <w:r w:rsidR="006F6042">
          <w:rPr>
            <w:rFonts w:eastAsiaTheme="majorEastAsia"/>
            <w:lang w:eastAsia="en-US"/>
          </w:rPr>
          <w:t>were</w:t>
        </w:r>
      </w:ins>
      <w:r w:rsidR="003C5AF9">
        <w:rPr>
          <w:rFonts w:eastAsiaTheme="majorEastAsia"/>
          <w:lang w:eastAsia="en-US"/>
        </w:rPr>
        <w:t xml:space="preserve"> </w:t>
      </w:r>
      <w:r w:rsidR="00F27175">
        <w:rPr>
          <w:rFonts w:eastAsiaTheme="majorEastAsia"/>
          <w:lang w:eastAsia="en-US"/>
        </w:rPr>
        <w:t>compare</w:t>
      </w:r>
      <w:r w:rsidR="003C5AF9">
        <w:rPr>
          <w:rFonts w:eastAsiaTheme="majorEastAsia"/>
          <w:lang w:eastAsia="en-US"/>
        </w:rPr>
        <w:t>d</w:t>
      </w:r>
      <w:r w:rsidR="001D03FE">
        <w:rPr>
          <w:rFonts w:eastAsiaTheme="majorEastAsia"/>
          <w:lang w:eastAsia="en-US"/>
        </w:rPr>
        <w:t xml:space="preserve"> with</w:t>
      </w:r>
      <w:r w:rsidR="00F27175">
        <w:rPr>
          <w:rFonts w:eastAsiaTheme="majorEastAsia"/>
          <w:lang w:eastAsia="en-US"/>
        </w:rPr>
        <w:t xml:space="preserve"> the del</w:t>
      </w:r>
      <w:r>
        <w:rPr>
          <w:rFonts w:eastAsiaTheme="majorEastAsia"/>
          <w:lang w:eastAsia="en-US"/>
        </w:rPr>
        <w:t>ivery and sending times measured</w:t>
      </w:r>
      <w:r w:rsidR="00F27175">
        <w:rPr>
          <w:rFonts w:eastAsiaTheme="majorEastAsia"/>
          <w:lang w:eastAsia="en-US"/>
        </w:rPr>
        <w:t xml:space="preserve"> on the ArQoS NG probes. </w:t>
      </w:r>
      <w:del w:id="4149" w:author="tomasrodrigues@ua.pt" w:date="2017-08-03T18:25:00Z">
        <w:r w:rsidR="00A626B9" w:rsidDel="006F6042">
          <w:rPr>
            <w:rFonts w:eastAsiaTheme="majorEastAsia"/>
            <w:lang w:eastAsia="en-US"/>
          </w:rPr>
          <w:delText>The</w:delText>
        </w:r>
        <w:r w:rsidDel="006F6042">
          <w:rPr>
            <w:rFonts w:eastAsiaTheme="majorEastAsia"/>
            <w:lang w:eastAsia="en-US"/>
          </w:rPr>
          <w:delText xml:space="preserve"> </w:delText>
        </w:r>
        <w:r w:rsidR="00692F71" w:rsidDel="006F6042">
          <w:rPr>
            <w:rFonts w:eastAsiaTheme="majorEastAsia"/>
            <w:lang w:eastAsia="en-US"/>
          </w:rPr>
          <w:delText>f</w:delText>
        </w:r>
      </w:del>
      <w:ins w:id="4150" w:author="tomasrodrigues@ua.pt" w:date="2017-08-03T18:25:00Z">
        <w:r w:rsidR="006F6042">
          <w:rPr>
            <w:rFonts w:eastAsiaTheme="majorEastAsia"/>
            <w:lang w:eastAsia="en-US"/>
          </w:rPr>
          <w:t>F</w:t>
        </w:r>
      </w:ins>
      <w:r w:rsidR="00692F71">
        <w:rPr>
          <w:rFonts w:eastAsiaTheme="majorEastAsia"/>
          <w:lang w:eastAsia="en-US"/>
        </w:rPr>
        <w:t>igure 5.</w:t>
      </w:r>
      <w:r w:rsidR="006104CB">
        <w:rPr>
          <w:rFonts w:eastAsiaTheme="majorEastAsia"/>
          <w:lang w:eastAsia="en-US"/>
        </w:rPr>
        <w:t>5</w:t>
      </w:r>
      <w:r w:rsidR="00957CB0" w:rsidRPr="00D32FC4">
        <w:rPr>
          <w:rFonts w:eastAsiaTheme="majorEastAsia"/>
          <w:lang w:eastAsia="en-US"/>
        </w:rPr>
        <w:t xml:space="preserve"> </w:t>
      </w:r>
      <w:r w:rsidR="00A626B9">
        <w:rPr>
          <w:rFonts w:eastAsiaTheme="majorEastAsia"/>
          <w:lang w:eastAsia="en-US"/>
        </w:rPr>
        <w:t>depicts</w:t>
      </w:r>
      <w:del w:id="4151" w:author="tomasrodrigues@ua.pt" w:date="2017-08-29T18:58:00Z">
        <w:r w:rsidR="00A626B9" w:rsidDel="006F27F0">
          <w:rPr>
            <w:rFonts w:eastAsiaTheme="majorEastAsia"/>
            <w:lang w:eastAsia="en-US"/>
          </w:rPr>
          <w:delText>,</w:delText>
        </w:r>
      </w:del>
      <w:r w:rsidR="00A626B9" w:rsidRPr="00A626B9">
        <w:rPr>
          <w:rFonts w:eastAsiaTheme="majorEastAsia"/>
          <w:lang w:eastAsia="en-US"/>
        </w:rPr>
        <w:t xml:space="preserve"> </w:t>
      </w:r>
      <w:r w:rsidR="00A626B9" w:rsidRPr="00D32FC4">
        <w:rPr>
          <w:rFonts w:eastAsiaTheme="majorEastAsia"/>
          <w:lang w:eastAsia="en-US"/>
        </w:rPr>
        <w:t xml:space="preserve">the time </w:t>
      </w:r>
      <w:ins w:id="4152" w:author="tomasrodrigues@ua.pt" w:date="2017-08-29T18:58:00Z">
        <w:r w:rsidR="006F27F0">
          <w:rPr>
            <w:rFonts w:eastAsiaTheme="majorEastAsia"/>
            <w:lang w:eastAsia="en-US"/>
          </w:rPr>
          <w:t xml:space="preserve">that an SMS </w:t>
        </w:r>
      </w:ins>
      <w:del w:id="4153" w:author="tomasrodrigues@ua.pt" w:date="2017-08-03T18:25:00Z">
        <w:r w:rsidR="00A626B9" w:rsidRPr="00D32FC4" w:rsidDel="006F6042">
          <w:rPr>
            <w:rFonts w:eastAsiaTheme="majorEastAsia"/>
            <w:lang w:eastAsia="en-US"/>
          </w:rPr>
          <w:delText>of sending</w:delText>
        </w:r>
      </w:del>
      <w:ins w:id="4154" w:author="tomasrodrigues@ua.pt" w:date="2017-08-03T18:25:00Z">
        <w:r w:rsidR="006F6042">
          <w:rPr>
            <w:rFonts w:eastAsiaTheme="majorEastAsia"/>
            <w:lang w:eastAsia="en-US"/>
          </w:rPr>
          <w:t>spent</w:t>
        </w:r>
      </w:ins>
      <w:r w:rsidR="00A626B9" w:rsidRPr="00D32FC4">
        <w:rPr>
          <w:rFonts w:eastAsiaTheme="majorEastAsia"/>
          <w:lang w:eastAsia="en-US"/>
        </w:rPr>
        <w:t xml:space="preserve"> </w:t>
      </w:r>
      <w:del w:id="4155" w:author="tomasrodrigues@ua.pt" w:date="2017-08-29T18:58:00Z">
        <w:r w:rsidR="00A626B9" w:rsidRPr="00D32FC4" w:rsidDel="006F27F0">
          <w:rPr>
            <w:rFonts w:eastAsiaTheme="majorEastAsia"/>
            <w:lang w:eastAsia="en-US"/>
          </w:rPr>
          <w:delText>a</w:delText>
        </w:r>
        <w:r w:rsidR="00A626B9" w:rsidDel="006F27F0">
          <w:rPr>
            <w:rFonts w:eastAsiaTheme="majorEastAsia"/>
            <w:lang w:eastAsia="en-US"/>
          </w:rPr>
          <w:delText>n</w:delText>
        </w:r>
        <w:r w:rsidR="00A626B9" w:rsidRPr="00D32FC4" w:rsidDel="006F27F0">
          <w:rPr>
            <w:rFonts w:eastAsiaTheme="majorEastAsia"/>
            <w:lang w:eastAsia="en-US"/>
          </w:rPr>
          <w:delText xml:space="preserve"> SMS to </w:delText>
        </w:r>
      </w:del>
      <w:del w:id="4156" w:author="tomasrodrigues@ua.pt" w:date="2017-08-29T18:59:00Z">
        <w:r w:rsidR="00A626B9" w:rsidRPr="00D32FC4" w:rsidDel="006F27F0">
          <w:rPr>
            <w:rFonts w:eastAsiaTheme="majorEastAsia"/>
            <w:lang w:eastAsia="en-US"/>
          </w:rPr>
          <w:delText>t</w:delText>
        </w:r>
      </w:del>
      <w:ins w:id="4157" w:author="tomasrodrigues@ua.pt" w:date="2017-08-29T18:59:00Z">
        <w:r w:rsidR="006F27F0">
          <w:rPr>
            <w:rFonts w:eastAsiaTheme="majorEastAsia"/>
            <w:lang w:eastAsia="en-US"/>
          </w:rPr>
          <w:t>until it reaches the</w:t>
        </w:r>
      </w:ins>
      <w:del w:id="4158" w:author="tomasrodrigues@ua.pt" w:date="2017-08-29T18:59:00Z">
        <w:r w:rsidR="00A626B9" w:rsidRPr="00D32FC4" w:rsidDel="006F27F0">
          <w:rPr>
            <w:rFonts w:eastAsiaTheme="majorEastAsia"/>
            <w:lang w:eastAsia="en-US"/>
          </w:rPr>
          <w:delText>he</w:delText>
        </w:r>
      </w:del>
      <w:r w:rsidR="00A626B9" w:rsidRPr="00D32FC4">
        <w:rPr>
          <w:rFonts w:eastAsiaTheme="majorEastAsia"/>
          <w:lang w:eastAsia="en-US"/>
        </w:rPr>
        <w:t xml:space="preserve"> SMS Center</w:t>
      </w:r>
      <w:ins w:id="4159" w:author="tomasrodrigues@ua.pt" w:date="2017-08-29T18:59:00Z">
        <w:r w:rsidR="006F27F0">
          <w:rPr>
            <w:rFonts w:eastAsiaTheme="majorEastAsia"/>
            <w:lang w:eastAsia="en-US"/>
          </w:rPr>
          <w:t>, as sending time</w:t>
        </w:r>
      </w:ins>
      <w:r w:rsidR="00A626B9" w:rsidRPr="00D32FC4">
        <w:rPr>
          <w:rFonts w:eastAsiaTheme="majorEastAsia"/>
          <w:lang w:eastAsia="en-US"/>
        </w:rPr>
        <w:t xml:space="preserve"> and </w:t>
      </w:r>
      <w:del w:id="4160" w:author="tomasrodrigues@ua.pt" w:date="2017-08-29T18:59:00Z">
        <w:r w:rsidR="00A626B9" w:rsidRPr="00D32FC4" w:rsidDel="006F27F0">
          <w:rPr>
            <w:rFonts w:eastAsiaTheme="majorEastAsia"/>
            <w:lang w:eastAsia="en-US"/>
          </w:rPr>
          <w:delText>the delivery</w:delText>
        </w:r>
        <w:r w:rsidR="004D56D8" w:rsidDel="006F27F0">
          <w:rPr>
            <w:rFonts w:eastAsiaTheme="majorEastAsia"/>
            <w:lang w:eastAsia="en-US"/>
          </w:rPr>
          <w:delText xml:space="preserve"> time</w:delText>
        </w:r>
        <w:r w:rsidR="00A626B9" w:rsidRPr="00D32FC4" w:rsidDel="006F27F0">
          <w:rPr>
            <w:rFonts w:eastAsiaTheme="majorEastAsia"/>
            <w:lang w:eastAsia="en-US"/>
          </w:rPr>
          <w:delText xml:space="preserve"> </w:delText>
        </w:r>
      </w:del>
      <w:r w:rsidR="00A626B9">
        <w:rPr>
          <w:rFonts w:eastAsiaTheme="majorEastAsia"/>
          <w:lang w:eastAsia="en-US"/>
        </w:rPr>
        <w:t>to the destination numbe</w:t>
      </w:r>
      <w:ins w:id="4161" w:author="tomasrodrigues@ua.pt" w:date="2017-08-29T18:59:00Z">
        <w:r w:rsidR="006F27F0">
          <w:rPr>
            <w:rFonts w:eastAsiaTheme="majorEastAsia"/>
            <w:lang w:eastAsia="en-US"/>
          </w:rPr>
          <w:t xml:space="preserve">r as </w:t>
        </w:r>
        <w:r w:rsidR="006F27F0" w:rsidRPr="00D32FC4">
          <w:rPr>
            <w:rFonts w:eastAsiaTheme="majorEastAsia"/>
            <w:lang w:eastAsia="en-US"/>
          </w:rPr>
          <w:t>the delivery</w:t>
        </w:r>
        <w:r w:rsidR="006F27F0">
          <w:rPr>
            <w:rFonts w:eastAsiaTheme="majorEastAsia"/>
            <w:lang w:eastAsia="en-US"/>
          </w:rPr>
          <w:t xml:space="preserve"> time</w:t>
        </w:r>
      </w:ins>
      <w:del w:id="4162" w:author="tomasrodrigues@ua.pt" w:date="2017-08-29T18:59:00Z">
        <w:r w:rsidR="00A626B9" w:rsidDel="006F27F0">
          <w:rPr>
            <w:rFonts w:eastAsiaTheme="majorEastAsia"/>
            <w:lang w:eastAsia="en-US"/>
          </w:rPr>
          <w:delText>r</w:delText>
        </w:r>
      </w:del>
      <w:r w:rsidR="00B136EC">
        <w:rPr>
          <w:rFonts w:eastAsiaTheme="majorEastAsia"/>
          <w:lang w:eastAsia="en-US"/>
        </w:rPr>
        <w:t>,</w:t>
      </w:r>
      <w:r w:rsidR="00B136EC" w:rsidRPr="00B136EC">
        <w:rPr>
          <w:rFonts w:eastAsiaTheme="majorEastAsia"/>
          <w:lang w:eastAsia="en-US"/>
        </w:rPr>
        <w:t xml:space="preserve"> </w:t>
      </w:r>
      <w:r w:rsidR="00B136EC" w:rsidRPr="00D32FC4">
        <w:rPr>
          <w:rFonts w:eastAsiaTheme="majorEastAsia"/>
          <w:lang w:eastAsia="en-US"/>
        </w:rPr>
        <w:t>varying the mobile technology of t</w:t>
      </w:r>
      <w:r w:rsidR="00B136EC">
        <w:rPr>
          <w:rFonts w:eastAsiaTheme="majorEastAsia"/>
          <w:lang w:eastAsia="en-US"/>
        </w:rPr>
        <w:t>he devices</w:t>
      </w:r>
      <w:r w:rsidR="00A626B9">
        <w:rPr>
          <w:rFonts w:eastAsiaTheme="majorEastAsia"/>
          <w:lang w:eastAsia="en-US"/>
        </w:rPr>
        <w:t>. The tests were performed</w:t>
      </w:r>
      <w:r w:rsidR="00957CB0" w:rsidRPr="00D32FC4">
        <w:rPr>
          <w:rFonts w:eastAsiaTheme="majorEastAsia"/>
          <w:lang w:eastAsia="en-US"/>
        </w:rPr>
        <w:t xml:space="preserve"> </w:t>
      </w:r>
      <w:r w:rsidR="00535A61" w:rsidRPr="00D32FC4">
        <w:rPr>
          <w:rFonts w:eastAsiaTheme="majorEastAsia"/>
          <w:lang w:eastAsia="en-US"/>
        </w:rPr>
        <w:t>in the same operator’s network</w:t>
      </w:r>
      <w:r w:rsidR="00A626B9">
        <w:rPr>
          <w:rFonts w:eastAsiaTheme="majorEastAsia"/>
          <w:lang w:eastAsia="en-US"/>
        </w:rPr>
        <w:t>.</w:t>
      </w:r>
      <w:r w:rsidR="00535A61" w:rsidRPr="00D32FC4">
        <w:rPr>
          <w:rFonts w:eastAsiaTheme="majorEastAsia"/>
          <w:lang w:eastAsia="en-US"/>
        </w:rPr>
        <w:t xml:space="preserve"> </w:t>
      </w:r>
    </w:p>
    <w:p w14:paraId="06423696" w14:textId="77777777" w:rsidR="00C239BB" w:rsidRPr="00D32FC4" w:rsidRDefault="00C239BB" w:rsidP="00C239BB">
      <w:pPr>
        <w:pStyle w:val="Cabealho6"/>
        <w:rPr>
          <w:lang w:eastAsia="en-US"/>
        </w:rPr>
      </w:pPr>
    </w:p>
    <w:p w14:paraId="3534C620" w14:textId="77777777" w:rsidR="00DA179F" w:rsidRPr="00DA179F" w:rsidRDefault="00DA179F" w:rsidP="00DA179F">
      <w:pPr>
        <w:keepNext/>
        <w:jc w:val="center"/>
      </w:pPr>
      <w:commentRangeStart w:id="4163"/>
      <w:r>
        <w:rPr>
          <w:noProof/>
          <w:lang w:val="pt-PT"/>
        </w:rPr>
        <w:lastRenderedPageBreak/>
        <w:drawing>
          <wp:anchor distT="0" distB="0" distL="114300" distR="114300" simplePos="0" relativeHeight="251675648" behindDoc="1" locked="0" layoutInCell="1" allowOverlap="1" wp14:anchorId="51BCCBEC" wp14:editId="55ECA986">
            <wp:simplePos x="0" y="0"/>
            <wp:positionH relativeFrom="column">
              <wp:posOffset>166758</wp:posOffset>
            </wp:positionH>
            <wp:positionV relativeFrom="paragraph">
              <wp:posOffset>59690</wp:posOffset>
            </wp:positionV>
            <wp:extent cx="5066665" cy="2821940"/>
            <wp:effectExtent l="0" t="0" r="0" b="0"/>
            <wp:wrapTight wrapText="bothSides">
              <wp:wrapPolygon edited="0">
                <wp:start x="0" y="0"/>
                <wp:lineTo x="0" y="21435"/>
                <wp:lineTo x="21521" y="21435"/>
                <wp:lineTo x="21521" y="0"/>
                <wp:lineTo x="0" y="0"/>
              </wp:wrapPolygon>
            </wp:wrapTight>
            <wp:docPr id="39" name="Gráfico 39">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anchor>
        </w:drawing>
      </w:r>
    </w:p>
    <w:p w14:paraId="44A184DA" w14:textId="77777777" w:rsidR="00DA179F" w:rsidRDefault="00DA179F" w:rsidP="00CE2447">
      <w:pPr>
        <w:keepNext/>
        <w:jc w:val="center"/>
      </w:pPr>
    </w:p>
    <w:p w14:paraId="03728720" w14:textId="77777777" w:rsidR="00246084" w:rsidRDefault="00246084" w:rsidP="00F71543">
      <w:pPr>
        <w:pStyle w:val="Legenda"/>
        <w:jc w:val="center"/>
        <w:rPr>
          <w:lang w:val="en-US"/>
        </w:rPr>
      </w:pPr>
    </w:p>
    <w:p w14:paraId="5BB687A0" w14:textId="77777777" w:rsidR="00246084" w:rsidRDefault="00246084" w:rsidP="00F71543">
      <w:pPr>
        <w:pStyle w:val="Legenda"/>
        <w:jc w:val="center"/>
        <w:rPr>
          <w:lang w:val="en-US"/>
        </w:rPr>
      </w:pPr>
    </w:p>
    <w:p w14:paraId="047DFD64" w14:textId="77777777" w:rsidR="00246084" w:rsidRDefault="00246084" w:rsidP="00F71543">
      <w:pPr>
        <w:pStyle w:val="Legenda"/>
        <w:jc w:val="center"/>
        <w:rPr>
          <w:lang w:val="en-US"/>
        </w:rPr>
      </w:pPr>
    </w:p>
    <w:p w14:paraId="706E86E5" w14:textId="77777777" w:rsidR="00246084" w:rsidRDefault="00246084" w:rsidP="00F71543">
      <w:pPr>
        <w:pStyle w:val="Legenda"/>
        <w:jc w:val="center"/>
        <w:rPr>
          <w:lang w:val="en-US"/>
        </w:rPr>
      </w:pPr>
    </w:p>
    <w:p w14:paraId="5B39E76A" w14:textId="77777777" w:rsidR="00246084" w:rsidRDefault="00246084" w:rsidP="00F71543">
      <w:pPr>
        <w:pStyle w:val="Legenda"/>
        <w:jc w:val="center"/>
        <w:rPr>
          <w:lang w:val="en-US"/>
        </w:rPr>
      </w:pPr>
    </w:p>
    <w:p w14:paraId="576FC0D2" w14:textId="77777777" w:rsidR="00246084" w:rsidRDefault="00246084" w:rsidP="00F71543">
      <w:pPr>
        <w:pStyle w:val="Legenda"/>
        <w:jc w:val="center"/>
        <w:rPr>
          <w:lang w:val="en-US"/>
        </w:rPr>
      </w:pPr>
    </w:p>
    <w:p w14:paraId="75452708" w14:textId="2F81AF07" w:rsidR="00246084" w:rsidRDefault="008C3F01" w:rsidP="00F71543">
      <w:pPr>
        <w:pStyle w:val="Legenda"/>
        <w:jc w:val="center"/>
        <w:rPr>
          <w:lang w:val="en-US"/>
        </w:rPr>
      </w:pPr>
      <w:r>
        <w:rPr>
          <w:noProof/>
          <w:lang w:eastAsia="pt-PT"/>
        </w:rPr>
        <w:drawing>
          <wp:anchor distT="0" distB="0" distL="114300" distR="114300" simplePos="0" relativeHeight="251673600" behindDoc="1" locked="0" layoutInCell="1" allowOverlap="1" wp14:anchorId="274FFE0F" wp14:editId="73305A56">
            <wp:simplePos x="0" y="0"/>
            <wp:positionH relativeFrom="column">
              <wp:posOffset>-5185410</wp:posOffset>
            </wp:positionH>
            <wp:positionV relativeFrom="paragraph">
              <wp:posOffset>171450</wp:posOffset>
            </wp:positionV>
            <wp:extent cx="5129530" cy="2821940"/>
            <wp:effectExtent l="0" t="0" r="0" b="0"/>
            <wp:wrapTight wrapText="bothSides">
              <wp:wrapPolygon edited="0">
                <wp:start x="0" y="0"/>
                <wp:lineTo x="0" y="21435"/>
                <wp:lineTo x="21498" y="21435"/>
                <wp:lineTo x="21498" y="0"/>
                <wp:lineTo x="0" y="0"/>
              </wp:wrapPolygon>
            </wp:wrapTight>
            <wp:docPr id="40" name="Gráfico 40">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anchor>
        </w:drawing>
      </w:r>
      <w:commentRangeEnd w:id="4163"/>
      <w:r w:rsidR="004757D8">
        <w:rPr>
          <w:rStyle w:val="Refdecomentrio"/>
          <w:rFonts w:eastAsia="Times New Roman" w:cs="Times New Roman"/>
          <w:i w:val="0"/>
          <w:iCs w:val="0"/>
          <w:color w:val="auto"/>
          <w:lang w:val="en-US" w:eastAsia="pt-PT"/>
        </w:rPr>
        <w:commentReference w:id="4163"/>
      </w:r>
    </w:p>
    <w:p w14:paraId="78F74993" w14:textId="1E975AC3" w:rsidR="00246084" w:rsidRDefault="00246084" w:rsidP="00F71543">
      <w:pPr>
        <w:pStyle w:val="Legenda"/>
        <w:jc w:val="center"/>
        <w:rPr>
          <w:lang w:val="en-US"/>
        </w:rPr>
      </w:pPr>
    </w:p>
    <w:p w14:paraId="41CE8D5B" w14:textId="77777777" w:rsidR="00246084" w:rsidRDefault="00246084" w:rsidP="00F71543">
      <w:pPr>
        <w:pStyle w:val="Legenda"/>
        <w:jc w:val="center"/>
        <w:rPr>
          <w:lang w:val="en-US"/>
        </w:rPr>
      </w:pPr>
    </w:p>
    <w:p w14:paraId="2C11A6C3" w14:textId="77777777" w:rsidR="00246084" w:rsidRDefault="00246084" w:rsidP="00F71543">
      <w:pPr>
        <w:pStyle w:val="Legenda"/>
        <w:jc w:val="center"/>
        <w:rPr>
          <w:lang w:val="en-US"/>
        </w:rPr>
      </w:pPr>
    </w:p>
    <w:p w14:paraId="3C37645A" w14:textId="77777777" w:rsidR="00246084" w:rsidRDefault="00246084" w:rsidP="00F71543">
      <w:pPr>
        <w:pStyle w:val="Legenda"/>
        <w:jc w:val="center"/>
        <w:rPr>
          <w:lang w:val="en-US"/>
        </w:rPr>
      </w:pPr>
    </w:p>
    <w:p w14:paraId="34119E8C" w14:textId="77777777" w:rsidR="00246084" w:rsidRDefault="00246084" w:rsidP="00F71543">
      <w:pPr>
        <w:pStyle w:val="Legenda"/>
        <w:jc w:val="center"/>
        <w:rPr>
          <w:lang w:val="en-US"/>
        </w:rPr>
      </w:pPr>
    </w:p>
    <w:p w14:paraId="22FC3023" w14:textId="77777777" w:rsidR="00246084" w:rsidRDefault="00246084" w:rsidP="00F71543">
      <w:pPr>
        <w:pStyle w:val="Legenda"/>
        <w:jc w:val="center"/>
        <w:rPr>
          <w:lang w:val="en-US"/>
        </w:rPr>
      </w:pPr>
    </w:p>
    <w:p w14:paraId="3FCF68EF" w14:textId="77777777" w:rsidR="00246084" w:rsidRDefault="00246084" w:rsidP="00F71543">
      <w:pPr>
        <w:pStyle w:val="Legenda"/>
        <w:jc w:val="center"/>
        <w:rPr>
          <w:lang w:val="en-US"/>
        </w:rPr>
      </w:pPr>
    </w:p>
    <w:p w14:paraId="12F977D6" w14:textId="77777777" w:rsidR="00246084" w:rsidRDefault="00246084" w:rsidP="00246084">
      <w:pPr>
        <w:pStyle w:val="Cabealho6"/>
      </w:pPr>
    </w:p>
    <w:p w14:paraId="07770C83" w14:textId="77777777" w:rsidR="00246084" w:rsidRDefault="00246084" w:rsidP="00246084">
      <w:pPr>
        <w:pStyle w:val="Cabealho6"/>
      </w:pPr>
    </w:p>
    <w:p w14:paraId="7D27A0CE" w14:textId="77777777" w:rsidR="00246084" w:rsidRPr="00246084" w:rsidRDefault="00246084" w:rsidP="00246084">
      <w:pPr>
        <w:pStyle w:val="Cabealho6"/>
      </w:pPr>
    </w:p>
    <w:p w14:paraId="7450E6E9" w14:textId="522C7E70" w:rsidR="00F71543" w:rsidRDefault="00F71543" w:rsidP="00F71543">
      <w:pPr>
        <w:pStyle w:val="Legenda"/>
        <w:jc w:val="center"/>
        <w:rPr>
          <w:lang w:val="en-US"/>
        </w:rPr>
      </w:pPr>
      <w:bookmarkStart w:id="4164" w:name="_Toc489744312"/>
      <w:r w:rsidRPr="00F71543">
        <w:rPr>
          <w:lang w:val="en-US"/>
        </w:rPr>
        <w:t xml:space="preserve">Figure </w:t>
      </w:r>
      <w:ins w:id="4165"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4166"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4167" w:author="tomasrodrigues@ua.pt" w:date="2017-08-30T16:03:00Z">
        <w:r w:rsidR="00725F1B">
          <w:rPr>
            <w:noProof/>
            <w:lang w:val="en-US"/>
          </w:rPr>
          <w:t>5</w:t>
        </w:r>
      </w:ins>
      <w:ins w:id="4168" w:author="tomasrodrigues@ua.pt" w:date="2017-08-03T17:53:00Z">
        <w:r w:rsidR="00DF060B">
          <w:rPr>
            <w:lang w:val="en-US"/>
          </w:rPr>
          <w:fldChar w:fldCharType="end"/>
        </w:r>
      </w:ins>
      <w:del w:id="4169"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del>
      <w:r w:rsidRPr="00F71543">
        <w:rPr>
          <w:lang w:val="en-US"/>
        </w:rPr>
        <w:t xml:space="preserve"> - SMS sending and delivery times on multiple technologies</w:t>
      </w:r>
      <w:bookmarkEnd w:id="4164"/>
    </w:p>
    <w:p w14:paraId="5EB75E05" w14:textId="77777777" w:rsidR="00A626B9" w:rsidRPr="00A626B9" w:rsidRDefault="00A626B9" w:rsidP="00A626B9">
      <w:pPr>
        <w:pStyle w:val="Cabealho6"/>
        <w:rPr>
          <w:lang w:eastAsia="en-US"/>
        </w:rPr>
      </w:pPr>
    </w:p>
    <w:p w14:paraId="3B9EDCE1" w14:textId="6229B0D4" w:rsidR="001B2B75" w:rsidRDefault="00A626B9" w:rsidP="00032601">
      <w:pPr>
        <w:rPr>
          <w:rFonts w:eastAsiaTheme="majorEastAsia"/>
          <w:lang w:eastAsia="en-US"/>
        </w:rPr>
      </w:pPr>
      <w:r w:rsidRPr="00D32FC4">
        <w:rPr>
          <w:rFonts w:eastAsiaTheme="majorEastAsia"/>
          <w:lang w:eastAsia="en-US"/>
        </w:rPr>
        <w:t xml:space="preserve">   </w:t>
      </w:r>
      <w:commentRangeStart w:id="4170"/>
      <w:r w:rsidRPr="00D32FC4">
        <w:rPr>
          <w:rFonts w:eastAsiaTheme="majorEastAsia"/>
          <w:lang w:eastAsia="en-US"/>
        </w:rPr>
        <w:t xml:space="preserve">The </w:t>
      </w:r>
      <w:ins w:id="4171" w:author="tomasrodrigues@ua.pt" w:date="2017-08-03T18:26:00Z">
        <w:r w:rsidR="006F6042">
          <w:rPr>
            <w:rFonts w:eastAsiaTheme="majorEastAsia"/>
            <w:lang w:eastAsia="en-US"/>
          </w:rPr>
          <w:t xml:space="preserve">obtained </w:t>
        </w:r>
      </w:ins>
      <w:r w:rsidR="005267D0">
        <w:rPr>
          <w:rFonts w:eastAsiaTheme="majorEastAsia"/>
          <w:lang w:eastAsia="en-US"/>
        </w:rPr>
        <w:t>results</w:t>
      </w:r>
      <w:del w:id="4172" w:author="tomasrodrigues@ua.pt" w:date="2017-08-03T18:26:00Z">
        <w:r w:rsidR="005267D0" w:rsidDel="006F6042">
          <w:rPr>
            <w:rFonts w:eastAsiaTheme="majorEastAsia"/>
            <w:lang w:eastAsia="en-US"/>
          </w:rPr>
          <w:delText xml:space="preserve"> obtained</w:delText>
        </w:r>
      </w:del>
      <w:r w:rsidR="001B2B75">
        <w:rPr>
          <w:rFonts w:eastAsiaTheme="majorEastAsia"/>
          <w:lang w:eastAsia="en-US"/>
        </w:rPr>
        <w:t>, depicted in the figure 5.5,</w:t>
      </w:r>
      <w:r w:rsidRPr="00D32FC4">
        <w:rPr>
          <w:rFonts w:eastAsiaTheme="majorEastAsia"/>
          <w:lang w:eastAsia="en-US"/>
        </w:rPr>
        <w:t xml:space="preserve"> meet the expectations, as </w:t>
      </w:r>
      <w:r w:rsidR="005267D0">
        <w:rPr>
          <w:rFonts w:eastAsiaTheme="majorEastAsia"/>
          <w:lang w:eastAsia="en-US"/>
        </w:rPr>
        <w:t>when it</w:t>
      </w:r>
      <w:r w:rsidRPr="00D32FC4">
        <w:rPr>
          <w:rFonts w:eastAsiaTheme="majorEastAsia"/>
          <w:lang w:eastAsia="en-US"/>
        </w:rPr>
        <w:t xml:space="preserve"> </w:t>
      </w:r>
      <w:r w:rsidR="005267D0">
        <w:rPr>
          <w:rFonts w:eastAsiaTheme="majorEastAsia"/>
          <w:lang w:eastAsia="en-US"/>
        </w:rPr>
        <w:t>goes</w:t>
      </w:r>
      <w:r w:rsidRPr="00D32FC4">
        <w:rPr>
          <w:rFonts w:eastAsiaTheme="majorEastAsia"/>
          <w:lang w:eastAsia="en-US"/>
        </w:rPr>
        <w:t xml:space="preserve"> from 4G to 2G</w:t>
      </w:r>
      <w:r w:rsidR="005267D0">
        <w:rPr>
          <w:rFonts w:eastAsiaTheme="majorEastAsia"/>
          <w:lang w:eastAsia="en-US"/>
        </w:rPr>
        <w:t>,</w:t>
      </w:r>
      <w:r w:rsidRPr="00D32FC4">
        <w:rPr>
          <w:rFonts w:eastAsiaTheme="majorEastAsia"/>
          <w:lang w:eastAsia="en-US"/>
        </w:rPr>
        <w:t xml:space="preserve"> the average times of deliv</w:t>
      </w:r>
      <w:r w:rsidR="005267D0">
        <w:rPr>
          <w:rFonts w:eastAsiaTheme="majorEastAsia"/>
          <w:lang w:eastAsia="en-US"/>
        </w:rPr>
        <w:t xml:space="preserve">ery and sending </w:t>
      </w:r>
      <w:r w:rsidR="001B2B75">
        <w:rPr>
          <w:rFonts w:eastAsiaTheme="majorEastAsia"/>
          <w:lang w:eastAsia="en-US"/>
        </w:rPr>
        <w:t xml:space="preserve">an SMS, </w:t>
      </w:r>
      <w:r w:rsidR="005267D0">
        <w:rPr>
          <w:rFonts w:eastAsiaTheme="majorEastAsia"/>
          <w:lang w:eastAsia="en-US"/>
        </w:rPr>
        <w:t>increase</w:t>
      </w:r>
      <w:r w:rsidR="001F188C">
        <w:rPr>
          <w:rFonts w:eastAsiaTheme="majorEastAsia"/>
          <w:lang w:eastAsia="en-US"/>
        </w:rPr>
        <w:t xml:space="preserve">. </w:t>
      </w:r>
      <w:r w:rsidR="00032601">
        <w:rPr>
          <w:rFonts w:eastAsiaTheme="majorEastAsia"/>
          <w:lang w:eastAsia="en-US"/>
        </w:rPr>
        <w:t xml:space="preserve">Furthermore, they also </w:t>
      </w:r>
      <w:r w:rsidR="001B2B75" w:rsidRPr="00D32FC4">
        <w:rPr>
          <w:rFonts w:eastAsiaTheme="majorEastAsia"/>
          <w:lang w:eastAsia="en-US"/>
        </w:rPr>
        <w:t>match the</w:t>
      </w:r>
      <w:r w:rsidR="001B2B75">
        <w:rPr>
          <w:rFonts w:eastAsiaTheme="majorEastAsia"/>
          <w:lang w:eastAsia="en-US"/>
        </w:rPr>
        <w:t xml:space="preserve"> end-to-end</w:t>
      </w:r>
      <w:r w:rsidR="001B2B75" w:rsidRPr="00D32FC4">
        <w:rPr>
          <w:rFonts w:eastAsiaTheme="majorEastAsia"/>
          <w:lang w:eastAsia="en-US"/>
        </w:rPr>
        <w:t xml:space="preserve"> </w:t>
      </w:r>
      <w:r w:rsidR="001B2B75">
        <w:rPr>
          <w:rFonts w:eastAsiaTheme="majorEastAsia"/>
          <w:lang w:eastAsia="en-US"/>
        </w:rPr>
        <w:t>times</w:t>
      </w:r>
      <w:r w:rsidR="001B2B75" w:rsidRPr="00D32FC4">
        <w:rPr>
          <w:rFonts w:eastAsiaTheme="majorEastAsia"/>
          <w:lang w:eastAsia="en-US"/>
        </w:rPr>
        <w:t xml:space="preserve"> measured in</w:t>
      </w:r>
      <w:r w:rsidR="001B2B75">
        <w:rPr>
          <w:rFonts w:eastAsiaTheme="majorEastAsia"/>
          <w:lang w:eastAsia="en-US"/>
        </w:rPr>
        <w:t xml:space="preserve"> the </w:t>
      </w:r>
      <w:del w:id="4173" w:author="tomasrodrigues@ua.pt" w:date="2017-08-05T23:34:00Z">
        <w:r w:rsidR="001B2B75" w:rsidDel="00D06C47">
          <w:rPr>
            <w:rFonts w:eastAsiaTheme="majorEastAsia"/>
            <w:lang w:eastAsia="en-US"/>
          </w:rPr>
          <w:delText xml:space="preserve">NG </w:delText>
        </w:r>
      </w:del>
      <w:ins w:id="4174" w:author="tomasrodrigues@ua.pt" w:date="2017-08-29T19:00:00Z">
        <w:r w:rsidR="006F27F0">
          <w:rPr>
            <w:rFonts w:eastAsiaTheme="majorEastAsia"/>
            <w:lang w:eastAsia="en-US"/>
          </w:rPr>
          <w:t xml:space="preserve">other </w:t>
        </w:r>
      </w:ins>
      <w:ins w:id="4175" w:author="tomasrodrigues@ua.pt" w:date="2017-08-05T23:34:00Z">
        <w:r w:rsidR="00D06C47">
          <w:rPr>
            <w:rFonts w:eastAsiaTheme="majorEastAsia"/>
            <w:lang w:eastAsia="en-US"/>
          </w:rPr>
          <w:t xml:space="preserve">ArQoS </w:t>
        </w:r>
      </w:ins>
      <w:r w:rsidR="001B2B75">
        <w:rPr>
          <w:rFonts w:eastAsiaTheme="majorEastAsia"/>
          <w:lang w:eastAsia="en-US"/>
        </w:rPr>
        <w:t xml:space="preserve">probes, which were </w:t>
      </w:r>
      <w:r w:rsidR="00032601">
        <w:rPr>
          <w:rFonts w:eastAsiaTheme="majorEastAsia"/>
          <w:lang w:eastAsia="en-US"/>
        </w:rPr>
        <w:t>2.1s using the</w:t>
      </w:r>
      <w:r w:rsidR="001B2B75">
        <w:rPr>
          <w:rFonts w:eastAsiaTheme="majorEastAsia"/>
          <w:lang w:eastAsia="en-US"/>
        </w:rPr>
        <w:t xml:space="preserve"> 4G</w:t>
      </w:r>
      <w:r w:rsidR="00032601">
        <w:rPr>
          <w:rFonts w:eastAsiaTheme="majorEastAsia"/>
          <w:lang w:eastAsia="en-US"/>
        </w:rPr>
        <w:t xml:space="preserve"> LTE technology, 2.3s using 3G </w:t>
      </w:r>
      <w:r w:rsidR="00246084">
        <w:rPr>
          <w:rFonts w:eastAsiaTheme="majorEastAsia"/>
          <w:lang w:eastAsia="en-US"/>
        </w:rPr>
        <w:t>and 6,3 seconds on</w:t>
      </w:r>
      <w:r w:rsidR="001B2B75">
        <w:rPr>
          <w:rFonts w:eastAsiaTheme="majorEastAsia"/>
          <w:lang w:eastAsia="en-US"/>
        </w:rPr>
        <w:t xml:space="preserve"> 2G</w:t>
      </w:r>
      <w:r w:rsidR="00246084">
        <w:rPr>
          <w:rFonts w:eastAsiaTheme="majorEastAsia"/>
          <w:lang w:eastAsia="en-US"/>
        </w:rPr>
        <w:t xml:space="preserve"> (EDGE)</w:t>
      </w:r>
      <w:r w:rsidR="001B2B75">
        <w:rPr>
          <w:rFonts w:eastAsiaTheme="majorEastAsia"/>
          <w:lang w:eastAsia="en-US"/>
        </w:rPr>
        <w:t>.</w:t>
      </w:r>
    </w:p>
    <w:p w14:paraId="588C6F44" w14:textId="77777777" w:rsidR="00246084" w:rsidRDefault="00246084" w:rsidP="00246084">
      <w:pPr>
        <w:rPr>
          <w:rFonts w:eastAsiaTheme="majorEastAsia"/>
          <w:lang w:eastAsia="en-US"/>
        </w:rPr>
      </w:pPr>
      <w:r>
        <w:rPr>
          <w:rFonts w:eastAsiaTheme="majorEastAsia"/>
          <w:lang w:eastAsia="en-US"/>
        </w:rPr>
        <w:t xml:space="preserve">   Table 5.4 details the pocket measured average times, previously depicted in the figure 5.5, as well as, the standard deviation and a 95% confidence interval of the values.</w:t>
      </w:r>
    </w:p>
    <w:p w14:paraId="1E956124" w14:textId="77777777" w:rsidR="00246084" w:rsidRDefault="00246084" w:rsidP="00032601">
      <w:pPr>
        <w:rPr>
          <w:rFonts w:eastAsiaTheme="majorEastAsia"/>
          <w:lang w:eastAsia="en-US"/>
        </w:rPr>
      </w:pPr>
    </w:p>
    <w:tbl>
      <w:tblPr>
        <w:tblW w:w="0" w:type="auto"/>
        <w:jc w:val="center"/>
        <w:tblCellMar>
          <w:left w:w="70" w:type="dxa"/>
          <w:right w:w="70" w:type="dxa"/>
        </w:tblCellMar>
        <w:tblLook w:val="04A0" w:firstRow="1" w:lastRow="0" w:firstColumn="1" w:lastColumn="0" w:noHBand="0" w:noVBand="1"/>
      </w:tblPr>
      <w:tblGrid>
        <w:gridCol w:w="1644"/>
        <w:gridCol w:w="1151"/>
        <w:gridCol w:w="1168"/>
        <w:gridCol w:w="1151"/>
        <w:gridCol w:w="1168"/>
        <w:gridCol w:w="1151"/>
        <w:gridCol w:w="1168"/>
      </w:tblGrid>
      <w:tr w:rsidR="00797422" w:rsidRPr="00797422" w14:paraId="50FC2E32" w14:textId="77777777" w:rsidTr="00246084">
        <w:trPr>
          <w:trHeight w:val="300"/>
          <w:jc w:val="center"/>
        </w:trPr>
        <w:tc>
          <w:tcPr>
            <w:tcW w:w="0" w:type="auto"/>
            <w:tcBorders>
              <w:right w:val="single" w:sz="4" w:space="0" w:color="auto"/>
            </w:tcBorders>
            <w:shd w:val="clear" w:color="auto" w:fill="FFFFFF" w:themeFill="background1"/>
            <w:noWrap/>
            <w:vAlign w:val="center"/>
            <w:hideMark/>
          </w:tcPr>
          <w:p w14:paraId="63BC68F5" w14:textId="77777777" w:rsidR="00797422" w:rsidRPr="00797422" w:rsidRDefault="00797422" w:rsidP="004D56D8">
            <w:pPr>
              <w:spacing w:after="0" w:line="240" w:lineRule="auto"/>
              <w:ind w:left="0"/>
              <w:jc w:val="center"/>
              <w:rPr>
                <w:rFonts w:ascii="Calibri" w:hAnsi="Calibri" w:cs="Calibri"/>
                <w:b/>
                <w:bCs/>
                <w:color w:val="FFFFFF"/>
                <w:sz w:val="19"/>
                <w:szCs w:val="19"/>
              </w:rPr>
            </w:pPr>
          </w:p>
        </w:tc>
        <w:tc>
          <w:tcPr>
            <w:tcW w:w="0" w:type="auto"/>
            <w:gridSpan w:val="2"/>
            <w:tcBorders>
              <w:top w:val="single" w:sz="4" w:space="0" w:color="auto"/>
              <w:left w:val="single" w:sz="4" w:space="0" w:color="auto"/>
              <w:bottom w:val="single" w:sz="4" w:space="0" w:color="auto"/>
              <w:right w:val="single" w:sz="4" w:space="0" w:color="auto"/>
            </w:tcBorders>
            <w:shd w:val="clear" w:color="F79646" w:fill="F79646"/>
            <w:noWrap/>
            <w:vAlign w:val="center"/>
            <w:hideMark/>
          </w:tcPr>
          <w:p w14:paraId="4E1378C3" w14:textId="77777777" w:rsidR="00797422" w:rsidRPr="00797422" w:rsidRDefault="00797422" w:rsidP="004D56D8">
            <w:pPr>
              <w:spacing w:after="0" w:line="240" w:lineRule="auto"/>
              <w:ind w:left="0"/>
              <w:jc w:val="center"/>
              <w:rPr>
                <w:rFonts w:ascii="Calibri" w:hAnsi="Calibri" w:cs="Calibri"/>
                <w:b/>
                <w:bCs/>
                <w:color w:val="FFFFFF"/>
                <w:sz w:val="19"/>
                <w:szCs w:val="19"/>
                <w:lang w:val="pt-PT"/>
              </w:rPr>
            </w:pPr>
            <w:r w:rsidRPr="00797422">
              <w:rPr>
                <w:rFonts w:ascii="Calibri" w:hAnsi="Calibri" w:cs="Calibri"/>
                <w:b/>
                <w:bCs/>
                <w:color w:val="FFFFFF"/>
                <w:sz w:val="19"/>
                <w:szCs w:val="19"/>
                <w:lang w:val="pt-PT"/>
              </w:rPr>
              <w:t>4G</w:t>
            </w:r>
          </w:p>
        </w:tc>
        <w:tc>
          <w:tcPr>
            <w:tcW w:w="0" w:type="auto"/>
            <w:gridSpan w:val="2"/>
            <w:tcBorders>
              <w:top w:val="single" w:sz="4" w:space="0" w:color="auto"/>
              <w:left w:val="single" w:sz="4" w:space="0" w:color="auto"/>
              <w:bottom w:val="single" w:sz="4" w:space="0" w:color="auto"/>
              <w:right w:val="single" w:sz="4" w:space="0" w:color="auto"/>
            </w:tcBorders>
            <w:shd w:val="clear" w:color="F79646" w:fill="F79646"/>
            <w:noWrap/>
            <w:vAlign w:val="center"/>
            <w:hideMark/>
          </w:tcPr>
          <w:p w14:paraId="5C0CB10C" w14:textId="77777777" w:rsidR="00797422" w:rsidRPr="00797422" w:rsidRDefault="00797422" w:rsidP="004D56D8">
            <w:pPr>
              <w:spacing w:after="0" w:line="240" w:lineRule="auto"/>
              <w:ind w:left="0"/>
              <w:jc w:val="center"/>
              <w:rPr>
                <w:rFonts w:ascii="Calibri" w:hAnsi="Calibri" w:cs="Calibri"/>
                <w:b/>
                <w:bCs/>
                <w:color w:val="FFFFFF"/>
                <w:sz w:val="19"/>
                <w:szCs w:val="19"/>
                <w:lang w:val="pt-PT"/>
              </w:rPr>
            </w:pPr>
            <w:r w:rsidRPr="001B2B75">
              <w:rPr>
                <w:rFonts w:ascii="Calibri" w:hAnsi="Calibri" w:cs="Calibri"/>
                <w:b/>
                <w:bCs/>
                <w:color w:val="FFFFFF"/>
                <w:sz w:val="19"/>
                <w:szCs w:val="19"/>
                <w:lang w:val="pt-PT"/>
              </w:rPr>
              <w:t>3</w:t>
            </w:r>
            <w:r w:rsidRPr="00797422">
              <w:rPr>
                <w:rFonts w:ascii="Calibri" w:hAnsi="Calibri" w:cs="Calibri"/>
                <w:b/>
                <w:bCs/>
                <w:color w:val="FFFFFF"/>
                <w:sz w:val="19"/>
                <w:szCs w:val="19"/>
                <w:lang w:val="pt-PT"/>
              </w:rPr>
              <w:t>G</w:t>
            </w:r>
          </w:p>
        </w:tc>
        <w:tc>
          <w:tcPr>
            <w:tcW w:w="0" w:type="auto"/>
            <w:gridSpan w:val="2"/>
            <w:tcBorders>
              <w:top w:val="single" w:sz="4" w:space="0" w:color="auto"/>
              <w:left w:val="single" w:sz="4" w:space="0" w:color="auto"/>
              <w:bottom w:val="single" w:sz="4" w:space="0" w:color="auto"/>
              <w:right w:val="single" w:sz="4" w:space="0" w:color="auto"/>
            </w:tcBorders>
            <w:shd w:val="clear" w:color="F79646" w:fill="F79646"/>
            <w:noWrap/>
            <w:vAlign w:val="center"/>
            <w:hideMark/>
          </w:tcPr>
          <w:p w14:paraId="6DF0FBE3" w14:textId="77777777" w:rsidR="00797422" w:rsidRPr="00797422" w:rsidRDefault="00797422" w:rsidP="004D56D8">
            <w:pPr>
              <w:spacing w:after="0" w:line="240" w:lineRule="auto"/>
              <w:ind w:left="0"/>
              <w:jc w:val="center"/>
              <w:rPr>
                <w:rFonts w:ascii="Calibri" w:hAnsi="Calibri" w:cs="Calibri"/>
                <w:b/>
                <w:bCs/>
                <w:color w:val="FFFFFF"/>
                <w:sz w:val="19"/>
                <w:szCs w:val="19"/>
                <w:lang w:val="pt-PT"/>
              </w:rPr>
            </w:pPr>
            <w:r w:rsidRPr="00797422">
              <w:rPr>
                <w:rFonts w:ascii="Calibri" w:hAnsi="Calibri" w:cs="Calibri"/>
                <w:b/>
                <w:bCs/>
                <w:color w:val="FFFFFF"/>
                <w:sz w:val="19"/>
                <w:szCs w:val="19"/>
                <w:lang w:val="pt-PT"/>
              </w:rPr>
              <w:t>2G</w:t>
            </w:r>
          </w:p>
        </w:tc>
      </w:tr>
      <w:tr w:rsidR="001B2B75" w:rsidRPr="00797422" w14:paraId="0EB983CB" w14:textId="77777777" w:rsidTr="00246084">
        <w:trPr>
          <w:trHeight w:val="300"/>
          <w:jc w:val="center"/>
        </w:trPr>
        <w:tc>
          <w:tcPr>
            <w:tcW w:w="0" w:type="auto"/>
            <w:tcBorders>
              <w:bottom w:val="single" w:sz="4" w:space="0" w:color="auto"/>
              <w:right w:val="single" w:sz="4" w:space="0" w:color="auto"/>
            </w:tcBorders>
            <w:shd w:val="clear" w:color="auto" w:fill="auto"/>
            <w:noWrap/>
            <w:vAlign w:val="center"/>
            <w:hideMark/>
          </w:tcPr>
          <w:p w14:paraId="75852261"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0F84EADD"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Sending time</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7932CB11"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Delivery time</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2CA54084"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Sending time</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5AA8CCD0"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Delivery time</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18C61EA2"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Sending time</w:t>
            </w:r>
          </w:p>
        </w:tc>
        <w:tc>
          <w:tcPr>
            <w:tcW w:w="0" w:type="auto"/>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center"/>
            <w:hideMark/>
          </w:tcPr>
          <w:p w14:paraId="0391E2E1" w14:textId="77777777" w:rsidR="00797422" w:rsidRPr="00797422" w:rsidRDefault="00797422" w:rsidP="004D56D8">
            <w:pPr>
              <w:spacing w:after="0" w:line="240" w:lineRule="auto"/>
              <w:ind w:left="0"/>
              <w:jc w:val="center"/>
              <w:rPr>
                <w:rFonts w:ascii="Calibri" w:hAnsi="Calibri" w:cs="Calibri"/>
                <w:color w:val="000000"/>
                <w:sz w:val="19"/>
                <w:szCs w:val="19"/>
                <w:lang w:val="pt-PT"/>
              </w:rPr>
            </w:pPr>
            <w:r w:rsidRPr="00797422">
              <w:rPr>
                <w:rFonts w:ascii="Calibri" w:hAnsi="Calibri" w:cs="Calibri"/>
                <w:color w:val="000000"/>
                <w:sz w:val="19"/>
                <w:szCs w:val="19"/>
                <w:lang w:val="pt-PT"/>
              </w:rPr>
              <w:t>Delivery time</w:t>
            </w:r>
          </w:p>
        </w:tc>
      </w:tr>
      <w:tr w:rsidR="00797422" w:rsidRPr="00797422" w14:paraId="74246BAA" w14:textId="77777777" w:rsidTr="00246084">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01C31B" w14:textId="77777777" w:rsidR="00797422" w:rsidRPr="00797422" w:rsidRDefault="00797422" w:rsidP="004D56D8">
            <w:pPr>
              <w:spacing w:after="0" w:line="240" w:lineRule="auto"/>
              <w:ind w:left="0"/>
              <w:jc w:val="left"/>
              <w:rPr>
                <w:rFonts w:ascii="Calibri" w:hAnsi="Calibri" w:cs="Calibri"/>
                <w:color w:val="000000"/>
                <w:sz w:val="19"/>
                <w:szCs w:val="19"/>
                <w:lang w:val="pt-PT"/>
              </w:rPr>
            </w:pPr>
            <w:r w:rsidRPr="00797422">
              <w:rPr>
                <w:rFonts w:ascii="Calibri" w:hAnsi="Calibri" w:cs="Calibri"/>
                <w:color w:val="000000"/>
                <w:sz w:val="19"/>
                <w:szCs w:val="19"/>
                <w:lang w:val="pt-PT"/>
              </w:rPr>
              <w:t>Mean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6E423" w14:textId="77777777" w:rsidR="00797422" w:rsidRPr="004D56D8"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718,4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AD9F9" w14:textId="77777777" w:rsidR="00797422" w:rsidRPr="004D56D8"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1729,2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8F555"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1427,3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48897B"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2568,7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CF1816"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2935,8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BED1E"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6146,9</w:t>
            </w:r>
          </w:p>
        </w:tc>
      </w:tr>
      <w:tr w:rsidR="00797422" w:rsidRPr="00797422" w14:paraId="6C52CED1" w14:textId="77777777" w:rsidTr="00246084">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435BCF" w14:textId="77777777" w:rsidR="00797422" w:rsidRPr="00797422" w:rsidRDefault="00797422" w:rsidP="004D56D8">
            <w:pPr>
              <w:spacing w:after="0" w:line="240" w:lineRule="auto"/>
              <w:ind w:left="0"/>
              <w:jc w:val="left"/>
              <w:rPr>
                <w:rFonts w:ascii="Calibri" w:hAnsi="Calibri" w:cs="Calibri"/>
                <w:color w:val="000000"/>
                <w:sz w:val="19"/>
                <w:szCs w:val="19"/>
                <w:lang w:val="pt-PT"/>
              </w:rPr>
            </w:pPr>
            <w:r w:rsidRPr="00797422">
              <w:rPr>
                <w:rFonts w:ascii="Calibri" w:hAnsi="Calibri" w:cs="Calibri"/>
                <w:color w:val="000000"/>
                <w:sz w:val="19"/>
                <w:szCs w:val="19"/>
                <w:lang w:val="pt-PT"/>
              </w:rPr>
              <w:t>Standard deviation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25E234"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44,8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39BBD"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216,</w:t>
            </w:r>
            <w:r>
              <w:rPr>
                <w:rFonts w:ascii="Calibri" w:hAnsi="Calibri" w:cs="Calibri"/>
                <w:color w:val="000000"/>
                <w:sz w:val="19"/>
                <w:szCs w:val="19"/>
                <w:lang w:val="pt-PT"/>
              </w:rPr>
              <w:t>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5A7A00"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211,9</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0731C3"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216,7</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0CBE8F"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131,2</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7610B"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418,6</w:t>
            </w:r>
          </w:p>
        </w:tc>
      </w:tr>
      <w:tr w:rsidR="00797422" w:rsidRPr="00797422" w14:paraId="4BC32DD5" w14:textId="77777777" w:rsidTr="00246084">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D51060" w14:textId="77777777" w:rsidR="00797422" w:rsidRPr="00797422" w:rsidRDefault="00797422" w:rsidP="004D56D8">
            <w:pPr>
              <w:spacing w:after="0" w:line="240" w:lineRule="auto"/>
              <w:ind w:left="0"/>
              <w:jc w:val="left"/>
              <w:rPr>
                <w:rFonts w:ascii="Calibri" w:hAnsi="Calibri" w:cs="Calibri"/>
                <w:color w:val="000000"/>
                <w:sz w:val="19"/>
                <w:szCs w:val="19"/>
                <w:lang w:val="pt-PT"/>
              </w:rPr>
            </w:pPr>
            <w:r w:rsidRPr="00797422">
              <w:rPr>
                <w:rFonts w:ascii="Calibri" w:hAnsi="Calibri" w:cs="Calibri"/>
                <w:color w:val="000000"/>
                <w:sz w:val="19"/>
                <w:szCs w:val="19"/>
                <w:lang w:val="pt-PT"/>
              </w:rPr>
              <w:t>Confidence interval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E214CE"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27,8</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50C2F"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134,0</w:t>
            </w:r>
          </w:p>
        </w:tc>
        <w:tc>
          <w:tcPr>
            <w:tcW w:w="0" w:type="auto"/>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2F14FE7" w14:textId="77777777" w:rsidR="00797422" w:rsidRPr="00797422" w:rsidRDefault="004D56D8" w:rsidP="004D56D8">
            <w:pPr>
              <w:spacing w:line="240" w:lineRule="auto"/>
              <w:jc w:val="center"/>
              <w:rPr>
                <w:rFonts w:ascii="Calibri" w:hAnsi="Calibri" w:cs="Calibri"/>
                <w:color w:val="000000"/>
                <w:sz w:val="19"/>
                <w:szCs w:val="19"/>
                <w:lang w:val="pt-PT"/>
              </w:rPr>
            </w:pPr>
            <w:r w:rsidRPr="004D56D8">
              <w:rPr>
                <w:rFonts w:ascii="Calibri" w:hAnsi="Calibri" w:cs="Calibri"/>
                <w:color w:val="000000"/>
                <w:sz w:val="19"/>
                <w:szCs w:val="19"/>
                <w:lang w:val="pt-PT"/>
              </w:rPr>
              <w:t>131,3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308D0"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134,3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600BC"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81,3</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170FB9" w14:textId="77777777" w:rsidR="00797422" w:rsidRPr="00797422" w:rsidRDefault="004D56D8" w:rsidP="004D56D8">
            <w:pPr>
              <w:spacing w:line="240" w:lineRule="auto"/>
              <w:jc w:val="center"/>
              <w:rPr>
                <w:rFonts w:ascii="Calibri" w:hAnsi="Calibri" w:cs="Calibri"/>
                <w:color w:val="000000"/>
                <w:sz w:val="19"/>
                <w:szCs w:val="19"/>
                <w:lang w:val="pt-PT"/>
              </w:rPr>
            </w:pPr>
            <w:r>
              <w:rPr>
                <w:rFonts w:ascii="Calibri" w:hAnsi="Calibri" w:cs="Calibri"/>
                <w:color w:val="000000"/>
                <w:sz w:val="19"/>
                <w:szCs w:val="19"/>
                <w:lang w:val="pt-PT"/>
              </w:rPr>
              <w:t>259,4</w:t>
            </w:r>
          </w:p>
        </w:tc>
      </w:tr>
    </w:tbl>
    <w:p w14:paraId="19C22783" w14:textId="77777777" w:rsidR="001B2B75" w:rsidRDefault="001B2B75" w:rsidP="001B2B75">
      <w:pPr>
        <w:pStyle w:val="Cabealho6"/>
      </w:pPr>
    </w:p>
    <w:p w14:paraId="48728BFB" w14:textId="77777777" w:rsidR="001B2B75" w:rsidRPr="001B2B75" w:rsidRDefault="001B2B75" w:rsidP="001B2B75">
      <w:pPr>
        <w:pStyle w:val="Cabealho6"/>
      </w:pPr>
    </w:p>
    <w:p w14:paraId="6D70E948" w14:textId="6105D807" w:rsidR="001B2B75" w:rsidRDefault="001B2B75" w:rsidP="001B2B75">
      <w:pPr>
        <w:pStyle w:val="Legenda"/>
        <w:spacing w:after="0" w:line="240" w:lineRule="auto"/>
        <w:jc w:val="center"/>
        <w:rPr>
          <w:lang w:val="en-US"/>
        </w:rPr>
      </w:pPr>
      <w:bookmarkStart w:id="4176" w:name="_Toc489744326"/>
      <w:r w:rsidRPr="00A827C1">
        <w:rPr>
          <w:lang w:val="en-US"/>
        </w:rPr>
        <w:t xml:space="preserve">Table </w:t>
      </w:r>
      <w:r w:rsidR="00021318">
        <w:rPr>
          <w:lang w:val="en-US"/>
        </w:rPr>
        <w:fldChar w:fldCharType="begin"/>
      </w:r>
      <w:r>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Pr>
          <w:lang w:val="en-US"/>
        </w:rPr>
        <w:t>.</w:t>
      </w:r>
      <w:r w:rsidR="00021318">
        <w:rPr>
          <w:lang w:val="en-US"/>
        </w:rPr>
        <w:fldChar w:fldCharType="begin"/>
      </w:r>
      <w:r>
        <w:rPr>
          <w:lang w:val="en-US"/>
        </w:rPr>
        <w:instrText xml:space="preserve"> SEQ Table \* ARABIC \s 1 </w:instrText>
      </w:r>
      <w:r w:rsidR="00021318">
        <w:rPr>
          <w:lang w:val="en-US"/>
        </w:rPr>
        <w:fldChar w:fldCharType="separate"/>
      </w:r>
      <w:r w:rsidR="00725F1B">
        <w:rPr>
          <w:noProof/>
          <w:lang w:val="en-US"/>
        </w:rPr>
        <w:t>4</w:t>
      </w:r>
      <w:r w:rsidR="00021318">
        <w:rPr>
          <w:lang w:val="en-US"/>
        </w:rPr>
        <w:fldChar w:fldCharType="end"/>
      </w:r>
      <w:r w:rsidRPr="00D32FC4">
        <w:rPr>
          <w:lang w:val="en-US"/>
        </w:rPr>
        <w:t xml:space="preserve"> </w:t>
      </w:r>
      <w:r>
        <w:rPr>
          <w:lang w:val="en-US"/>
        </w:rPr>
        <w:t>–</w:t>
      </w:r>
      <w:r w:rsidRPr="00D32FC4">
        <w:rPr>
          <w:lang w:val="en-US"/>
        </w:rPr>
        <w:t xml:space="preserve"> </w:t>
      </w:r>
      <w:r>
        <w:rPr>
          <w:lang w:val="en-US"/>
        </w:rPr>
        <w:t>SMS Test: Statistical measures</w:t>
      </w:r>
      <w:bookmarkEnd w:id="4176"/>
    </w:p>
    <w:p w14:paraId="1FB26BD7" w14:textId="77777777" w:rsidR="00797422" w:rsidRDefault="00797422" w:rsidP="00A626B9">
      <w:pPr>
        <w:rPr>
          <w:rFonts w:eastAsiaTheme="majorEastAsia"/>
          <w:lang w:eastAsia="en-US"/>
        </w:rPr>
      </w:pPr>
    </w:p>
    <w:p w14:paraId="1ADFD42D" w14:textId="77777777" w:rsidR="00B02C02" w:rsidRDefault="00B02C02" w:rsidP="00A626B9">
      <w:pPr>
        <w:rPr>
          <w:rFonts w:eastAsiaTheme="majorEastAsia"/>
          <w:lang w:eastAsia="en-US"/>
        </w:rPr>
      </w:pPr>
      <w:r>
        <w:rPr>
          <w:rFonts w:eastAsiaTheme="majorEastAsia"/>
          <w:lang w:eastAsia="en-US"/>
        </w:rPr>
        <w:t xml:space="preserve">   When the phone is using the 4G LTE technology, it also </w:t>
      </w:r>
      <w:r w:rsidR="00FD53F6">
        <w:rPr>
          <w:rFonts w:eastAsiaTheme="majorEastAsia"/>
          <w:lang w:eastAsia="en-US"/>
        </w:rPr>
        <w:t>maintains</w:t>
      </w:r>
      <w:r>
        <w:rPr>
          <w:rFonts w:eastAsiaTheme="majorEastAsia"/>
          <w:lang w:eastAsia="en-US"/>
        </w:rPr>
        <w:t xml:space="preserve"> an HSPA connection in background for Voice calls and SMS. When a call is made, the device falls back to 3G or 2G and the LTE radio is disabled to save power. </w:t>
      </w:r>
      <w:r w:rsidR="00FD53F6">
        <w:rPr>
          <w:rFonts w:eastAsiaTheme="majorEastAsia"/>
          <w:lang w:eastAsia="en-US"/>
        </w:rPr>
        <w:t xml:space="preserve">However, the </w:t>
      </w:r>
      <w:ins w:id="4177" w:author="tomasrodrigues@ua.pt" w:date="2017-08-03T18:26:00Z">
        <w:r w:rsidR="006F6042">
          <w:rPr>
            <w:rFonts w:eastAsiaTheme="majorEastAsia"/>
            <w:lang w:eastAsia="en-US"/>
          </w:rPr>
          <w:t xml:space="preserve">obtained </w:t>
        </w:r>
      </w:ins>
      <w:r w:rsidR="00FD53F6">
        <w:rPr>
          <w:rFonts w:eastAsiaTheme="majorEastAsia"/>
          <w:lang w:eastAsia="en-US"/>
        </w:rPr>
        <w:t xml:space="preserve">results </w:t>
      </w:r>
      <w:del w:id="4178" w:author="tomasrodrigues@ua.pt" w:date="2017-08-03T18:26:00Z">
        <w:r w:rsidR="00FD53F6" w:rsidDel="006F6042">
          <w:rPr>
            <w:rFonts w:eastAsiaTheme="majorEastAsia"/>
            <w:lang w:eastAsia="en-US"/>
          </w:rPr>
          <w:delText xml:space="preserve">obtained </w:delText>
        </w:r>
      </w:del>
      <w:r w:rsidR="00FD53F6">
        <w:rPr>
          <w:rFonts w:eastAsiaTheme="majorEastAsia"/>
          <w:lang w:eastAsia="en-US"/>
        </w:rPr>
        <w:t xml:space="preserve">shows that both the sending and delivery times are lower in 4G than 3G. This </w:t>
      </w:r>
      <w:r w:rsidR="00CB2770">
        <w:rPr>
          <w:rFonts w:eastAsiaTheme="majorEastAsia"/>
          <w:lang w:eastAsia="en-US"/>
        </w:rPr>
        <w:t>is</w:t>
      </w:r>
      <w:r w:rsidR="00FD53F6">
        <w:rPr>
          <w:rFonts w:eastAsiaTheme="majorEastAsia"/>
          <w:lang w:eastAsia="en-US"/>
        </w:rPr>
        <w:t xml:space="preserve"> explained, because contrary to voice calls, the SMS is sent very quickly in the signaling plane, so the LTE radio stays on</w:t>
      </w:r>
      <w:r w:rsidR="00CB2770">
        <w:rPr>
          <w:rFonts w:eastAsiaTheme="majorEastAsia"/>
          <w:lang w:eastAsia="en-US"/>
        </w:rPr>
        <w:t>. Taking this</w:t>
      </w:r>
      <w:r w:rsidR="00FD53F6">
        <w:rPr>
          <w:rFonts w:eastAsiaTheme="majorEastAsia"/>
          <w:lang w:eastAsia="en-US"/>
        </w:rPr>
        <w:t xml:space="preserve"> in consideration, </w:t>
      </w:r>
      <w:r w:rsidR="00CB2770">
        <w:rPr>
          <w:rFonts w:eastAsiaTheme="majorEastAsia"/>
          <w:lang w:eastAsia="en-US"/>
        </w:rPr>
        <w:t>the</w:t>
      </w:r>
      <w:r w:rsidR="00FD53F6">
        <w:rPr>
          <w:rFonts w:eastAsiaTheme="majorEastAsia"/>
          <w:lang w:eastAsia="en-US"/>
        </w:rPr>
        <w:t xml:space="preserve"> SMS </w:t>
      </w:r>
      <w:r w:rsidR="00CB2770">
        <w:rPr>
          <w:rFonts w:eastAsiaTheme="majorEastAsia"/>
          <w:lang w:eastAsia="en-US"/>
        </w:rPr>
        <w:t>over</w:t>
      </w:r>
      <w:r w:rsidR="00FD53F6">
        <w:rPr>
          <w:rFonts w:eastAsiaTheme="majorEastAsia"/>
          <w:lang w:eastAsia="en-US"/>
        </w:rPr>
        <w:t xml:space="preserve"> 4G</w:t>
      </w:r>
      <w:r w:rsidR="00CB2770">
        <w:rPr>
          <w:rFonts w:eastAsiaTheme="majorEastAsia"/>
          <w:lang w:eastAsia="en-US"/>
        </w:rPr>
        <w:t xml:space="preserve"> has improvements compared to 2G/3G networks, due to the lower latency </w:t>
      </w:r>
      <w:r w:rsidR="00CB2770" w:rsidRPr="00CB2770">
        <w:rPr>
          <w:rFonts w:eastAsiaTheme="majorEastAsia"/>
          <w:lang w:eastAsia="en-US"/>
        </w:rPr>
        <w:t xml:space="preserve">and </w:t>
      </w:r>
      <w:r w:rsidR="00CB2770">
        <w:rPr>
          <w:rFonts w:eastAsiaTheme="majorEastAsia"/>
          <w:lang w:eastAsia="en-US"/>
        </w:rPr>
        <w:t>more</w:t>
      </w:r>
      <w:r w:rsidR="00CB2770" w:rsidRPr="00CB2770">
        <w:rPr>
          <w:rFonts w:eastAsiaTheme="majorEastAsia"/>
          <w:lang w:eastAsia="en-US"/>
        </w:rPr>
        <w:t xml:space="preserve"> efficient transaction on the SGs interface</w:t>
      </w:r>
      <w:r w:rsidR="00CB2770">
        <w:rPr>
          <w:rFonts w:eastAsiaTheme="majorEastAsia"/>
          <w:lang w:eastAsia="en-US"/>
        </w:rPr>
        <w:t xml:space="preserve"> of the first.</w:t>
      </w:r>
    </w:p>
    <w:p w14:paraId="17DB7740" w14:textId="77777777" w:rsidR="00A626B9" w:rsidRDefault="001F188C" w:rsidP="00A626B9">
      <w:pPr>
        <w:rPr>
          <w:rFonts w:eastAsiaTheme="majorEastAsia"/>
          <w:lang w:eastAsia="en-US"/>
        </w:rPr>
      </w:pPr>
      <w:r>
        <w:rPr>
          <w:rFonts w:eastAsiaTheme="majorEastAsia"/>
          <w:lang w:eastAsia="en-US"/>
        </w:rPr>
        <w:t xml:space="preserve">   S</w:t>
      </w:r>
      <w:r w:rsidR="00A626B9" w:rsidRPr="00D32FC4">
        <w:rPr>
          <w:rFonts w:eastAsiaTheme="majorEastAsia"/>
          <w:lang w:eastAsia="en-US"/>
        </w:rPr>
        <w:t xml:space="preserve">ending an SMS </w:t>
      </w:r>
      <w:r w:rsidR="00A626B9">
        <w:rPr>
          <w:rFonts w:eastAsiaTheme="majorEastAsia"/>
          <w:lang w:eastAsia="en-US"/>
        </w:rPr>
        <w:t>from</w:t>
      </w:r>
      <w:r w:rsidR="00A626B9" w:rsidRPr="00D32FC4">
        <w:rPr>
          <w:rFonts w:eastAsiaTheme="majorEastAsia"/>
          <w:lang w:eastAsia="en-US"/>
        </w:rPr>
        <w:t xml:space="preserve"> a different operator network or between different network technologies increases </w:t>
      </w:r>
      <w:r w:rsidR="00A626B9">
        <w:rPr>
          <w:rFonts w:eastAsiaTheme="majorEastAsia"/>
          <w:lang w:eastAsia="en-US"/>
        </w:rPr>
        <w:t>these</w:t>
      </w:r>
      <w:r w:rsidR="00A626B9" w:rsidRPr="00D32FC4">
        <w:rPr>
          <w:rFonts w:eastAsiaTheme="majorEastAsia"/>
          <w:lang w:eastAsia="en-US"/>
        </w:rPr>
        <w:t xml:space="preserve"> times</w:t>
      </w:r>
      <w:r w:rsidR="00A626B9">
        <w:rPr>
          <w:rFonts w:eastAsiaTheme="majorEastAsia"/>
          <w:lang w:eastAsia="en-US"/>
        </w:rPr>
        <w:t>, which meet</w:t>
      </w:r>
      <w:r>
        <w:rPr>
          <w:rFonts w:eastAsiaTheme="majorEastAsia"/>
          <w:lang w:eastAsia="en-US"/>
        </w:rPr>
        <w:t>s</w:t>
      </w:r>
      <w:r w:rsidR="00A626B9">
        <w:rPr>
          <w:rFonts w:eastAsiaTheme="majorEastAsia"/>
          <w:lang w:eastAsia="en-US"/>
        </w:rPr>
        <w:t xml:space="preserve"> the expectations, because the path that the SMS must travel in both cases is longer</w:t>
      </w:r>
      <w:r w:rsidR="00A626B9" w:rsidRPr="00D32FC4">
        <w:rPr>
          <w:rFonts w:eastAsiaTheme="majorEastAsia"/>
          <w:lang w:eastAsia="en-US"/>
        </w:rPr>
        <w:t>. Other factors that can influence the</w:t>
      </w:r>
      <w:r w:rsidR="00A626B9">
        <w:rPr>
          <w:rFonts w:eastAsiaTheme="majorEastAsia"/>
          <w:lang w:eastAsia="en-US"/>
        </w:rPr>
        <w:t>se</w:t>
      </w:r>
      <w:r w:rsidR="00A626B9" w:rsidRPr="00D32FC4">
        <w:rPr>
          <w:rFonts w:eastAsiaTheme="majorEastAsia"/>
          <w:lang w:eastAsia="en-US"/>
        </w:rPr>
        <w:t xml:space="preserve"> times are</w:t>
      </w:r>
      <w:r w:rsidR="00A626B9">
        <w:rPr>
          <w:rFonts w:eastAsiaTheme="majorEastAsia"/>
          <w:lang w:eastAsia="en-US"/>
        </w:rPr>
        <w:t>:</w:t>
      </w:r>
      <w:r w:rsidR="00A626B9" w:rsidRPr="00D32FC4">
        <w:rPr>
          <w:rFonts w:eastAsiaTheme="majorEastAsia"/>
          <w:lang w:eastAsia="en-US"/>
        </w:rPr>
        <w:t xml:space="preserve"> location issues, network traffic or mobi</w:t>
      </w:r>
      <w:r w:rsidR="00E530E2">
        <w:rPr>
          <w:rFonts w:eastAsiaTheme="majorEastAsia"/>
          <w:lang w:eastAsia="en-US"/>
        </w:rPr>
        <w:t>le device issues.</w:t>
      </w:r>
      <w:r w:rsidR="00A626B9" w:rsidRPr="00D32FC4">
        <w:rPr>
          <w:rFonts w:eastAsiaTheme="majorEastAsia"/>
          <w:lang w:eastAsia="en-US"/>
        </w:rPr>
        <w:t xml:space="preserve"> </w:t>
      </w:r>
      <w:r w:rsidR="00E530E2">
        <w:rPr>
          <w:rFonts w:eastAsiaTheme="majorEastAsia"/>
          <w:lang w:eastAsia="en-US"/>
        </w:rPr>
        <w:t>I</w:t>
      </w:r>
      <w:r w:rsidR="00A626B9" w:rsidRPr="00D32FC4">
        <w:rPr>
          <w:rFonts w:eastAsiaTheme="majorEastAsia"/>
          <w:lang w:eastAsia="en-US"/>
        </w:rPr>
        <w:t>f a device as</w:t>
      </w:r>
      <w:r w:rsidR="00A626B9">
        <w:rPr>
          <w:rFonts w:eastAsiaTheme="majorEastAsia"/>
          <w:lang w:eastAsia="en-US"/>
        </w:rPr>
        <w:t xml:space="preserve"> low battery level, that </w:t>
      </w:r>
      <w:r w:rsidR="00A626B9" w:rsidRPr="00D32FC4">
        <w:rPr>
          <w:rFonts w:eastAsiaTheme="majorEastAsia"/>
          <w:lang w:eastAsia="en-US"/>
        </w:rPr>
        <w:t>may</w:t>
      </w:r>
      <w:r w:rsidR="00E530E2">
        <w:rPr>
          <w:rFonts w:eastAsiaTheme="majorEastAsia"/>
          <w:lang w:eastAsia="en-US"/>
        </w:rPr>
        <w:t xml:space="preserve"> also</w:t>
      </w:r>
      <w:r w:rsidR="00A626B9" w:rsidRPr="00D32FC4">
        <w:rPr>
          <w:rFonts w:eastAsiaTheme="majorEastAsia"/>
          <w:lang w:eastAsia="en-US"/>
        </w:rPr>
        <w:t xml:space="preserve"> impact negatively the message delivery time</w:t>
      </w:r>
      <w:r w:rsidR="00E530E2">
        <w:rPr>
          <w:rFonts w:eastAsiaTheme="majorEastAsia"/>
          <w:lang w:eastAsia="en-US"/>
        </w:rPr>
        <w:t>, as in some devices the CPU (</w:t>
      </w:r>
      <w:r w:rsidR="00E530E2" w:rsidRPr="00E530E2">
        <w:rPr>
          <w:rFonts w:eastAsiaTheme="majorEastAsia"/>
          <w:lang w:eastAsia="en-US"/>
        </w:rPr>
        <w:t>Central Processing Unit</w:t>
      </w:r>
      <w:r w:rsidR="00E530E2">
        <w:rPr>
          <w:rFonts w:eastAsiaTheme="majorEastAsia"/>
          <w:lang w:eastAsia="en-US"/>
        </w:rPr>
        <w:t>) is slowed down in order to the device last longer, which can increase the SMS latency.</w:t>
      </w:r>
    </w:p>
    <w:p w14:paraId="597A8EDE" w14:textId="77777777" w:rsidR="002B05A4" w:rsidRDefault="002B05A4" w:rsidP="00A626B9">
      <w:pPr>
        <w:rPr>
          <w:rFonts w:eastAsiaTheme="majorEastAsia"/>
          <w:lang w:eastAsia="en-US"/>
        </w:rPr>
      </w:pPr>
    </w:p>
    <w:p w14:paraId="4DC7B277" w14:textId="77777777" w:rsidR="00154E96" w:rsidRDefault="00154E96" w:rsidP="00E81E7E">
      <w:pPr>
        <w:pStyle w:val="Cabealho4"/>
      </w:pPr>
      <w:bookmarkStart w:id="4179" w:name="_Toc491797525"/>
      <w:r w:rsidRPr="00D32FC4">
        <w:t>Radiologs</w:t>
      </w:r>
      <w:bookmarkEnd w:id="4179"/>
    </w:p>
    <w:p w14:paraId="01165494" w14:textId="77777777" w:rsidR="00C16CA3" w:rsidRDefault="004C015B" w:rsidP="00610286">
      <w:pPr>
        <w:rPr>
          <w:rFonts w:eastAsiaTheme="majorEastAsia"/>
          <w:lang w:eastAsia="en-US"/>
        </w:rPr>
      </w:pPr>
      <w:r w:rsidRPr="00D32FC4">
        <w:rPr>
          <w:rFonts w:eastAsiaTheme="majorEastAsia"/>
          <w:lang w:eastAsia="en-US"/>
        </w:rPr>
        <w:t xml:space="preserve">   </w:t>
      </w:r>
      <w:r w:rsidR="00E530E2">
        <w:rPr>
          <w:rFonts w:eastAsiaTheme="majorEastAsia"/>
          <w:lang w:eastAsia="en-US"/>
        </w:rPr>
        <w:t>T</w:t>
      </w:r>
      <w:r w:rsidR="00E13381">
        <w:rPr>
          <w:rFonts w:eastAsiaTheme="majorEastAsia"/>
          <w:lang w:eastAsia="en-US"/>
        </w:rPr>
        <w:t xml:space="preserve">o validate </w:t>
      </w:r>
      <w:r w:rsidR="00A96583">
        <w:rPr>
          <w:rFonts w:eastAsiaTheme="majorEastAsia"/>
          <w:lang w:eastAsia="en-US"/>
        </w:rPr>
        <w:t>this</w:t>
      </w:r>
      <w:r w:rsidR="000B70D1">
        <w:rPr>
          <w:rFonts w:eastAsiaTheme="majorEastAsia"/>
          <w:lang w:eastAsia="en-US"/>
        </w:rPr>
        <w:t xml:space="preserve"> feature</w:t>
      </w:r>
      <w:r w:rsidR="00D43516">
        <w:rPr>
          <w:rFonts w:eastAsiaTheme="majorEastAsia"/>
          <w:lang w:eastAsia="en-US"/>
        </w:rPr>
        <w:t>,</w:t>
      </w:r>
      <w:r w:rsidR="00E13381">
        <w:rPr>
          <w:rFonts w:eastAsiaTheme="majorEastAsia"/>
          <w:lang w:eastAsia="en-US"/>
        </w:rPr>
        <w:t xml:space="preserve"> the device</w:t>
      </w:r>
      <w:r w:rsidR="00E530E2">
        <w:rPr>
          <w:rFonts w:eastAsiaTheme="majorEastAsia"/>
          <w:lang w:eastAsia="en-US"/>
        </w:rPr>
        <w:t xml:space="preserve"> was taken</w:t>
      </w:r>
      <w:r w:rsidR="00CE16A7" w:rsidRPr="00D32FC4">
        <w:rPr>
          <w:rFonts w:eastAsiaTheme="majorEastAsia"/>
          <w:lang w:eastAsia="en-US"/>
        </w:rPr>
        <w:t xml:space="preserve"> on a drive-test through the city</w:t>
      </w:r>
      <w:r w:rsidR="00A96583">
        <w:rPr>
          <w:rFonts w:eastAsiaTheme="majorEastAsia"/>
          <w:lang w:eastAsia="en-US"/>
        </w:rPr>
        <w:t>,</w:t>
      </w:r>
      <w:r w:rsidR="00CE16A7" w:rsidRPr="00D32FC4">
        <w:rPr>
          <w:rFonts w:eastAsiaTheme="majorEastAsia"/>
          <w:lang w:eastAsia="en-US"/>
        </w:rPr>
        <w:t xml:space="preserve"> with the application running in the background</w:t>
      </w:r>
      <w:r w:rsidR="00E13381">
        <w:rPr>
          <w:rFonts w:eastAsiaTheme="majorEastAsia"/>
          <w:lang w:eastAsia="en-US"/>
        </w:rPr>
        <w:t>.</w:t>
      </w:r>
      <w:r w:rsidR="00D43516">
        <w:rPr>
          <w:rFonts w:eastAsiaTheme="majorEastAsia"/>
          <w:lang w:eastAsia="en-US"/>
        </w:rPr>
        <w:t xml:space="preserve"> Radiologs records</w:t>
      </w:r>
      <w:r w:rsidR="00C16CA3">
        <w:rPr>
          <w:rFonts w:eastAsiaTheme="majorEastAsia"/>
          <w:lang w:eastAsia="en-US"/>
        </w:rPr>
        <w:t xml:space="preserve"> were already </w:t>
      </w:r>
      <w:del w:id="4180" w:author="tomasrodrigues@ua.pt" w:date="2017-08-03T18:26:00Z">
        <w:r w:rsidR="00C16CA3" w:rsidDel="006F6042">
          <w:rPr>
            <w:rFonts w:eastAsiaTheme="majorEastAsia"/>
            <w:lang w:eastAsia="en-US"/>
          </w:rPr>
          <w:delText xml:space="preserve">been </w:delText>
        </w:r>
      </w:del>
      <w:r w:rsidR="00C16CA3">
        <w:rPr>
          <w:rFonts w:eastAsiaTheme="majorEastAsia"/>
          <w:lang w:eastAsia="en-US"/>
        </w:rPr>
        <w:t xml:space="preserve">tested, but </w:t>
      </w:r>
      <w:r w:rsidR="00A96583">
        <w:rPr>
          <w:rFonts w:eastAsiaTheme="majorEastAsia"/>
          <w:lang w:eastAsia="en-US"/>
        </w:rPr>
        <w:t>to</w:t>
      </w:r>
      <w:r w:rsidR="00C16CA3">
        <w:rPr>
          <w:rFonts w:eastAsiaTheme="majorEastAsia"/>
          <w:lang w:eastAsia="en-US"/>
        </w:rPr>
        <w:t xml:space="preserve"> catch events like active roaming, handovers or cell reselections</w:t>
      </w:r>
      <w:ins w:id="4181" w:author="tomasrodrigues@ua.pt" w:date="2017-08-03T18:26:00Z">
        <w:r w:rsidR="006F6042">
          <w:rPr>
            <w:rFonts w:eastAsiaTheme="majorEastAsia"/>
            <w:lang w:eastAsia="en-US"/>
          </w:rPr>
          <w:t>, there</w:t>
        </w:r>
      </w:ins>
      <w:r w:rsidR="00C16CA3">
        <w:rPr>
          <w:rFonts w:eastAsiaTheme="majorEastAsia"/>
          <w:lang w:eastAsia="en-US"/>
        </w:rPr>
        <w:t xml:space="preserve"> </w:t>
      </w:r>
      <w:del w:id="4182" w:author="tomasrodrigues@ua.pt" w:date="2017-08-03T18:26:00Z">
        <w:r w:rsidR="00C16CA3" w:rsidDel="006F6042">
          <w:rPr>
            <w:rFonts w:eastAsiaTheme="majorEastAsia"/>
            <w:lang w:eastAsia="en-US"/>
          </w:rPr>
          <w:delText xml:space="preserve">it </w:delText>
        </w:r>
      </w:del>
      <w:r w:rsidR="00C16CA3">
        <w:rPr>
          <w:rFonts w:eastAsiaTheme="majorEastAsia"/>
          <w:lang w:eastAsia="en-US"/>
        </w:rPr>
        <w:t>was</w:t>
      </w:r>
      <w:ins w:id="4183" w:author="tomasrodrigues@ua.pt" w:date="2017-08-03T18:26:00Z">
        <w:r w:rsidR="006F6042">
          <w:rPr>
            <w:rFonts w:eastAsiaTheme="majorEastAsia"/>
            <w:lang w:eastAsia="en-US"/>
          </w:rPr>
          <w:t xml:space="preserve"> the</w:t>
        </w:r>
      </w:ins>
      <w:r w:rsidR="00C16CA3">
        <w:rPr>
          <w:rFonts w:eastAsiaTheme="majorEastAsia"/>
          <w:lang w:eastAsia="en-US"/>
        </w:rPr>
        <w:t xml:space="preserve"> need</w:t>
      </w:r>
      <w:ins w:id="4184" w:author="tomasrodrigues@ua.pt" w:date="2017-08-03T18:26:00Z">
        <w:r w:rsidR="006F6042">
          <w:rPr>
            <w:rFonts w:eastAsiaTheme="majorEastAsia"/>
            <w:lang w:eastAsia="en-US"/>
          </w:rPr>
          <w:t xml:space="preserve"> </w:t>
        </w:r>
      </w:ins>
      <w:del w:id="4185" w:author="tomasrodrigues@ua.pt" w:date="2017-08-03T18:26:00Z">
        <w:r w:rsidR="00C16CA3" w:rsidDel="006F6042">
          <w:rPr>
            <w:rFonts w:eastAsiaTheme="majorEastAsia"/>
            <w:lang w:eastAsia="en-US"/>
          </w:rPr>
          <w:delText xml:space="preserve">ed </w:delText>
        </w:r>
      </w:del>
      <w:r w:rsidR="00C16CA3">
        <w:rPr>
          <w:rFonts w:eastAsiaTheme="majorEastAsia"/>
          <w:lang w:eastAsia="en-US"/>
        </w:rPr>
        <w:t>to travel with the device.</w:t>
      </w:r>
      <w:r w:rsidR="00A96583">
        <w:rPr>
          <w:rFonts w:eastAsiaTheme="majorEastAsia"/>
          <w:lang w:eastAsia="en-US"/>
        </w:rPr>
        <w:t xml:space="preserve"> For this test</w:t>
      </w:r>
      <w:del w:id="4186" w:author="tomasrodrigues@ua.pt" w:date="2017-08-03T18:26:00Z">
        <w:r w:rsidR="00A96583" w:rsidDel="006F6042">
          <w:rPr>
            <w:rFonts w:eastAsiaTheme="majorEastAsia"/>
            <w:lang w:eastAsia="en-US"/>
          </w:rPr>
          <w:delText>, it was taken</w:delText>
        </w:r>
      </w:del>
      <w:r w:rsidR="00A96583">
        <w:rPr>
          <w:rFonts w:eastAsiaTheme="majorEastAsia"/>
          <w:lang w:eastAsia="en-US"/>
        </w:rPr>
        <w:t xml:space="preserve"> radiologs</w:t>
      </w:r>
      <w:ins w:id="4187" w:author="tomasrodrigues@ua.pt" w:date="2017-08-03T18:26:00Z">
        <w:r w:rsidR="006F6042">
          <w:rPr>
            <w:rFonts w:eastAsiaTheme="majorEastAsia"/>
            <w:lang w:eastAsia="en-US"/>
          </w:rPr>
          <w:t xml:space="preserve"> were taken</w:t>
        </w:r>
      </w:ins>
      <w:r w:rsidR="00A96583">
        <w:rPr>
          <w:rFonts w:eastAsiaTheme="majorEastAsia"/>
          <w:lang w:eastAsia="en-US"/>
        </w:rPr>
        <w:t xml:space="preserve"> with a periodicity of 20 seconds.</w:t>
      </w:r>
    </w:p>
    <w:p w14:paraId="50B760F8" w14:textId="2DA3D97F" w:rsidR="005B5937" w:rsidRDefault="005B5937" w:rsidP="005B5937">
      <w:pPr>
        <w:ind w:left="0"/>
        <w:rPr>
          <w:rFonts w:eastAsiaTheme="majorEastAsia"/>
          <w:lang w:eastAsia="en-US"/>
        </w:rPr>
      </w:pPr>
      <w:r>
        <w:rPr>
          <w:rFonts w:eastAsiaTheme="majorEastAsia"/>
          <w:lang w:eastAsia="en-US"/>
        </w:rPr>
        <w:t xml:space="preserve">   </w:t>
      </w:r>
      <w:r w:rsidR="00A96583">
        <w:rPr>
          <w:rFonts w:eastAsiaTheme="majorEastAsia"/>
          <w:lang w:eastAsia="en-US"/>
        </w:rPr>
        <w:t>F</w:t>
      </w:r>
      <w:r w:rsidR="00CE16A7" w:rsidRPr="00D32FC4">
        <w:rPr>
          <w:rFonts w:eastAsiaTheme="majorEastAsia"/>
          <w:lang w:eastAsia="en-US"/>
        </w:rPr>
        <w:t xml:space="preserve">igure </w:t>
      </w:r>
      <w:r w:rsidR="00692F71">
        <w:rPr>
          <w:rFonts w:eastAsiaTheme="majorEastAsia"/>
          <w:lang w:eastAsia="en-US"/>
        </w:rPr>
        <w:t>5.</w:t>
      </w:r>
      <w:r w:rsidR="006104CB">
        <w:rPr>
          <w:rFonts w:eastAsiaTheme="majorEastAsia"/>
          <w:lang w:eastAsia="en-US"/>
        </w:rPr>
        <w:t>6</w:t>
      </w:r>
      <w:r w:rsidR="00CE16A7" w:rsidRPr="00D32FC4">
        <w:rPr>
          <w:rFonts w:eastAsiaTheme="majorEastAsia"/>
          <w:lang w:eastAsia="en-US"/>
        </w:rPr>
        <w:t xml:space="preserve"> </w:t>
      </w:r>
      <w:r w:rsidR="00A96583">
        <w:rPr>
          <w:rFonts w:eastAsiaTheme="majorEastAsia"/>
          <w:lang w:eastAsia="en-US"/>
        </w:rPr>
        <w:t>depicts</w:t>
      </w:r>
      <w:r w:rsidR="00CE16A7" w:rsidRPr="00D32FC4">
        <w:rPr>
          <w:rFonts w:eastAsiaTheme="majorEastAsia"/>
          <w:lang w:eastAsia="en-US"/>
        </w:rPr>
        <w:t xml:space="preserve"> a map view</w:t>
      </w:r>
      <w:r w:rsidR="00C16CA3">
        <w:rPr>
          <w:rFonts w:eastAsiaTheme="majorEastAsia"/>
          <w:lang w:eastAsia="en-US"/>
        </w:rPr>
        <w:t xml:space="preserve"> from the “radiologs history page”</w:t>
      </w:r>
      <w:r w:rsidR="00CE16A7" w:rsidRPr="00D32FC4">
        <w:rPr>
          <w:rFonts w:eastAsiaTheme="majorEastAsia"/>
          <w:lang w:eastAsia="en-US"/>
        </w:rPr>
        <w:t xml:space="preserve"> after the test </w:t>
      </w:r>
      <w:r w:rsidR="002D1D49">
        <w:rPr>
          <w:rFonts w:eastAsiaTheme="majorEastAsia"/>
          <w:lang w:eastAsia="en-US"/>
        </w:rPr>
        <w:t xml:space="preserve">drive </w:t>
      </w:r>
      <w:r w:rsidR="00CE16A7" w:rsidRPr="00D32FC4">
        <w:rPr>
          <w:rFonts w:eastAsiaTheme="majorEastAsia"/>
          <w:lang w:eastAsia="en-US"/>
        </w:rPr>
        <w:t>execution</w:t>
      </w:r>
      <w:r w:rsidR="00BA679C">
        <w:rPr>
          <w:rFonts w:eastAsiaTheme="majorEastAsia"/>
          <w:lang w:eastAsia="en-US"/>
        </w:rPr>
        <w:t>,</w:t>
      </w:r>
      <w:r w:rsidR="00CE16A7" w:rsidRPr="00D32FC4">
        <w:rPr>
          <w:rFonts w:eastAsiaTheme="majorEastAsia"/>
          <w:lang w:eastAsia="en-US"/>
        </w:rPr>
        <w:t xml:space="preserve"> with </w:t>
      </w:r>
      <w:r w:rsidR="00C338C7" w:rsidRPr="00D32FC4">
        <w:rPr>
          <w:rFonts w:eastAsiaTheme="majorEastAsia"/>
          <w:lang w:eastAsia="en-US"/>
        </w:rPr>
        <w:t>many radiologs taken periodically</w:t>
      </w:r>
      <w:r w:rsidR="00BA679C">
        <w:rPr>
          <w:rFonts w:eastAsiaTheme="majorEastAsia"/>
          <w:lang w:eastAsia="en-US"/>
        </w:rPr>
        <w:t>.</w:t>
      </w:r>
      <w:r w:rsidR="00C338C7" w:rsidRPr="00D32FC4">
        <w:rPr>
          <w:rFonts w:eastAsiaTheme="majorEastAsia"/>
          <w:lang w:eastAsia="en-US"/>
        </w:rPr>
        <w:t xml:space="preserve"> </w:t>
      </w:r>
      <w:r w:rsidR="00192F8F">
        <w:rPr>
          <w:rFonts w:eastAsiaTheme="majorEastAsia"/>
          <w:lang w:eastAsia="en-US"/>
        </w:rPr>
        <w:t>It is possible to see 178 radiologs that were registered during the tests. I</w:t>
      </w:r>
      <w:r w:rsidR="00BA679C">
        <w:rPr>
          <w:rFonts w:eastAsiaTheme="majorEastAsia"/>
          <w:lang w:eastAsia="en-US"/>
        </w:rPr>
        <w:t xml:space="preserve">t </w:t>
      </w:r>
      <w:r w:rsidR="002D1D49">
        <w:rPr>
          <w:rFonts w:eastAsiaTheme="majorEastAsia"/>
          <w:lang w:eastAsia="en-US"/>
        </w:rPr>
        <w:t>is</w:t>
      </w:r>
      <w:r w:rsidR="00192F8F">
        <w:rPr>
          <w:rFonts w:eastAsiaTheme="majorEastAsia"/>
          <w:lang w:eastAsia="en-US"/>
        </w:rPr>
        <w:t xml:space="preserve"> also</w:t>
      </w:r>
      <w:r w:rsidR="002D1D49">
        <w:rPr>
          <w:rFonts w:eastAsiaTheme="majorEastAsia"/>
          <w:lang w:eastAsia="en-US"/>
        </w:rPr>
        <w:t xml:space="preserve"> possible to see, 16</w:t>
      </w:r>
      <w:r w:rsidR="00C338C7" w:rsidRPr="00D32FC4">
        <w:rPr>
          <w:rFonts w:eastAsiaTheme="majorEastAsia"/>
          <w:lang w:eastAsia="en-US"/>
        </w:rPr>
        <w:t xml:space="preserve"> events</w:t>
      </w:r>
      <w:r w:rsidR="00192F8F">
        <w:rPr>
          <w:rFonts w:eastAsiaTheme="majorEastAsia"/>
          <w:lang w:eastAsia="en-US"/>
        </w:rPr>
        <w:t xml:space="preserve"> containing</w:t>
      </w:r>
      <w:r w:rsidR="00C338C7" w:rsidRPr="00D32FC4">
        <w:rPr>
          <w:rFonts w:eastAsiaTheme="majorEastAsia"/>
          <w:lang w:eastAsia="en-US"/>
        </w:rPr>
        <w:t xml:space="preserve"> captured</w:t>
      </w:r>
      <w:r w:rsidR="00692F71">
        <w:rPr>
          <w:rFonts w:eastAsiaTheme="majorEastAsia"/>
          <w:lang w:eastAsia="en-US"/>
        </w:rPr>
        <w:t xml:space="preserve"> at different locations</w:t>
      </w:r>
      <w:r w:rsidR="00BA679C">
        <w:rPr>
          <w:rFonts w:eastAsiaTheme="majorEastAsia"/>
          <w:lang w:eastAsia="en-US"/>
        </w:rPr>
        <w:t>.</w:t>
      </w:r>
      <w:r w:rsidR="00A96583">
        <w:rPr>
          <w:rFonts w:eastAsiaTheme="majorEastAsia"/>
          <w:lang w:eastAsia="en-US"/>
        </w:rPr>
        <w:t xml:space="preserve"> Unfortunately,</w:t>
      </w:r>
      <w:r w:rsidR="00C3417A">
        <w:rPr>
          <w:rFonts w:eastAsiaTheme="majorEastAsia"/>
          <w:lang w:eastAsia="en-US"/>
        </w:rPr>
        <w:t xml:space="preserve"> it was not possible to take a </w:t>
      </w:r>
      <w:ins w:id="4188" w:author="tomasrodrigues@ua.pt" w:date="2017-08-05T23:34:00Z">
        <w:r w:rsidR="00D06C47">
          <w:rPr>
            <w:rFonts w:eastAsiaTheme="majorEastAsia"/>
            <w:lang w:eastAsia="en-US"/>
          </w:rPr>
          <w:t>m</w:t>
        </w:r>
      </w:ins>
      <w:del w:id="4189" w:author="tomasrodrigues@ua.pt" w:date="2017-08-05T23:34:00Z">
        <w:r w:rsidR="00C3417A" w:rsidDel="00D06C47">
          <w:rPr>
            <w:rFonts w:eastAsiaTheme="majorEastAsia"/>
            <w:lang w:eastAsia="en-US"/>
          </w:rPr>
          <w:delText>M</w:delText>
        </w:r>
      </w:del>
      <w:r w:rsidR="00A96583">
        <w:rPr>
          <w:rFonts w:eastAsiaTheme="majorEastAsia"/>
          <w:lang w:eastAsia="en-US"/>
        </w:rPr>
        <w:t>obile probe</w:t>
      </w:r>
      <w:ins w:id="4190" w:author="tomasrodrigues@ua.pt" w:date="2017-08-05T23:35:00Z">
        <w:r w:rsidR="004757D8">
          <w:rPr>
            <w:rFonts w:eastAsiaTheme="majorEastAsia"/>
            <w:lang w:eastAsia="en-US"/>
          </w:rPr>
          <w:t xml:space="preserve"> </w:t>
        </w:r>
      </w:ins>
      <w:del w:id="4191" w:author="tomasrodrigues@ua.pt" w:date="2017-08-05T23:36:00Z">
        <w:r w:rsidR="00A96583" w:rsidDel="004757D8">
          <w:rPr>
            <w:rFonts w:eastAsiaTheme="majorEastAsia"/>
            <w:lang w:eastAsia="en-US"/>
          </w:rPr>
          <w:delText xml:space="preserve"> </w:delText>
        </w:r>
      </w:del>
      <w:r w:rsidR="00A96583">
        <w:rPr>
          <w:rFonts w:eastAsiaTheme="majorEastAsia"/>
          <w:lang w:eastAsia="en-US"/>
        </w:rPr>
        <w:t xml:space="preserve">along with the </w:t>
      </w:r>
      <w:ins w:id="4192" w:author="tomasrodrigues@ua.pt" w:date="2017-08-05T23:34:00Z">
        <w:r w:rsidR="00D06C47">
          <w:rPr>
            <w:rFonts w:eastAsiaTheme="majorEastAsia"/>
            <w:lang w:eastAsia="en-US"/>
          </w:rPr>
          <w:t>p</w:t>
        </w:r>
      </w:ins>
      <w:del w:id="4193" w:author="tomasrodrigues@ua.pt" w:date="2017-08-05T23:34:00Z">
        <w:r w:rsidR="00A96583" w:rsidDel="00D06C47">
          <w:rPr>
            <w:rFonts w:eastAsiaTheme="majorEastAsia"/>
            <w:lang w:eastAsia="en-US"/>
          </w:rPr>
          <w:delText>P</w:delText>
        </w:r>
      </w:del>
      <w:r w:rsidR="00A96583">
        <w:rPr>
          <w:rFonts w:eastAsiaTheme="majorEastAsia"/>
          <w:lang w:eastAsia="en-US"/>
        </w:rPr>
        <w:t>ocket</w:t>
      </w:r>
      <w:ins w:id="4194" w:author="tomasrodrigues@ua.pt" w:date="2017-08-05T23:34:00Z">
        <w:r w:rsidR="00D06C47">
          <w:rPr>
            <w:rFonts w:eastAsiaTheme="majorEastAsia"/>
            <w:lang w:eastAsia="en-US"/>
          </w:rPr>
          <w:t xml:space="preserve"> probe</w:t>
        </w:r>
      </w:ins>
      <w:ins w:id="4195" w:author="tomasrodrigues@ua.pt" w:date="2017-08-29T19:01:00Z">
        <w:r w:rsidR="006F27F0" w:rsidRPr="006F27F0">
          <w:rPr>
            <w:rFonts w:eastAsiaTheme="majorEastAsia"/>
            <w:lang w:eastAsia="en-US"/>
          </w:rPr>
          <w:t xml:space="preserve"> </w:t>
        </w:r>
        <w:r w:rsidR="006F27F0">
          <w:rPr>
            <w:rFonts w:eastAsiaTheme="majorEastAsia"/>
            <w:lang w:eastAsia="en-US"/>
          </w:rPr>
          <w:t>to compare both results and events measured</w:t>
        </w:r>
      </w:ins>
      <w:ins w:id="4196" w:author="tomasrodrigues@ua.pt" w:date="2017-08-05T23:36:00Z">
        <w:r w:rsidR="004757D8">
          <w:rPr>
            <w:rFonts w:eastAsiaTheme="majorEastAsia"/>
            <w:lang w:eastAsia="en-US"/>
          </w:rPr>
          <w:t>, because they were al</w:t>
        </w:r>
        <w:r w:rsidR="006F27F0">
          <w:rPr>
            <w:rFonts w:eastAsiaTheme="majorEastAsia"/>
            <w:lang w:eastAsia="en-US"/>
          </w:rPr>
          <w:t>l being used for development</w:t>
        </w:r>
      </w:ins>
      <w:del w:id="4197" w:author="tomasrodrigues@ua.pt" w:date="2017-08-05T23:36:00Z">
        <w:r w:rsidR="00A96583" w:rsidDel="004757D8">
          <w:rPr>
            <w:rFonts w:eastAsiaTheme="majorEastAsia"/>
            <w:lang w:eastAsia="en-US"/>
          </w:rPr>
          <w:delText xml:space="preserve"> </w:delText>
        </w:r>
      </w:del>
      <w:del w:id="4198" w:author="tomasrodrigues@ua.pt" w:date="2017-08-29T19:01:00Z">
        <w:r w:rsidR="00A96583" w:rsidDel="006F27F0">
          <w:rPr>
            <w:rFonts w:eastAsiaTheme="majorEastAsia"/>
            <w:lang w:eastAsia="en-US"/>
          </w:rPr>
          <w:delText>to compare both results and events measured</w:delText>
        </w:r>
      </w:del>
      <w:r w:rsidR="00A96583">
        <w:rPr>
          <w:rFonts w:eastAsiaTheme="majorEastAsia"/>
          <w:lang w:eastAsia="en-US"/>
        </w:rPr>
        <w:t xml:space="preserve">. </w:t>
      </w:r>
      <w:commentRangeEnd w:id="4170"/>
      <w:r w:rsidR="004757D8">
        <w:rPr>
          <w:rStyle w:val="Refdecomentrio"/>
        </w:rPr>
        <w:commentReference w:id="4170"/>
      </w:r>
    </w:p>
    <w:p w14:paraId="260FF492" w14:textId="77777777" w:rsidR="00315A97" w:rsidRPr="005B5937" w:rsidRDefault="00A96583" w:rsidP="005B5937">
      <w:pPr>
        <w:ind w:left="0"/>
        <w:jc w:val="center"/>
        <w:rPr>
          <w:rFonts w:eastAsiaTheme="majorEastAsia"/>
        </w:rPr>
      </w:pPr>
      <w:r>
        <w:rPr>
          <w:rFonts w:eastAsiaTheme="majorEastAsia"/>
          <w:noProof/>
          <w:lang w:val="pt-PT"/>
        </w:rPr>
        <w:lastRenderedPageBreak/>
        <w:drawing>
          <wp:inline distT="0" distB="0" distL="0" distR="0" wp14:anchorId="1A67F986" wp14:editId="21067B39">
            <wp:extent cx="1749778" cy="311061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diologs_history_ma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71196" cy="3148690"/>
                    </a:xfrm>
                    <a:prstGeom prst="rect">
                      <a:avLst/>
                    </a:prstGeom>
                  </pic:spPr>
                </pic:pic>
              </a:graphicData>
            </a:graphic>
          </wp:inline>
        </w:drawing>
      </w:r>
    </w:p>
    <w:p w14:paraId="4D264840" w14:textId="3DE189C7" w:rsidR="00737341" w:rsidRDefault="00C16CA3" w:rsidP="00C16CA3">
      <w:pPr>
        <w:pStyle w:val="Legenda"/>
        <w:jc w:val="center"/>
        <w:rPr>
          <w:lang w:val="en-US"/>
        </w:rPr>
      </w:pPr>
      <w:bookmarkStart w:id="4199" w:name="_Toc489744313"/>
      <w:r w:rsidRPr="00D32FC4">
        <w:rPr>
          <w:lang w:val="en-US"/>
        </w:rPr>
        <w:t xml:space="preserve">Figure </w:t>
      </w:r>
      <w:ins w:id="4200"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4201"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4202" w:author="tomasrodrigues@ua.pt" w:date="2017-08-30T16:03:00Z">
        <w:r w:rsidR="00725F1B">
          <w:rPr>
            <w:noProof/>
            <w:lang w:val="en-US"/>
          </w:rPr>
          <w:t>6</w:t>
        </w:r>
      </w:ins>
      <w:ins w:id="4203" w:author="tomasrodrigues@ua.pt" w:date="2017-08-03T17:53:00Z">
        <w:r w:rsidR="00DF060B">
          <w:rPr>
            <w:lang w:val="en-US"/>
          </w:rPr>
          <w:fldChar w:fldCharType="end"/>
        </w:r>
      </w:ins>
      <w:del w:id="4204"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6</w:delText>
        </w:r>
        <w:r w:rsidR="00021318" w:rsidDel="005A5DE0">
          <w:rPr>
            <w:lang w:val="en-US"/>
          </w:rPr>
          <w:fldChar w:fldCharType="end"/>
        </w:r>
      </w:del>
      <w:r w:rsidRPr="00D32FC4">
        <w:rPr>
          <w:lang w:val="en-US"/>
        </w:rPr>
        <w:t xml:space="preserve"> - Radiolog map view after drive-tes</w:t>
      </w:r>
      <w:r w:rsidR="00CB4E0F">
        <w:rPr>
          <w:lang w:val="en-US"/>
        </w:rPr>
        <w:t>t</w:t>
      </w:r>
      <w:bookmarkEnd w:id="4199"/>
    </w:p>
    <w:p w14:paraId="50AE9677" w14:textId="77777777" w:rsidR="00C16CA3" w:rsidRPr="00D32FC4" w:rsidRDefault="00C16CA3" w:rsidP="00737341">
      <w:pPr>
        <w:pStyle w:val="Cabealho6"/>
      </w:pPr>
      <w:r w:rsidRPr="00D32FC4">
        <w:t>t</w:t>
      </w:r>
    </w:p>
    <w:p w14:paraId="54CF3D8E" w14:textId="47466DE2" w:rsidR="00FF1BCA" w:rsidRDefault="002B05A4" w:rsidP="00610286">
      <w:pPr>
        <w:rPr>
          <w:rFonts w:eastAsiaTheme="majorEastAsia"/>
          <w:lang w:eastAsia="en-US"/>
        </w:rPr>
      </w:pPr>
      <w:r>
        <w:rPr>
          <w:noProof/>
          <w:lang w:val="pt-PT"/>
        </w:rPr>
        <w:drawing>
          <wp:anchor distT="0" distB="0" distL="114300" distR="114300" simplePos="0" relativeHeight="251657216" behindDoc="0" locked="0" layoutInCell="1" allowOverlap="1" wp14:anchorId="1C871226" wp14:editId="10B1F56E">
            <wp:simplePos x="0" y="0"/>
            <wp:positionH relativeFrom="column">
              <wp:posOffset>1819275</wp:posOffset>
            </wp:positionH>
            <wp:positionV relativeFrom="paragraph">
              <wp:posOffset>1418590</wp:posOffset>
            </wp:positionV>
            <wp:extent cx="1952625" cy="2465705"/>
            <wp:effectExtent l="0" t="0" r="0" b="0"/>
            <wp:wrapTopAndBottom/>
            <wp:docPr id="42" name="Picture 41" descr="event_cell_r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cell_reselection.png"/>
                    <pic:cNvPicPr/>
                  </pic:nvPicPr>
                  <pic:blipFill>
                    <a:blip r:embed="rId93" cstate="print"/>
                    <a:stretch>
                      <a:fillRect/>
                    </a:stretch>
                  </pic:blipFill>
                  <pic:spPr>
                    <a:xfrm>
                      <a:off x="0" y="0"/>
                      <a:ext cx="1952625" cy="2465705"/>
                    </a:xfrm>
                    <a:prstGeom prst="rect">
                      <a:avLst/>
                    </a:prstGeom>
                  </pic:spPr>
                </pic:pic>
              </a:graphicData>
            </a:graphic>
          </wp:anchor>
        </w:drawing>
      </w:r>
      <w:r w:rsidR="00C16CA3">
        <w:rPr>
          <w:rFonts w:eastAsiaTheme="majorEastAsia"/>
          <w:lang w:eastAsia="en-US"/>
        </w:rPr>
        <w:t xml:space="preserve">   </w:t>
      </w:r>
      <w:ins w:id="4205" w:author="tomasrodrigues@ua.pt" w:date="2017-08-03T18:27:00Z">
        <w:r w:rsidR="006F6042">
          <w:rPr>
            <w:rFonts w:eastAsiaTheme="majorEastAsia"/>
            <w:lang w:eastAsia="en-US"/>
          </w:rPr>
          <w:t xml:space="preserve">By </w:t>
        </w:r>
      </w:ins>
      <w:del w:id="4206" w:author="tomasrodrigues@ua.pt" w:date="2017-08-03T18:27:00Z">
        <w:r w:rsidR="00D32C12" w:rsidDel="006F6042">
          <w:rPr>
            <w:rFonts w:eastAsiaTheme="majorEastAsia"/>
            <w:lang w:eastAsia="en-US"/>
          </w:rPr>
          <w:delText>O</w:delText>
        </w:r>
      </w:del>
      <w:del w:id="4207" w:author="tomasrodrigues@ua.pt" w:date="2017-08-03T18:26:00Z">
        <w:r w:rsidR="00D32C12" w:rsidDel="006F6042">
          <w:rPr>
            <w:rFonts w:eastAsiaTheme="majorEastAsia"/>
            <w:lang w:eastAsia="en-US"/>
          </w:rPr>
          <w:delText xml:space="preserve">n </w:delText>
        </w:r>
      </w:del>
      <w:r w:rsidR="00D32C12">
        <w:rPr>
          <w:rFonts w:eastAsiaTheme="majorEastAsia"/>
          <w:lang w:eastAsia="en-US"/>
        </w:rPr>
        <w:t>o</w:t>
      </w:r>
      <w:r w:rsidR="00610286" w:rsidRPr="00D32FC4">
        <w:rPr>
          <w:rFonts w:eastAsiaTheme="majorEastAsia"/>
          <w:lang w:eastAsia="en-US"/>
        </w:rPr>
        <w:t xml:space="preserve">pening </w:t>
      </w:r>
      <w:r w:rsidR="00C338C7" w:rsidRPr="00D32FC4">
        <w:rPr>
          <w:rFonts w:eastAsiaTheme="majorEastAsia"/>
          <w:lang w:eastAsia="en-US"/>
        </w:rPr>
        <w:t xml:space="preserve">those </w:t>
      </w:r>
      <w:r w:rsidR="00D32C12">
        <w:rPr>
          <w:rFonts w:eastAsiaTheme="majorEastAsia"/>
          <w:lang w:eastAsia="en-US"/>
        </w:rPr>
        <w:t>events</w:t>
      </w:r>
      <w:r w:rsidR="00A96583">
        <w:rPr>
          <w:rFonts w:eastAsiaTheme="majorEastAsia"/>
          <w:lang w:eastAsia="en-US"/>
        </w:rPr>
        <w:t xml:space="preserve"> it can be seen</w:t>
      </w:r>
      <w:r w:rsidR="00A96583" w:rsidRPr="00D32FC4">
        <w:rPr>
          <w:rFonts w:eastAsiaTheme="majorEastAsia"/>
          <w:lang w:eastAsia="en-US"/>
        </w:rPr>
        <w:t xml:space="preserve"> that,</w:t>
      </w:r>
      <w:r w:rsidR="00C338C7" w:rsidRPr="00D32FC4">
        <w:rPr>
          <w:rFonts w:eastAsiaTheme="majorEastAsia"/>
          <w:lang w:eastAsia="en-US"/>
        </w:rPr>
        <w:t xml:space="preserve"> they are radiologs</w:t>
      </w:r>
      <w:r w:rsidR="002D1D49">
        <w:rPr>
          <w:rFonts w:eastAsiaTheme="majorEastAsia"/>
          <w:lang w:eastAsia="en-US"/>
        </w:rPr>
        <w:t>,</w:t>
      </w:r>
      <w:r w:rsidR="00C338C7" w:rsidRPr="00D32FC4">
        <w:rPr>
          <w:rFonts w:eastAsiaTheme="majorEastAsia"/>
          <w:lang w:eastAsia="en-US"/>
        </w:rPr>
        <w:t xml:space="preserve"> taken </w:t>
      </w:r>
      <w:r w:rsidR="00D35E42" w:rsidRPr="00D32FC4">
        <w:rPr>
          <w:rFonts w:eastAsiaTheme="majorEastAsia"/>
          <w:lang w:eastAsia="en-US"/>
        </w:rPr>
        <w:t>apart from</w:t>
      </w:r>
      <w:r w:rsidR="00C338C7" w:rsidRPr="00D32FC4">
        <w:rPr>
          <w:rFonts w:eastAsiaTheme="majorEastAsia"/>
          <w:lang w:eastAsia="en-US"/>
        </w:rPr>
        <w:t xml:space="preserve"> the periodical ones</w:t>
      </w:r>
      <w:r w:rsidR="002D1D49">
        <w:rPr>
          <w:rFonts w:eastAsiaTheme="majorEastAsia"/>
          <w:lang w:eastAsia="en-US"/>
        </w:rPr>
        <w:t>,</w:t>
      </w:r>
      <w:r w:rsidR="00C338C7" w:rsidRPr="00D32FC4">
        <w:rPr>
          <w:rFonts w:eastAsiaTheme="majorEastAsia"/>
          <w:lang w:eastAsia="en-US"/>
        </w:rPr>
        <w:t xml:space="preserve"> capturing </w:t>
      </w:r>
      <w:r w:rsidR="00D35E42" w:rsidRPr="00D32FC4">
        <w:rPr>
          <w:rFonts w:eastAsiaTheme="majorEastAsia"/>
          <w:lang w:eastAsia="en-US"/>
        </w:rPr>
        <w:t xml:space="preserve">specific </w:t>
      </w:r>
      <w:r w:rsidR="00C3417A">
        <w:rPr>
          <w:rFonts w:eastAsiaTheme="majorEastAsia"/>
          <w:lang w:eastAsia="en-US"/>
        </w:rPr>
        <w:t>occurrences</w:t>
      </w:r>
      <w:r w:rsidR="00D35E42" w:rsidRPr="00D32FC4">
        <w:rPr>
          <w:rFonts w:eastAsiaTheme="majorEastAsia"/>
          <w:lang w:eastAsia="en-US"/>
        </w:rPr>
        <w:t xml:space="preserve"> </w:t>
      </w:r>
      <w:r w:rsidR="008E2426">
        <w:rPr>
          <w:rFonts w:eastAsiaTheme="majorEastAsia"/>
          <w:lang w:eastAsia="en-US"/>
        </w:rPr>
        <w:t>on</w:t>
      </w:r>
      <w:r w:rsidR="00D35E42" w:rsidRPr="00D32FC4">
        <w:rPr>
          <w:rFonts w:eastAsiaTheme="majorEastAsia"/>
          <w:lang w:eastAsia="en-US"/>
        </w:rPr>
        <w:t xml:space="preserve"> the network, for example, automatic cell reselections done by </w:t>
      </w:r>
      <w:r w:rsidR="002D1D49">
        <w:rPr>
          <w:rFonts w:eastAsiaTheme="majorEastAsia"/>
          <w:lang w:eastAsia="en-US"/>
        </w:rPr>
        <w:t>the</w:t>
      </w:r>
      <w:r w:rsidR="00D35E42" w:rsidRPr="00D32FC4">
        <w:rPr>
          <w:rFonts w:eastAsiaTheme="majorEastAsia"/>
          <w:lang w:eastAsia="en-US"/>
        </w:rPr>
        <w:t xml:space="preserve"> device </w:t>
      </w:r>
      <w:r w:rsidR="002D1D49">
        <w:rPr>
          <w:rFonts w:eastAsiaTheme="majorEastAsia"/>
          <w:lang w:eastAsia="en-US"/>
        </w:rPr>
        <w:t>as</w:t>
      </w:r>
      <w:r w:rsidR="00D35E42" w:rsidRPr="00D32FC4">
        <w:rPr>
          <w:rFonts w:eastAsiaTheme="majorEastAsia"/>
          <w:lang w:eastAsia="en-US"/>
        </w:rPr>
        <w:t xml:space="preserve"> </w:t>
      </w:r>
      <w:r w:rsidR="002D1D49">
        <w:rPr>
          <w:rFonts w:eastAsiaTheme="majorEastAsia"/>
          <w:lang w:eastAsia="en-US"/>
        </w:rPr>
        <w:t>it</w:t>
      </w:r>
      <w:r w:rsidR="00D35E42" w:rsidRPr="00D32FC4">
        <w:rPr>
          <w:rFonts w:eastAsiaTheme="majorEastAsia"/>
          <w:lang w:eastAsia="en-US"/>
        </w:rPr>
        <w:t xml:space="preserve"> </w:t>
      </w:r>
      <w:r w:rsidR="00C3417A">
        <w:rPr>
          <w:rFonts w:eastAsiaTheme="majorEastAsia"/>
          <w:lang w:eastAsia="en-US"/>
        </w:rPr>
        <w:t>moves</w:t>
      </w:r>
      <w:r w:rsidR="00D35E42" w:rsidRPr="00D32FC4">
        <w:rPr>
          <w:rFonts w:eastAsiaTheme="majorEastAsia"/>
          <w:lang w:eastAsia="en-US"/>
        </w:rPr>
        <w:t xml:space="preserve"> to a different</w:t>
      </w:r>
      <w:r w:rsidR="002D1D49">
        <w:rPr>
          <w:rFonts w:eastAsiaTheme="majorEastAsia"/>
          <w:lang w:eastAsia="en-US"/>
        </w:rPr>
        <w:t xml:space="preserve"> </w:t>
      </w:r>
      <w:r w:rsidR="002D1D49" w:rsidRPr="00D32FC4">
        <w:rPr>
          <w:rFonts w:eastAsiaTheme="majorEastAsia"/>
          <w:lang w:eastAsia="en-US"/>
        </w:rPr>
        <w:t>location</w:t>
      </w:r>
      <w:del w:id="4208" w:author="tomasrodrigues@ua.pt" w:date="2017-08-29T19:02:00Z">
        <w:r w:rsidR="00D35E42" w:rsidRPr="00D32FC4" w:rsidDel="006F27F0">
          <w:rPr>
            <w:rFonts w:eastAsiaTheme="majorEastAsia"/>
            <w:lang w:eastAsia="en-US"/>
          </w:rPr>
          <w:delText xml:space="preserve"> with better coverage</w:delText>
        </w:r>
      </w:del>
      <w:r w:rsidR="00D35E42" w:rsidRPr="00D32FC4">
        <w:rPr>
          <w:rFonts w:eastAsiaTheme="majorEastAsia"/>
          <w:lang w:eastAsia="en-US"/>
        </w:rPr>
        <w:t>.</w:t>
      </w:r>
      <w:r w:rsidR="00192F8F">
        <w:rPr>
          <w:rFonts w:eastAsiaTheme="majorEastAsia"/>
          <w:lang w:eastAsia="en-US"/>
        </w:rPr>
        <w:t xml:space="preserve"> During this test</w:t>
      </w:r>
      <w:ins w:id="4209" w:author="tomasrodrigues@ua.pt" w:date="2017-08-03T18:27:00Z">
        <w:r w:rsidR="006F6042">
          <w:rPr>
            <w:rFonts w:eastAsiaTheme="majorEastAsia"/>
            <w:lang w:eastAsia="en-US"/>
          </w:rPr>
          <w:t>,</w:t>
        </w:r>
      </w:ins>
      <w:del w:id="4210" w:author="tomasrodrigues@ua.pt" w:date="2017-08-03T18:27:00Z">
        <w:r w:rsidR="00192F8F" w:rsidDel="006F6042">
          <w:rPr>
            <w:rFonts w:eastAsiaTheme="majorEastAsia"/>
            <w:lang w:eastAsia="en-US"/>
          </w:rPr>
          <w:delText>, it was captured</w:delText>
        </w:r>
      </w:del>
      <w:r w:rsidR="00192F8F">
        <w:rPr>
          <w:rFonts w:eastAsiaTheme="majorEastAsia"/>
          <w:lang w:eastAsia="en-US"/>
        </w:rPr>
        <w:t xml:space="preserve"> 14 cell reselections and 2 handovers events</w:t>
      </w:r>
      <w:ins w:id="4211" w:author="tomasrodrigues@ua.pt" w:date="2017-08-03T18:27:00Z">
        <w:r w:rsidR="006F6042">
          <w:rPr>
            <w:rFonts w:eastAsiaTheme="majorEastAsia"/>
            <w:lang w:eastAsia="en-US"/>
          </w:rPr>
          <w:t xml:space="preserve"> were captured</w:t>
        </w:r>
      </w:ins>
      <w:r w:rsidR="00192F8F">
        <w:rPr>
          <w:rFonts w:eastAsiaTheme="majorEastAsia"/>
          <w:lang w:eastAsia="en-US"/>
        </w:rPr>
        <w:t>.</w:t>
      </w:r>
      <w:r w:rsidR="00161828">
        <w:rPr>
          <w:rFonts w:eastAsiaTheme="majorEastAsia"/>
          <w:lang w:eastAsia="en-US"/>
        </w:rPr>
        <w:t xml:space="preserve"> Detailed information </w:t>
      </w:r>
      <w:r w:rsidR="00C3417A">
        <w:rPr>
          <w:rFonts w:eastAsiaTheme="majorEastAsia"/>
          <w:lang w:eastAsia="en-US"/>
        </w:rPr>
        <w:t>about</w:t>
      </w:r>
      <w:r w:rsidR="00161828">
        <w:rPr>
          <w:rFonts w:eastAsiaTheme="majorEastAsia"/>
          <w:lang w:eastAsia="en-US"/>
        </w:rPr>
        <w:t xml:space="preserve"> the content of these events can be found in figures 5.7 and 5.8.</w:t>
      </w:r>
    </w:p>
    <w:p w14:paraId="2D7940C3" w14:textId="77777777" w:rsidR="00610286" w:rsidRDefault="00610286" w:rsidP="003D3677">
      <w:pPr>
        <w:pStyle w:val="Cabealho6"/>
      </w:pPr>
    </w:p>
    <w:p w14:paraId="1FB639F4" w14:textId="77777777" w:rsidR="00610286" w:rsidRPr="00D32FC4" w:rsidRDefault="00610286" w:rsidP="00610286">
      <w:pPr>
        <w:pStyle w:val="Cabealho6"/>
      </w:pPr>
    </w:p>
    <w:p w14:paraId="2CDA1990" w14:textId="4E77D5D6" w:rsidR="00D35E42" w:rsidRPr="00D32FC4" w:rsidRDefault="00D35E42" w:rsidP="00FF1BCA">
      <w:pPr>
        <w:pStyle w:val="Legenda"/>
        <w:spacing w:after="0" w:line="240" w:lineRule="auto"/>
        <w:jc w:val="center"/>
        <w:rPr>
          <w:rFonts w:eastAsiaTheme="majorEastAsia"/>
          <w:lang w:val="en-US"/>
        </w:rPr>
      </w:pPr>
      <w:bookmarkStart w:id="4212" w:name="_Toc489744314"/>
      <w:r w:rsidRPr="00D32FC4">
        <w:rPr>
          <w:lang w:val="en-US"/>
        </w:rPr>
        <w:t xml:space="preserve">Figure </w:t>
      </w:r>
      <w:ins w:id="4213"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4214"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4215" w:author="tomasrodrigues@ua.pt" w:date="2017-08-30T16:03:00Z">
        <w:r w:rsidR="00725F1B">
          <w:rPr>
            <w:noProof/>
            <w:lang w:val="en-US"/>
          </w:rPr>
          <w:t>7</w:t>
        </w:r>
      </w:ins>
      <w:ins w:id="4216" w:author="tomasrodrigues@ua.pt" w:date="2017-08-03T17:53:00Z">
        <w:r w:rsidR="00DF060B">
          <w:rPr>
            <w:lang w:val="en-US"/>
          </w:rPr>
          <w:fldChar w:fldCharType="end"/>
        </w:r>
      </w:ins>
      <w:del w:id="4217"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7</w:delText>
        </w:r>
        <w:r w:rsidR="00021318" w:rsidDel="005A5DE0">
          <w:rPr>
            <w:lang w:val="en-US"/>
          </w:rPr>
          <w:fldChar w:fldCharType="end"/>
        </w:r>
      </w:del>
      <w:r w:rsidRPr="00D32FC4">
        <w:rPr>
          <w:lang w:val="en-US"/>
        </w:rPr>
        <w:t xml:space="preserve"> - Event: Cell reselection</w:t>
      </w:r>
      <w:bookmarkEnd w:id="4212"/>
    </w:p>
    <w:p w14:paraId="46136D92" w14:textId="77777777" w:rsidR="00FF1BCA" w:rsidRPr="00D32FC4" w:rsidRDefault="00D35E42" w:rsidP="00610286">
      <w:pPr>
        <w:pStyle w:val="Cabealho6"/>
        <w:rPr>
          <w:lang w:eastAsia="en-US"/>
        </w:rPr>
      </w:pPr>
      <w:r w:rsidRPr="00D32FC4">
        <w:rPr>
          <w:lang w:eastAsia="en-US"/>
        </w:rPr>
        <w:t xml:space="preserve">  </w:t>
      </w:r>
    </w:p>
    <w:p w14:paraId="725F6615" w14:textId="77777777" w:rsidR="00610286" w:rsidRPr="00D32FC4" w:rsidRDefault="00610286" w:rsidP="00610286">
      <w:pPr>
        <w:pStyle w:val="Cabealho6"/>
        <w:rPr>
          <w:lang w:eastAsia="en-US"/>
        </w:rPr>
      </w:pPr>
    </w:p>
    <w:p w14:paraId="50DC30FC" w14:textId="77777777" w:rsidR="00610286" w:rsidRPr="00D32FC4" w:rsidRDefault="00610286" w:rsidP="00610286">
      <w:pPr>
        <w:pStyle w:val="Cabealho6"/>
        <w:rPr>
          <w:lang w:eastAsia="en-US"/>
        </w:rPr>
      </w:pPr>
    </w:p>
    <w:p w14:paraId="2A50090B" w14:textId="77777777" w:rsidR="008C649E" w:rsidRDefault="00FF1BCA" w:rsidP="001F16FF">
      <w:pPr>
        <w:rPr>
          <w:rFonts w:eastAsiaTheme="majorEastAsia"/>
          <w:lang w:eastAsia="en-US"/>
        </w:rPr>
      </w:pPr>
      <w:r w:rsidRPr="00D32FC4">
        <w:rPr>
          <w:rFonts w:eastAsiaTheme="majorEastAsia"/>
          <w:lang w:eastAsia="en-US"/>
        </w:rPr>
        <w:t xml:space="preserve">   </w:t>
      </w:r>
      <w:r w:rsidR="00D35E42" w:rsidRPr="00D32FC4">
        <w:rPr>
          <w:rFonts w:eastAsiaTheme="majorEastAsia"/>
          <w:lang w:eastAsia="en-US"/>
        </w:rPr>
        <w:t xml:space="preserve"> </w:t>
      </w:r>
      <w:r w:rsidR="002D1D49">
        <w:rPr>
          <w:rFonts w:eastAsiaTheme="majorEastAsia"/>
          <w:lang w:eastAsia="en-US"/>
        </w:rPr>
        <w:t>Another</w:t>
      </w:r>
      <w:r w:rsidR="00D35E42" w:rsidRPr="00D32FC4">
        <w:rPr>
          <w:rFonts w:eastAsiaTheme="majorEastAsia"/>
          <w:lang w:eastAsia="en-US"/>
        </w:rPr>
        <w:t xml:space="preserve"> </w:t>
      </w:r>
      <w:r w:rsidR="002D1D49" w:rsidRPr="00D32FC4">
        <w:rPr>
          <w:rFonts w:eastAsiaTheme="majorEastAsia"/>
          <w:lang w:eastAsia="en-US"/>
        </w:rPr>
        <w:t>test</w:t>
      </w:r>
      <w:r w:rsidR="002D1D49">
        <w:rPr>
          <w:rFonts w:eastAsiaTheme="majorEastAsia"/>
          <w:lang w:eastAsia="en-US"/>
        </w:rPr>
        <w:t xml:space="preserve"> was made in this regard in order to try</w:t>
      </w:r>
      <w:r w:rsidR="00D35E42" w:rsidRPr="00D32FC4">
        <w:rPr>
          <w:rFonts w:eastAsiaTheme="majorEastAsia"/>
          <w:lang w:eastAsia="en-US"/>
        </w:rPr>
        <w:t xml:space="preserve"> capture a</w:t>
      </w:r>
      <w:r w:rsidR="002D1D49">
        <w:rPr>
          <w:rFonts w:eastAsiaTheme="majorEastAsia"/>
          <w:lang w:eastAsia="en-US"/>
        </w:rPr>
        <w:t>nd validate a</w:t>
      </w:r>
      <w:r w:rsidR="00D35E42" w:rsidRPr="00D32FC4">
        <w:rPr>
          <w:rFonts w:eastAsiaTheme="majorEastAsia"/>
          <w:lang w:eastAsia="en-US"/>
        </w:rPr>
        <w:t xml:space="preserve"> </w:t>
      </w:r>
      <w:r w:rsidR="00D35E42" w:rsidRPr="00E8584E">
        <w:rPr>
          <w:rStyle w:val="nfaseDiscreta"/>
          <w:rFonts w:eastAsiaTheme="majorEastAsia"/>
        </w:rPr>
        <w:t>PLMN</w:t>
      </w:r>
      <w:r w:rsidR="00D35E42" w:rsidRPr="00D32FC4">
        <w:rPr>
          <w:rFonts w:eastAsiaTheme="majorEastAsia"/>
          <w:lang w:eastAsia="en-US"/>
        </w:rPr>
        <w:t xml:space="preserve"> change. For this</w:t>
      </w:r>
      <w:r w:rsidR="00192F8F">
        <w:rPr>
          <w:rFonts w:eastAsiaTheme="majorEastAsia"/>
          <w:lang w:eastAsia="en-US"/>
        </w:rPr>
        <w:t>,</w:t>
      </w:r>
      <w:r w:rsidR="00D35E42" w:rsidRPr="00D32FC4">
        <w:rPr>
          <w:rFonts w:eastAsiaTheme="majorEastAsia"/>
          <w:lang w:eastAsia="en-US"/>
        </w:rPr>
        <w:t xml:space="preserve"> the SIM Card</w:t>
      </w:r>
      <w:r w:rsidR="00192F8F" w:rsidRPr="00D32FC4">
        <w:rPr>
          <w:rFonts w:eastAsiaTheme="majorEastAsia"/>
          <w:lang w:eastAsia="en-US"/>
        </w:rPr>
        <w:t xml:space="preserve"> was withdrawn</w:t>
      </w:r>
      <w:r w:rsidR="00D35E42" w:rsidRPr="00D32FC4">
        <w:rPr>
          <w:rFonts w:eastAsiaTheme="majorEastAsia"/>
          <w:lang w:eastAsia="en-US"/>
        </w:rPr>
        <w:t xml:space="preserve"> of the device</w:t>
      </w:r>
      <w:r w:rsidR="00FB58B0" w:rsidRPr="00D32FC4">
        <w:rPr>
          <w:rFonts w:eastAsiaTheme="majorEastAsia"/>
          <w:lang w:eastAsia="en-US"/>
        </w:rPr>
        <w:t xml:space="preserve"> and another</w:t>
      </w:r>
      <w:r w:rsidR="00192F8F">
        <w:rPr>
          <w:rFonts w:eastAsiaTheme="majorEastAsia"/>
          <w:lang w:eastAsia="en-US"/>
        </w:rPr>
        <w:t xml:space="preserve"> SIM</w:t>
      </w:r>
      <w:r w:rsidR="00FB58B0" w:rsidRPr="00D32FC4">
        <w:rPr>
          <w:rFonts w:eastAsiaTheme="majorEastAsia"/>
          <w:lang w:eastAsia="en-US"/>
        </w:rPr>
        <w:t xml:space="preserve"> from a different operator</w:t>
      </w:r>
      <w:r w:rsidR="00192F8F">
        <w:rPr>
          <w:rFonts w:eastAsiaTheme="majorEastAsia"/>
          <w:lang w:eastAsia="en-US"/>
        </w:rPr>
        <w:t xml:space="preserve"> was placed</w:t>
      </w:r>
      <w:r w:rsidR="00FB58B0" w:rsidRPr="00D32FC4">
        <w:rPr>
          <w:rFonts w:eastAsiaTheme="majorEastAsia"/>
          <w:lang w:eastAsia="en-US"/>
        </w:rPr>
        <w:t>. The result of this procedure was</w:t>
      </w:r>
      <w:r w:rsidR="00BA679C">
        <w:rPr>
          <w:rFonts w:eastAsiaTheme="majorEastAsia"/>
          <w:lang w:eastAsia="en-US"/>
        </w:rPr>
        <w:t>,</w:t>
      </w:r>
      <w:r w:rsidR="00FB58B0" w:rsidRPr="00D32FC4">
        <w:rPr>
          <w:rFonts w:eastAsiaTheme="majorEastAsia"/>
          <w:lang w:eastAsia="en-US"/>
        </w:rPr>
        <w:t xml:space="preserve"> as expected</w:t>
      </w:r>
      <w:r w:rsidR="000125D7" w:rsidRPr="00D32FC4">
        <w:rPr>
          <w:rFonts w:eastAsiaTheme="majorEastAsia"/>
          <w:lang w:eastAsia="en-US"/>
        </w:rPr>
        <w:t>,</w:t>
      </w:r>
      <w:r w:rsidR="00FB58B0" w:rsidRPr="00D32FC4">
        <w:rPr>
          <w:rFonts w:eastAsiaTheme="majorEastAsia"/>
          <w:lang w:eastAsia="en-US"/>
        </w:rPr>
        <w:t xml:space="preserve"> an automatic event triggered</w:t>
      </w:r>
      <w:r w:rsidR="00D35E42" w:rsidRPr="00D32FC4">
        <w:rPr>
          <w:rFonts w:eastAsiaTheme="majorEastAsia"/>
          <w:lang w:eastAsia="en-US"/>
        </w:rPr>
        <w:t xml:space="preserve"> </w:t>
      </w:r>
      <w:r w:rsidR="000125D7" w:rsidRPr="00D32FC4">
        <w:rPr>
          <w:rFonts w:eastAsiaTheme="majorEastAsia"/>
          <w:lang w:eastAsia="en-US"/>
        </w:rPr>
        <w:t>with th</w:t>
      </w:r>
      <w:r w:rsidR="002D1D49">
        <w:rPr>
          <w:rFonts w:eastAsiaTheme="majorEastAsia"/>
          <w:lang w:eastAsia="en-US"/>
        </w:rPr>
        <w:t>e</w:t>
      </w:r>
      <w:r w:rsidR="00D32C12">
        <w:rPr>
          <w:rFonts w:eastAsiaTheme="majorEastAsia"/>
          <w:lang w:eastAsia="en-US"/>
        </w:rPr>
        <w:t xml:space="preserve"> details presented in figure 5.8</w:t>
      </w:r>
      <w:r w:rsidR="002D1D49">
        <w:rPr>
          <w:rFonts w:eastAsiaTheme="majorEastAsia"/>
          <w:lang w:eastAsia="en-US"/>
        </w:rPr>
        <w:t>. The</w:t>
      </w:r>
      <w:r w:rsidR="000125D7" w:rsidRPr="00D32FC4">
        <w:rPr>
          <w:rFonts w:eastAsiaTheme="majorEastAsia"/>
          <w:lang w:eastAsia="en-US"/>
        </w:rPr>
        <w:t xml:space="preserve"> full radiolog </w:t>
      </w:r>
      <w:r w:rsidR="00D01767">
        <w:rPr>
          <w:rFonts w:eastAsiaTheme="majorEastAsia"/>
          <w:lang w:eastAsia="en-US"/>
        </w:rPr>
        <w:t>content</w:t>
      </w:r>
      <w:r w:rsidR="000125D7" w:rsidRPr="00D32FC4">
        <w:rPr>
          <w:rFonts w:eastAsiaTheme="majorEastAsia"/>
          <w:lang w:eastAsia="en-US"/>
        </w:rPr>
        <w:t xml:space="preserve"> c</w:t>
      </w:r>
      <w:r w:rsidR="00182105">
        <w:rPr>
          <w:rFonts w:eastAsiaTheme="majorEastAsia"/>
          <w:lang w:eastAsia="en-US"/>
        </w:rPr>
        <w:t xml:space="preserve">an be seen in </w:t>
      </w:r>
      <w:hyperlink w:anchor="_Appendix_C" w:history="1">
        <w:r w:rsidR="00182105" w:rsidRPr="008C7034">
          <w:rPr>
            <w:rStyle w:val="Hiperligao"/>
            <w:rFonts w:eastAsiaTheme="majorEastAsia"/>
            <w:lang w:eastAsia="en-US"/>
          </w:rPr>
          <w:t>A</w:t>
        </w:r>
        <w:r w:rsidR="009A26F4" w:rsidRPr="008C7034">
          <w:rPr>
            <w:rStyle w:val="Hiperligao"/>
            <w:rFonts w:eastAsiaTheme="majorEastAsia"/>
            <w:lang w:eastAsia="en-US"/>
          </w:rPr>
          <w:t>ppendix C</w:t>
        </w:r>
      </w:hyperlink>
      <w:r w:rsidR="00192F8F">
        <w:rPr>
          <w:rStyle w:val="Hiperligao"/>
          <w:rFonts w:eastAsiaTheme="majorEastAsia"/>
          <w:lang w:eastAsia="en-US"/>
        </w:rPr>
        <w:t>, containing radiolog common parameters</w:t>
      </w:r>
      <w:r w:rsidR="00E60187">
        <w:rPr>
          <w:rStyle w:val="Hiperligao"/>
          <w:rFonts w:eastAsiaTheme="majorEastAsia"/>
          <w:lang w:eastAsia="en-US"/>
        </w:rPr>
        <w:t xml:space="preserve"> such as the timestamp, GPS location, IMEI</w:t>
      </w:r>
      <w:r w:rsidR="00192F8F">
        <w:rPr>
          <w:rStyle w:val="Hiperligao"/>
          <w:rFonts w:eastAsiaTheme="majorEastAsia"/>
          <w:lang w:eastAsia="en-US"/>
        </w:rPr>
        <w:t>,</w:t>
      </w:r>
      <w:r w:rsidR="00E60187">
        <w:rPr>
          <w:rStyle w:val="Hiperligao"/>
          <w:rFonts w:eastAsiaTheme="majorEastAsia"/>
          <w:lang w:eastAsia="en-US"/>
        </w:rPr>
        <w:t xml:space="preserve"> among others,</w:t>
      </w:r>
      <w:r w:rsidR="00192F8F">
        <w:rPr>
          <w:rStyle w:val="Hiperligao"/>
          <w:rFonts w:eastAsiaTheme="majorEastAsia"/>
          <w:lang w:eastAsia="en-US"/>
        </w:rPr>
        <w:t xml:space="preserve"> an object with </w:t>
      </w:r>
      <w:r w:rsidR="00E60187">
        <w:rPr>
          <w:rStyle w:val="Hiperligao"/>
          <w:rFonts w:eastAsiaTheme="majorEastAsia"/>
          <w:lang w:eastAsia="en-US"/>
        </w:rPr>
        <w:t>the information about the</w:t>
      </w:r>
      <w:r w:rsidR="00192F8F">
        <w:rPr>
          <w:rStyle w:val="Hiperligao"/>
          <w:rFonts w:eastAsiaTheme="majorEastAsia"/>
          <w:lang w:eastAsia="en-US"/>
        </w:rPr>
        <w:t xml:space="preserve"> mobile </w:t>
      </w:r>
      <w:r w:rsidR="00E60187">
        <w:rPr>
          <w:rStyle w:val="Hiperligao"/>
          <w:rFonts w:eastAsiaTheme="majorEastAsia"/>
          <w:lang w:eastAsia="en-US"/>
        </w:rPr>
        <w:t>network</w:t>
      </w:r>
      <w:r w:rsidR="00192F8F">
        <w:rPr>
          <w:rStyle w:val="Hiperligao"/>
          <w:rFonts w:eastAsiaTheme="majorEastAsia"/>
          <w:lang w:eastAsia="en-US"/>
        </w:rPr>
        <w:t xml:space="preserve"> technology</w:t>
      </w:r>
      <w:r w:rsidR="00192F8F">
        <w:rPr>
          <w:rFonts w:eastAsiaTheme="majorEastAsia"/>
          <w:lang w:eastAsia="en-US"/>
        </w:rPr>
        <w:t xml:space="preserve">, </w:t>
      </w:r>
      <w:r w:rsidR="00E60187">
        <w:rPr>
          <w:rFonts w:eastAsiaTheme="majorEastAsia"/>
          <w:lang w:eastAsia="en-US"/>
        </w:rPr>
        <w:t xml:space="preserve">the </w:t>
      </w:r>
      <w:r w:rsidR="00380C66">
        <w:rPr>
          <w:rFonts w:eastAsiaTheme="majorEastAsia"/>
          <w:lang w:eastAsia="en-US"/>
        </w:rPr>
        <w:t>neighbor’s cell</w:t>
      </w:r>
      <w:r w:rsidR="00E60187">
        <w:rPr>
          <w:rFonts w:eastAsiaTheme="majorEastAsia"/>
          <w:lang w:eastAsia="en-US"/>
        </w:rPr>
        <w:t xml:space="preserve"> information and lastly, the identification of the event captured.</w:t>
      </w:r>
    </w:p>
    <w:p w14:paraId="5B77A823" w14:textId="77777777" w:rsidR="00315A97" w:rsidRPr="00D32FC4" w:rsidRDefault="00315A97" w:rsidP="00315A97">
      <w:pPr>
        <w:pStyle w:val="Cabealho6"/>
        <w:rPr>
          <w:lang w:eastAsia="en-US"/>
        </w:rPr>
      </w:pPr>
    </w:p>
    <w:p w14:paraId="187A28F3" w14:textId="77777777" w:rsidR="00F71543" w:rsidRDefault="000125D7" w:rsidP="00F71543">
      <w:pPr>
        <w:keepNext/>
        <w:jc w:val="center"/>
      </w:pPr>
      <w:r w:rsidRPr="00D32FC4">
        <w:rPr>
          <w:rFonts w:eastAsiaTheme="majorEastAsia"/>
          <w:noProof/>
          <w:lang w:val="pt-PT"/>
        </w:rPr>
        <w:drawing>
          <wp:inline distT="0" distB="0" distL="0" distR="0" wp14:anchorId="3B404A9E" wp14:editId="16212786">
            <wp:extent cx="2054578" cy="2528239"/>
            <wp:effectExtent l="0" t="0" r="0" b="0"/>
            <wp:docPr id="46" name="Picture 43" descr="event_plmn_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plmn_change.png"/>
                    <pic:cNvPicPr/>
                  </pic:nvPicPr>
                  <pic:blipFill>
                    <a:blip r:embed="rId94" cstate="print"/>
                    <a:stretch>
                      <a:fillRect/>
                    </a:stretch>
                  </pic:blipFill>
                  <pic:spPr>
                    <a:xfrm>
                      <a:off x="0" y="0"/>
                      <a:ext cx="2083703" cy="2564078"/>
                    </a:xfrm>
                    <a:prstGeom prst="rect">
                      <a:avLst/>
                    </a:prstGeom>
                  </pic:spPr>
                </pic:pic>
              </a:graphicData>
            </a:graphic>
          </wp:inline>
        </w:drawing>
      </w:r>
    </w:p>
    <w:p w14:paraId="2181AAC7" w14:textId="15039E29" w:rsidR="00B61DF0" w:rsidRDefault="00F71543" w:rsidP="00F71543">
      <w:pPr>
        <w:pStyle w:val="Legenda"/>
        <w:jc w:val="center"/>
        <w:rPr>
          <w:lang w:val="en-US"/>
        </w:rPr>
      </w:pPr>
      <w:bookmarkStart w:id="4218" w:name="_Toc489744315"/>
      <w:r w:rsidRPr="00F71543">
        <w:rPr>
          <w:lang w:val="en-US"/>
        </w:rPr>
        <w:t xml:space="preserve">Figure </w:t>
      </w:r>
      <w:ins w:id="4219" w:author="tomasrodrigues@ua.pt" w:date="2017-08-03T17:53:00Z">
        <w:r w:rsidR="00DF060B">
          <w:rPr>
            <w:lang w:val="en-US"/>
          </w:rPr>
          <w:fldChar w:fldCharType="begin"/>
        </w:r>
        <w:r w:rsidR="00DF060B">
          <w:rPr>
            <w:lang w:val="en-US"/>
          </w:rPr>
          <w:instrText xml:space="preserve"> STYLEREF 1 \s </w:instrText>
        </w:r>
      </w:ins>
      <w:r w:rsidR="00DF060B">
        <w:rPr>
          <w:lang w:val="en-US"/>
        </w:rPr>
        <w:fldChar w:fldCharType="separate"/>
      </w:r>
      <w:r w:rsidR="00725F1B">
        <w:rPr>
          <w:noProof/>
          <w:lang w:val="en-US"/>
        </w:rPr>
        <w:t>5</w:t>
      </w:r>
      <w:ins w:id="4220" w:author="tomasrodrigues@ua.pt" w:date="2017-08-03T17:53:00Z">
        <w:r w:rsidR="00DF060B">
          <w:rPr>
            <w:lang w:val="en-US"/>
          </w:rPr>
          <w:fldChar w:fldCharType="end"/>
        </w:r>
        <w:r w:rsidR="00DF060B">
          <w:rPr>
            <w:lang w:val="en-US"/>
          </w:rPr>
          <w:t>.</w:t>
        </w:r>
        <w:r w:rsidR="00DF060B">
          <w:rPr>
            <w:lang w:val="en-US"/>
          </w:rPr>
          <w:fldChar w:fldCharType="begin"/>
        </w:r>
        <w:r w:rsidR="00DF060B">
          <w:rPr>
            <w:lang w:val="en-US"/>
          </w:rPr>
          <w:instrText xml:space="preserve"> SEQ Figure \* ARABIC \s 1 </w:instrText>
        </w:r>
      </w:ins>
      <w:r w:rsidR="00DF060B">
        <w:rPr>
          <w:lang w:val="en-US"/>
        </w:rPr>
        <w:fldChar w:fldCharType="separate"/>
      </w:r>
      <w:ins w:id="4221" w:author="tomasrodrigues@ua.pt" w:date="2017-08-30T16:03:00Z">
        <w:r w:rsidR="00725F1B">
          <w:rPr>
            <w:noProof/>
            <w:lang w:val="en-US"/>
          </w:rPr>
          <w:t>8</w:t>
        </w:r>
      </w:ins>
      <w:ins w:id="4222" w:author="tomasrodrigues@ua.pt" w:date="2017-08-03T17:53:00Z">
        <w:r w:rsidR="00DF060B">
          <w:rPr>
            <w:lang w:val="en-US"/>
          </w:rPr>
          <w:fldChar w:fldCharType="end"/>
        </w:r>
      </w:ins>
      <w:del w:id="4223" w:author="tomasrodrigues@ua.pt" w:date="2017-08-03T15:23:00Z">
        <w:r w:rsidR="00021318" w:rsidDel="005A5DE0">
          <w:rPr>
            <w:lang w:val="en-US"/>
          </w:rPr>
          <w:fldChar w:fldCharType="begin"/>
        </w:r>
        <w:r w:rsidR="00801CF7" w:rsidDel="005A5DE0">
          <w:rPr>
            <w:lang w:val="en-US"/>
          </w:rPr>
          <w:delInstrText xml:space="preserve"> STYLEREF 1 \s </w:delInstrText>
        </w:r>
        <w:r w:rsidR="00021318" w:rsidDel="005A5DE0">
          <w:rPr>
            <w:lang w:val="en-US"/>
          </w:rPr>
          <w:fldChar w:fldCharType="separate"/>
        </w:r>
        <w:r w:rsidR="00E451A5" w:rsidDel="005A5DE0">
          <w:rPr>
            <w:noProof/>
            <w:lang w:val="en-US"/>
          </w:rPr>
          <w:delText>5</w:delText>
        </w:r>
        <w:r w:rsidR="00021318" w:rsidDel="005A5DE0">
          <w:rPr>
            <w:lang w:val="en-US"/>
          </w:rPr>
          <w:fldChar w:fldCharType="end"/>
        </w:r>
        <w:r w:rsidR="00801CF7" w:rsidDel="005A5DE0">
          <w:rPr>
            <w:lang w:val="en-US"/>
          </w:rPr>
          <w:delText>.</w:delText>
        </w:r>
        <w:r w:rsidR="00021318" w:rsidDel="005A5DE0">
          <w:rPr>
            <w:lang w:val="en-US"/>
          </w:rPr>
          <w:fldChar w:fldCharType="begin"/>
        </w:r>
        <w:r w:rsidR="00801CF7" w:rsidDel="005A5DE0">
          <w:rPr>
            <w:lang w:val="en-US"/>
          </w:rPr>
          <w:delInstrText xml:space="preserve"> SEQ Figure \* ARABIC \s 1 </w:delInstrText>
        </w:r>
        <w:r w:rsidR="00021318" w:rsidDel="005A5DE0">
          <w:rPr>
            <w:lang w:val="en-US"/>
          </w:rPr>
          <w:fldChar w:fldCharType="separate"/>
        </w:r>
        <w:r w:rsidR="00E451A5" w:rsidDel="005A5DE0">
          <w:rPr>
            <w:noProof/>
            <w:lang w:val="en-US"/>
          </w:rPr>
          <w:delText>8</w:delText>
        </w:r>
        <w:r w:rsidR="00021318" w:rsidDel="005A5DE0">
          <w:rPr>
            <w:lang w:val="en-US"/>
          </w:rPr>
          <w:fldChar w:fldCharType="end"/>
        </w:r>
      </w:del>
      <w:r w:rsidRPr="00F71543">
        <w:rPr>
          <w:lang w:val="en-US"/>
        </w:rPr>
        <w:t xml:space="preserve"> - Event: PLMN change</w:t>
      </w:r>
      <w:bookmarkEnd w:id="4218"/>
    </w:p>
    <w:p w14:paraId="06814620" w14:textId="77777777" w:rsidR="00737341" w:rsidRPr="00737341" w:rsidRDefault="00737341" w:rsidP="00192F8F">
      <w:pPr>
        <w:rPr>
          <w:lang w:eastAsia="en-US"/>
        </w:rPr>
      </w:pPr>
    </w:p>
    <w:p w14:paraId="286BE516" w14:textId="77777777" w:rsidR="00D01767" w:rsidRDefault="00D01767" w:rsidP="00D01767">
      <w:pPr>
        <w:pStyle w:val="Cabealho4"/>
        <w:rPr>
          <w:lang w:eastAsia="en-US"/>
        </w:rPr>
      </w:pPr>
      <w:bookmarkStart w:id="4224" w:name="_Toc491797526"/>
      <w:r>
        <w:rPr>
          <w:lang w:eastAsia="en-US"/>
        </w:rPr>
        <w:t>Logfile Analysis</w:t>
      </w:r>
      <w:bookmarkEnd w:id="4224"/>
    </w:p>
    <w:p w14:paraId="4E403DF4" w14:textId="02E87097" w:rsidR="00E60187" w:rsidRDefault="00E60187" w:rsidP="00E60187">
      <w:pPr>
        <w:ind w:left="0"/>
        <w:rPr>
          <w:rFonts w:eastAsiaTheme="majorEastAsia"/>
          <w:lang w:eastAsia="en-US"/>
        </w:rPr>
      </w:pPr>
      <w:r>
        <w:rPr>
          <w:rFonts w:eastAsiaTheme="majorEastAsia"/>
          <w:lang w:eastAsia="en-US"/>
        </w:rPr>
        <w:t xml:space="preserve">  </w:t>
      </w:r>
      <w:r w:rsidR="00154E96" w:rsidRPr="00D32FC4">
        <w:rPr>
          <w:rFonts w:eastAsiaTheme="majorEastAsia"/>
          <w:lang w:eastAsia="en-US"/>
        </w:rPr>
        <w:t xml:space="preserve">   </w:t>
      </w:r>
      <w:commentRangeStart w:id="4225"/>
      <w:r>
        <w:rPr>
          <w:rFonts w:eastAsiaTheme="majorEastAsia"/>
          <w:lang w:eastAsia="en-US"/>
        </w:rPr>
        <w:t xml:space="preserve">The Android logfile can be useful in order to monitor passively the user interaction, not only with this solution, but </w:t>
      </w:r>
      <w:r w:rsidR="00C3417A">
        <w:rPr>
          <w:rFonts w:eastAsiaTheme="majorEastAsia"/>
          <w:lang w:eastAsia="en-US"/>
        </w:rPr>
        <w:t>for</w:t>
      </w:r>
      <w:r w:rsidR="00D43516">
        <w:rPr>
          <w:rFonts w:eastAsiaTheme="majorEastAsia"/>
          <w:lang w:eastAsia="en-US"/>
        </w:rPr>
        <w:t xml:space="preserve"> every feature</w:t>
      </w:r>
      <w:r>
        <w:rPr>
          <w:rFonts w:eastAsiaTheme="majorEastAsia"/>
          <w:lang w:eastAsia="en-US"/>
        </w:rPr>
        <w:t xml:space="preserve"> on the phone, making possible to detect </w:t>
      </w:r>
      <w:r w:rsidR="00C3417A">
        <w:rPr>
          <w:rFonts w:eastAsiaTheme="majorEastAsia"/>
          <w:lang w:eastAsia="en-US"/>
        </w:rPr>
        <w:t>the user</w:t>
      </w:r>
      <w:r>
        <w:rPr>
          <w:rFonts w:eastAsiaTheme="majorEastAsia"/>
          <w:lang w:eastAsia="en-US"/>
        </w:rPr>
        <w:t xml:space="preserve"> usual behaviors and preferences</w:t>
      </w:r>
      <w:ins w:id="4226" w:author="tomasrodrigues@ua.pt" w:date="2017-08-29T19:06:00Z">
        <w:r w:rsidR="00422CBC">
          <w:rPr>
            <w:rFonts w:eastAsiaTheme="majorEastAsia"/>
            <w:lang w:eastAsia="en-US"/>
          </w:rPr>
          <w:t>, as well as, events triggered by the Android OS.</w:t>
        </w:r>
        <w:commentRangeEnd w:id="4225"/>
        <w:r w:rsidR="00422CBC">
          <w:rPr>
            <w:rStyle w:val="Refdecomentrio"/>
          </w:rPr>
          <w:commentReference w:id="4225"/>
        </w:r>
      </w:ins>
      <w:del w:id="4227" w:author="tomasrodrigues@ua.pt" w:date="2017-08-29T19:05:00Z">
        <w:r w:rsidDel="00422CBC">
          <w:rPr>
            <w:rFonts w:eastAsiaTheme="majorEastAsia"/>
            <w:lang w:eastAsia="en-US"/>
          </w:rPr>
          <w:delText xml:space="preserve">. </w:delText>
        </w:r>
      </w:del>
    </w:p>
    <w:p w14:paraId="1195A5FD" w14:textId="77777777" w:rsidR="00E60187" w:rsidRDefault="00E60187" w:rsidP="00E60187">
      <w:pPr>
        <w:ind w:left="0"/>
        <w:rPr>
          <w:rFonts w:eastAsiaTheme="majorEastAsia"/>
          <w:lang w:eastAsia="en-US"/>
        </w:rPr>
      </w:pPr>
      <w:r>
        <w:rPr>
          <w:rFonts w:eastAsiaTheme="majorEastAsia"/>
          <w:lang w:eastAsia="en-US"/>
        </w:rPr>
        <w:t xml:space="preserve">   </w:t>
      </w:r>
      <w:commentRangeStart w:id="4228"/>
      <w:r w:rsidR="00E850E6">
        <w:rPr>
          <w:rFonts w:eastAsiaTheme="majorEastAsia"/>
          <w:lang w:eastAsia="en-US"/>
        </w:rPr>
        <w:t xml:space="preserve">With </w:t>
      </w:r>
      <w:r>
        <w:rPr>
          <w:rFonts w:eastAsiaTheme="majorEastAsia"/>
          <w:lang w:eastAsia="en-US"/>
        </w:rPr>
        <w:t>the objective of determining</w:t>
      </w:r>
      <w:r w:rsidR="00E850E6">
        <w:rPr>
          <w:rFonts w:eastAsiaTheme="majorEastAsia"/>
          <w:lang w:eastAsia="en-US"/>
        </w:rPr>
        <w:t xml:space="preserve"> what</w:t>
      </w:r>
      <w:r>
        <w:rPr>
          <w:rFonts w:eastAsiaTheme="majorEastAsia"/>
          <w:lang w:eastAsia="en-US"/>
        </w:rPr>
        <w:t xml:space="preserve"> the</w:t>
      </w:r>
      <w:r w:rsidR="00E412CC" w:rsidRPr="00D32FC4">
        <w:rPr>
          <w:rFonts w:eastAsiaTheme="majorEastAsia"/>
          <w:lang w:eastAsia="en-US"/>
        </w:rPr>
        <w:t xml:space="preserve"> logfile </w:t>
      </w:r>
      <w:r>
        <w:rPr>
          <w:rFonts w:eastAsiaTheme="majorEastAsia"/>
          <w:lang w:eastAsia="en-US"/>
        </w:rPr>
        <w:t>has to offer</w:t>
      </w:r>
      <w:ins w:id="4229" w:author="tomasrodrigues@ua.pt" w:date="2017-08-03T18:27:00Z">
        <w:r w:rsidR="006F6042">
          <w:rPr>
            <w:rFonts w:eastAsiaTheme="majorEastAsia"/>
            <w:lang w:eastAsia="en-US"/>
          </w:rPr>
          <w:t>,</w:t>
        </w:r>
      </w:ins>
      <w:del w:id="4230" w:author="tomasrodrigues@ua.pt" w:date="2017-08-03T18:27:00Z">
        <w:r w:rsidR="00E850E6" w:rsidDel="006F6042">
          <w:rPr>
            <w:rFonts w:eastAsiaTheme="majorEastAsia"/>
            <w:lang w:eastAsia="en-US"/>
          </w:rPr>
          <w:delText>, it</w:delText>
        </w:r>
        <w:r w:rsidR="00E412CC" w:rsidRPr="00D32FC4" w:rsidDel="006F6042">
          <w:rPr>
            <w:rFonts w:eastAsiaTheme="majorEastAsia"/>
            <w:lang w:eastAsia="en-US"/>
          </w:rPr>
          <w:delText xml:space="preserve"> was </w:delText>
        </w:r>
        <w:r w:rsidR="00751ED1" w:rsidDel="006F6042">
          <w:rPr>
            <w:rFonts w:eastAsiaTheme="majorEastAsia"/>
            <w:lang w:eastAsia="en-US"/>
          </w:rPr>
          <w:delText>made</w:delText>
        </w:r>
      </w:del>
      <w:r>
        <w:rPr>
          <w:rFonts w:eastAsiaTheme="majorEastAsia"/>
          <w:lang w:eastAsia="en-US"/>
        </w:rPr>
        <w:t xml:space="preserve"> </w:t>
      </w:r>
      <w:r w:rsidR="00E850E6">
        <w:rPr>
          <w:rFonts w:eastAsiaTheme="majorEastAsia"/>
          <w:lang w:eastAsia="en-US"/>
        </w:rPr>
        <w:t>specific tests</w:t>
      </w:r>
      <w:r w:rsidR="00C3417A">
        <w:rPr>
          <w:rFonts w:eastAsiaTheme="majorEastAsia"/>
          <w:lang w:eastAsia="en-US"/>
        </w:rPr>
        <w:t xml:space="preserve"> </w:t>
      </w:r>
      <w:ins w:id="4231" w:author="tomasrodrigues@ua.pt" w:date="2017-08-03T18:27:00Z">
        <w:r w:rsidR="006F6042">
          <w:rPr>
            <w:rFonts w:eastAsiaTheme="majorEastAsia"/>
            <w:lang w:eastAsia="en-US"/>
          </w:rPr>
          <w:t xml:space="preserve">were made </w:t>
        </w:r>
      </w:ins>
      <w:ins w:id="4232" w:author="tomasrodrigues@ua.pt" w:date="2017-08-03T18:28:00Z">
        <w:r w:rsidR="006F6042">
          <w:rPr>
            <w:rFonts w:eastAsiaTheme="majorEastAsia"/>
            <w:lang w:eastAsia="en-US"/>
          </w:rPr>
          <w:t xml:space="preserve">to </w:t>
        </w:r>
      </w:ins>
      <w:del w:id="4233" w:author="tomasrodrigues@ua.pt" w:date="2017-08-03T18:27:00Z">
        <w:r w:rsidR="00C3417A" w:rsidDel="006F6042">
          <w:rPr>
            <w:rFonts w:eastAsiaTheme="majorEastAsia"/>
            <w:lang w:eastAsia="en-US"/>
          </w:rPr>
          <w:delText>in order</w:delText>
        </w:r>
        <w:r w:rsidR="00E412CC" w:rsidRPr="00D32FC4" w:rsidDel="006F6042">
          <w:rPr>
            <w:rFonts w:eastAsiaTheme="majorEastAsia"/>
            <w:lang w:eastAsia="en-US"/>
          </w:rPr>
          <w:delText xml:space="preserve"> </w:delText>
        </w:r>
        <w:r w:rsidR="00C3417A" w:rsidDel="006F6042">
          <w:rPr>
            <w:rFonts w:eastAsiaTheme="majorEastAsia"/>
            <w:lang w:eastAsia="en-US"/>
          </w:rPr>
          <w:delText xml:space="preserve">to </w:delText>
        </w:r>
      </w:del>
      <w:r w:rsidR="00C3417A">
        <w:rPr>
          <w:rFonts w:eastAsiaTheme="majorEastAsia"/>
          <w:lang w:eastAsia="en-US"/>
        </w:rPr>
        <w:t xml:space="preserve">discover </w:t>
      </w:r>
      <w:r w:rsidR="00E850E6">
        <w:rPr>
          <w:rFonts w:eastAsiaTheme="majorEastAsia"/>
          <w:lang w:eastAsia="en-US"/>
        </w:rPr>
        <w:t>more information from the network than</w:t>
      </w:r>
      <w:r w:rsidR="00C3417A">
        <w:rPr>
          <w:rFonts w:eastAsiaTheme="majorEastAsia"/>
          <w:lang w:eastAsia="en-US"/>
        </w:rPr>
        <w:t xml:space="preserve"> the one already retreived</w:t>
      </w:r>
      <w:r w:rsidR="00E850E6">
        <w:rPr>
          <w:rFonts w:eastAsiaTheme="majorEastAsia"/>
          <w:lang w:eastAsia="en-US"/>
        </w:rPr>
        <w:t xml:space="preserve"> from </w:t>
      </w:r>
      <w:r w:rsidR="00C3417A">
        <w:rPr>
          <w:rFonts w:eastAsiaTheme="majorEastAsia"/>
          <w:lang w:eastAsia="en-US"/>
        </w:rPr>
        <w:t xml:space="preserve">the </w:t>
      </w:r>
      <w:r w:rsidR="00E850E6">
        <w:rPr>
          <w:rFonts w:eastAsiaTheme="majorEastAsia"/>
          <w:lang w:eastAsia="en-US"/>
        </w:rPr>
        <w:t>internal Android classes</w:t>
      </w:r>
      <w:r w:rsidR="00C3417A">
        <w:rPr>
          <w:rFonts w:eastAsiaTheme="majorEastAsia"/>
          <w:lang w:eastAsia="en-US"/>
        </w:rPr>
        <w:t>. Furthermore, it was analyzed</w:t>
      </w:r>
      <w:r w:rsidR="00E850E6">
        <w:rPr>
          <w:rFonts w:eastAsiaTheme="majorEastAsia"/>
          <w:lang w:eastAsia="en-US"/>
        </w:rPr>
        <w:t xml:space="preserve"> </w:t>
      </w:r>
      <w:r w:rsidR="00C3417A">
        <w:rPr>
          <w:rFonts w:eastAsiaTheme="majorEastAsia"/>
          <w:lang w:eastAsia="en-US"/>
        </w:rPr>
        <w:t>the log</w:t>
      </w:r>
      <w:r w:rsidR="00E850E6">
        <w:rPr>
          <w:rFonts w:eastAsiaTheme="majorEastAsia"/>
          <w:lang w:eastAsia="en-US"/>
        </w:rPr>
        <w:t xml:space="preserve"> information</w:t>
      </w:r>
      <w:r w:rsidR="00C3417A">
        <w:rPr>
          <w:rFonts w:eastAsiaTheme="majorEastAsia"/>
          <w:lang w:eastAsia="en-US"/>
        </w:rPr>
        <w:t>s</w:t>
      </w:r>
      <w:r w:rsidR="00E850E6">
        <w:rPr>
          <w:rFonts w:eastAsiaTheme="majorEastAsia"/>
          <w:lang w:eastAsia="en-US"/>
        </w:rPr>
        <w:t xml:space="preserve"> from OTT apps like Facebook or YouTube </w:t>
      </w:r>
      <w:del w:id="4234" w:author="tomasrodrigues@ua.pt" w:date="2017-08-03T18:28:00Z">
        <w:r w:rsidDel="006F6042">
          <w:rPr>
            <w:rFonts w:eastAsiaTheme="majorEastAsia"/>
            <w:lang w:eastAsia="en-US"/>
          </w:rPr>
          <w:delText>is</w:delText>
        </w:r>
        <w:r w:rsidR="00E850E6" w:rsidDel="006F6042">
          <w:rPr>
            <w:rFonts w:eastAsiaTheme="majorEastAsia"/>
            <w:lang w:eastAsia="en-US"/>
          </w:rPr>
          <w:delText xml:space="preserve"> possible to</w:delText>
        </w:r>
      </w:del>
      <w:ins w:id="4235" w:author="tomasrodrigues@ua.pt" w:date="2017-08-03T18:28:00Z">
        <w:r w:rsidR="006F6042">
          <w:rPr>
            <w:rFonts w:eastAsiaTheme="majorEastAsia"/>
            <w:lang w:eastAsia="en-US"/>
          </w:rPr>
          <w:t>can be</w:t>
        </w:r>
      </w:ins>
      <w:r w:rsidR="00E850E6">
        <w:rPr>
          <w:rFonts w:eastAsiaTheme="majorEastAsia"/>
          <w:lang w:eastAsia="en-US"/>
        </w:rPr>
        <w:t xml:space="preserve"> retrieve</w:t>
      </w:r>
      <w:ins w:id="4236" w:author="tomasrodrigues@ua.pt" w:date="2017-08-03T18:28:00Z">
        <w:r w:rsidR="006F6042">
          <w:rPr>
            <w:rFonts w:eastAsiaTheme="majorEastAsia"/>
            <w:lang w:eastAsia="en-US"/>
          </w:rPr>
          <w:t>d</w:t>
        </w:r>
      </w:ins>
      <w:del w:id="4237" w:author="tomasrodrigues@ua.pt" w:date="2017-08-03T18:28:00Z">
        <w:r w:rsidR="00E850E6" w:rsidDel="006F6042">
          <w:rPr>
            <w:rFonts w:eastAsiaTheme="majorEastAsia"/>
            <w:lang w:eastAsia="en-US"/>
          </w:rPr>
          <w:delText xml:space="preserve"> from there</w:delText>
        </w:r>
      </w:del>
      <w:r w:rsidR="00D01767">
        <w:rPr>
          <w:rFonts w:eastAsiaTheme="majorEastAsia"/>
          <w:lang w:eastAsia="en-US"/>
        </w:rPr>
        <w:t>,</w:t>
      </w:r>
      <w:r w:rsidR="00E850E6">
        <w:rPr>
          <w:rFonts w:eastAsiaTheme="majorEastAsia"/>
          <w:lang w:eastAsia="en-US"/>
        </w:rPr>
        <w:t xml:space="preserve"> as well. </w:t>
      </w:r>
    </w:p>
    <w:p w14:paraId="350DA76A" w14:textId="77777777" w:rsidR="00751ED1" w:rsidRPr="00D32FC4" w:rsidRDefault="00751ED1" w:rsidP="00751ED1">
      <w:pPr>
        <w:ind w:left="0"/>
        <w:rPr>
          <w:rFonts w:eastAsiaTheme="majorEastAsia"/>
          <w:lang w:eastAsia="en-US"/>
        </w:rPr>
      </w:pPr>
      <w:r>
        <w:rPr>
          <w:rFonts w:eastAsiaTheme="majorEastAsia"/>
          <w:lang w:eastAsia="en-US"/>
        </w:rPr>
        <w:t xml:space="preserve">   The first test made started by </w:t>
      </w:r>
      <w:r w:rsidRPr="00D01767">
        <w:rPr>
          <w:rFonts w:eastAsiaTheme="majorEastAsia"/>
          <w:lang w:eastAsia="en-US"/>
        </w:rPr>
        <w:t>placing the mobile phone in an anechoic chamber,</w:t>
      </w:r>
      <w:r>
        <w:rPr>
          <w:rFonts w:eastAsiaTheme="majorEastAsia"/>
          <w:lang w:eastAsia="en-US"/>
        </w:rPr>
        <w:t xml:space="preserve"> which</w:t>
      </w:r>
      <w:r w:rsidRPr="00D01767">
        <w:rPr>
          <w:rFonts w:eastAsiaTheme="majorEastAsia"/>
          <w:lang w:eastAsia="en-US"/>
        </w:rPr>
        <w:t xml:space="preserve"> </w:t>
      </w:r>
      <w:r>
        <w:rPr>
          <w:rFonts w:eastAsiaTheme="majorEastAsia"/>
          <w:lang w:eastAsia="en-US"/>
        </w:rPr>
        <w:t>do</w:t>
      </w:r>
      <w:r w:rsidR="00D43516">
        <w:rPr>
          <w:rFonts w:eastAsiaTheme="majorEastAsia"/>
          <w:lang w:eastAsia="en-US"/>
        </w:rPr>
        <w:t>es</w:t>
      </w:r>
      <w:r>
        <w:rPr>
          <w:rFonts w:eastAsiaTheme="majorEastAsia"/>
          <w:lang w:eastAsia="en-US"/>
        </w:rPr>
        <w:t xml:space="preserve"> not let </w:t>
      </w:r>
      <w:r w:rsidRPr="00D01767">
        <w:rPr>
          <w:rFonts w:eastAsiaTheme="majorEastAsia"/>
          <w:lang w:eastAsia="en-US"/>
        </w:rPr>
        <w:t xml:space="preserve">the signal pass </w:t>
      </w:r>
      <w:r>
        <w:rPr>
          <w:rFonts w:eastAsiaTheme="majorEastAsia"/>
          <w:lang w:eastAsia="en-US"/>
        </w:rPr>
        <w:t xml:space="preserve">from the </w:t>
      </w:r>
      <w:r w:rsidRPr="00D01767">
        <w:rPr>
          <w:rFonts w:eastAsiaTheme="majorEastAsia"/>
          <w:lang w:eastAsia="en-US"/>
        </w:rPr>
        <w:t>outside and</w:t>
      </w:r>
      <w:r>
        <w:rPr>
          <w:rFonts w:eastAsiaTheme="majorEastAsia"/>
          <w:lang w:eastAsia="en-US"/>
        </w:rPr>
        <w:t>, therefore force</w:t>
      </w:r>
      <w:r w:rsidR="00F63FA6">
        <w:rPr>
          <w:rFonts w:eastAsiaTheme="majorEastAsia"/>
          <w:lang w:eastAsia="en-US"/>
        </w:rPr>
        <w:t>s</w:t>
      </w:r>
      <w:r>
        <w:rPr>
          <w:rFonts w:eastAsiaTheme="majorEastAsia"/>
          <w:lang w:eastAsia="en-US"/>
        </w:rPr>
        <w:t xml:space="preserve"> an </w:t>
      </w:r>
      <w:r w:rsidRPr="00D01767">
        <w:rPr>
          <w:rFonts w:eastAsiaTheme="majorEastAsia"/>
          <w:lang w:eastAsia="en-US"/>
        </w:rPr>
        <w:t xml:space="preserve">active call to </w:t>
      </w:r>
      <w:del w:id="4238" w:author="tomasrodrigues@ua.pt" w:date="2017-08-03T18:28:00Z">
        <w:r w:rsidRPr="00D01767" w:rsidDel="006F6042">
          <w:rPr>
            <w:rFonts w:eastAsiaTheme="majorEastAsia"/>
            <w:lang w:eastAsia="en-US"/>
          </w:rPr>
          <w:delText>fall</w:delText>
        </w:r>
      </w:del>
      <w:ins w:id="4239" w:author="tomasrodrigues@ua.pt" w:date="2017-08-03T18:28:00Z">
        <w:r w:rsidR="006F6042">
          <w:rPr>
            <w:rFonts w:eastAsiaTheme="majorEastAsia"/>
            <w:lang w:eastAsia="en-US"/>
          </w:rPr>
          <w:t>drop</w:t>
        </w:r>
      </w:ins>
      <w:r>
        <w:rPr>
          <w:rFonts w:eastAsiaTheme="majorEastAsia"/>
          <w:lang w:eastAsia="en-US"/>
        </w:rPr>
        <w:t>. It was found the presence of</w:t>
      </w:r>
      <w:r w:rsidRPr="00D32FC4">
        <w:rPr>
          <w:rFonts w:eastAsiaTheme="majorEastAsia"/>
          <w:lang w:eastAsia="en-US"/>
        </w:rPr>
        <w:t xml:space="preserve"> interesting network information</w:t>
      </w:r>
      <w:r>
        <w:rPr>
          <w:rFonts w:eastAsiaTheme="majorEastAsia"/>
          <w:lang w:eastAsia="en-US"/>
        </w:rPr>
        <w:t xml:space="preserve"> such as error causes for dropped calls. When the call </w:t>
      </w:r>
      <w:del w:id="4240" w:author="tomasrodrigues@ua.pt" w:date="2017-08-03T18:28:00Z">
        <w:r w:rsidDel="006F6042">
          <w:rPr>
            <w:rFonts w:eastAsiaTheme="majorEastAsia"/>
            <w:lang w:eastAsia="en-US"/>
          </w:rPr>
          <w:delText>falls/</w:delText>
        </w:r>
      </w:del>
      <w:r>
        <w:rPr>
          <w:rFonts w:eastAsiaTheme="majorEastAsia"/>
          <w:lang w:eastAsia="en-US"/>
        </w:rPr>
        <w:t xml:space="preserve">drops due to coverage issues a message with a “protocol_error_unspecified” is displayed into the logfile. </w:t>
      </w:r>
      <w:del w:id="4241" w:author="tomasrodrigues@ua.pt" w:date="2017-08-03T18:29:00Z">
        <w:r w:rsidDel="006F6042">
          <w:rPr>
            <w:rFonts w:eastAsiaTheme="majorEastAsia"/>
            <w:lang w:eastAsia="en-US"/>
          </w:rPr>
          <w:delText xml:space="preserve">These </w:delText>
        </w:r>
      </w:del>
      <w:ins w:id="4242" w:author="tomasrodrigues@ua.pt" w:date="2017-08-03T18:29:00Z">
        <w:r w:rsidR="006F6042">
          <w:rPr>
            <w:rFonts w:eastAsiaTheme="majorEastAsia"/>
            <w:lang w:eastAsia="en-US"/>
          </w:rPr>
          <w:t xml:space="preserve">This </w:t>
        </w:r>
      </w:ins>
      <w:r>
        <w:rPr>
          <w:rFonts w:eastAsiaTheme="majorEastAsia"/>
          <w:lang w:eastAsia="en-US"/>
        </w:rPr>
        <w:t>information</w:t>
      </w:r>
      <w:del w:id="4243" w:author="tomasrodrigues@ua.pt" w:date="2017-08-03T18:29:00Z">
        <w:r w:rsidDel="006F6042">
          <w:rPr>
            <w:rFonts w:eastAsiaTheme="majorEastAsia"/>
            <w:lang w:eastAsia="en-US"/>
          </w:rPr>
          <w:delText>s</w:delText>
        </w:r>
      </w:del>
      <w:r>
        <w:rPr>
          <w:rFonts w:eastAsiaTheme="majorEastAsia"/>
          <w:lang w:eastAsia="en-US"/>
        </w:rPr>
        <w:t xml:space="preserve"> can be parsed in the future and may </w:t>
      </w:r>
      <w:r w:rsidRPr="00D32FC4">
        <w:rPr>
          <w:rFonts w:eastAsiaTheme="majorEastAsia"/>
          <w:lang w:eastAsia="en-US"/>
        </w:rPr>
        <w:t>substitute the QoE oriented anomalies report page</w:t>
      </w:r>
      <w:r>
        <w:rPr>
          <w:rFonts w:eastAsiaTheme="majorEastAsia"/>
          <w:lang w:eastAsia="en-US"/>
        </w:rPr>
        <w:t xml:space="preserve"> in the app</w:t>
      </w:r>
      <w:r w:rsidRPr="00D32FC4">
        <w:rPr>
          <w:rFonts w:eastAsiaTheme="majorEastAsia"/>
          <w:lang w:eastAsia="en-US"/>
        </w:rPr>
        <w:t xml:space="preserve">. </w:t>
      </w:r>
    </w:p>
    <w:p w14:paraId="67DC5271" w14:textId="42A21457" w:rsidR="007507F7" w:rsidRDefault="006514B7" w:rsidP="006D036F">
      <w:pPr>
        <w:rPr>
          <w:rFonts w:eastAsiaTheme="majorEastAsia"/>
          <w:lang w:eastAsia="en-US"/>
        </w:rPr>
      </w:pPr>
      <w:r w:rsidRPr="00D32FC4">
        <w:rPr>
          <w:rFonts w:eastAsiaTheme="majorEastAsia"/>
          <w:lang w:eastAsia="en-US"/>
        </w:rPr>
        <w:t xml:space="preserve">   </w:t>
      </w:r>
      <w:r w:rsidR="006D036F">
        <w:rPr>
          <w:rFonts w:eastAsiaTheme="majorEastAsia"/>
          <w:lang w:eastAsia="en-US"/>
        </w:rPr>
        <w:t>M</w:t>
      </w:r>
      <w:r w:rsidRPr="00D32FC4">
        <w:rPr>
          <w:rFonts w:eastAsiaTheme="majorEastAsia"/>
          <w:lang w:eastAsia="en-US"/>
        </w:rPr>
        <w:t>obile network information</w:t>
      </w:r>
      <w:r w:rsidR="006D036F">
        <w:rPr>
          <w:rFonts w:eastAsiaTheme="majorEastAsia"/>
          <w:lang w:eastAsia="en-US"/>
        </w:rPr>
        <w:t xml:space="preserve"> </w:t>
      </w:r>
      <w:del w:id="4244" w:author="tomasrodrigues@ua.pt" w:date="2017-08-03T18:29:00Z">
        <w:r w:rsidR="006D036F" w:rsidDel="006F6042">
          <w:rPr>
            <w:rFonts w:eastAsiaTheme="majorEastAsia"/>
            <w:lang w:eastAsia="en-US"/>
          </w:rPr>
          <w:delText xml:space="preserve">it’s </w:delText>
        </w:r>
      </w:del>
      <w:ins w:id="4245" w:author="tomasrodrigues@ua.pt" w:date="2017-08-03T18:29:00Z">
        <w:r w:rsidR="006F6042">
          <w:rPr>
            <w:rFonts w:eastAsiaTheme="majorEastAsia"/>
            <w:lang w:eastAsia="en-US"/>
          </w:rPr>
          <w:t xml:space="preserve">is </w:t>
        </w:r>
      </w:ins>
      <w:del w:id="4246" w:author="tomasrodrigues@ua.pt" w:date="2017-08-03T18:29:00Z">
        <w:r w:rsidR="006D036F" w:rsidDel="006F6042">
          <w:rPr>
            <w:rFonts w:eastAsiaTheme="majorEastAsia"/>
            <w:lang w:eastAsia="en-US"/>
          </w:rPr>
          <w:delText>being</w:delText>
        </w:r>
        <w:r w:rsidR="006D036F" w:rsidRPr="00D32FC4" w:rsidDel="006F6042">
          <w:rPr>
            <w:rFonts w:eastAsiaTheme="majorEastAsia"/>
            <w:lang w:eastAsia="en-US"/>
          </w:rPr>
          <w:delText xml:space="preserve"> </w:delText>
        </w:r>
      </w:del>
      <w:r w:rsidR="006D036F">
        <w:rPr>
          <w:rFonts w:eastAsiaTheme="majorEastAsia"/>
          <w:lang w:eastAsia="en-US"/>
        </w:rPr>
        <w:t>extracted</w:t>
      </w:r>
      <w:r w:rsidRPr="00D32FC4">
        <w:rPr>
          <w:rFonts w:eastAsiaTheme="majorEastAsia"/>
          <w:lang w:eastAsia="en-US"/>
        </w:rPr>
        <w:t xml:space="preserve"> from </w:t>
      </w:r>
      <w:r w:rsidR="006D036F" w:rsidRPr="00D32FC4">
        <w:rPr>
          <w:rFonts w:eastAsiaTheme="majorEastAsia"/>
          <w:lang w:eastAsia="en-US"/>
        </w:rPr>
        <w:t>inter</w:t>
      </w:r>
      <w:r w:rsidR="006D036F">
        <w:rPr>
          <w:rFonts w:eastAsiaTheme="majorEastAsia"/>
          <w:lang w:eastAsia="en-US"/>
        </w:rPr>
        <w:t>nal</w:t>
      </w:r>
      <w:r w:rsidRPr="00D32FC4">
        <w:rPr>
          <w:rFonts w:eastAsiaTheme="majorEastAsia"/>
          <w:lang w:eastAsia="en-US"/>
        </w:rPr>
        <w:t xml:space="preserve"> Android classes like </w:t>
      </w:r>
      <w:r w:rsidRPr="002B1D9A">
        <w:rPr>
          <w:rStyle w:val="nfaseDiscreta"/>
          <w:rFonts w:eastAsiaTheme="majorEastAsia"/>
        </w:rPr>
        <w:t>CellInfo</w:t>
      </w:r>
      <w:r w:rsidRPr="00D32FC4">
        <w:rPr>
          <w:rFonts w:eastAsiaTheme="majorEastAsia"/>
          <w:lang w:eastAsia="en-US"/>
        </w:rPr>
        <w:t xml:space="preserve">, </w:t>
      </w:r>
      <w:r w:rsidRPr="00E8584E">
        <w:rPr>
          <w:rStyle w:val="nfaseDiscreta"/>
          <w:rFonts w:eastAsiaTheme="majorEastAsia"/>
        </w:rPr>
        <w:t>CellIdentity</w:t>
      </w:r>
      <w:r w:rsidRPr="00D32FC4">
        <w:rPr>
          <w:rFonts w:eastAsiaTheme="majorEastAsia"/>
          <w:lang w:eastAsia="en-US"/>
        </w:rPr>
        <w:t xml:space="preserve">, </w:t>
      </w:r>
      <w:r w:rsidRPr="00E8584E">
        <w:rPr>
          <w:rStyle w:val="nfaseDiscreta"/>
          <w:rFonts w:eastAsiaTheme="majorEastAsia"/>
        </w:rPr>
        <w:t>TelephonyManager</w:t>
      </w:r>
      <w:r w:rsidRPr="00D32FC4">
        <w:rPr>
          <w:rFonts w:eastAsiaTheme="majorEastAsia"/>
          <w:lang w:eastAsia="en-US"/>
        </w:rPr>
        <w:t xml:space="preserve">, </w:t>
      </w:r>
      <w:r w:rsidR="002B1D9A">
        <w:rPr>
          <w:rFonts w:eastAsiaTheme="majorEastAsia"/>
          <w:lang w:eastAsia="en-US"/>
        </w:rPr>
        <w:t>among others</w:t>
      </w:r>
      <w:r w:rsidRPr="00D32FC4">
        <w:rPr>
          <w:rFonts w:eastAsiaTheme="majorEastAsia"/>
          <w:lang w:eastAsia="en-US"/>
        </w:rPr>
        <w:t xml:space="preserve">. </w:t>
      </w:r>
      <w:r w:rsidR="00751ED1">
        <w:rPr>
          <w:rFonts w:eastAsiaTheme="majorEastAsia"/>
          <w:lang w:eastAsia="en-US"/>
        </w:rPr>
        <w:t>It was found</w:t>
      </w:r>
      <w:r w:rsidRPr="00D32FC4">
        <w:rPr>
          <w:rFonts w:eastAsiaTheme="majorEastAsia"/>
          <w:lang w:eastAsia="en-US"/>
        </w:rPr>
        <w:t xml:space="preserve"> that</w:t>
      </w:r>
      <w:r w:rsidR="006D036F">
        <w:rPr>
          <w:rFonts w:eastAsiaTheme="majorEastAsia"/>
          <w:lang w:eastAsia="en-US"/>
        </w:rPr>
        <w:t xml:space="preserve"> </w:t>
      </w:r>
      <w:r w:rsidRPr="00D32FC4">
        <w:rPr>
          <w:rFonts w:eastAsiaTheme="majorEastAsia"/>
          <w:lang w:eastAsia="en-US"/>
        </w:rPr>
        <w:t xml:space="preserve">the logfile contains calls to the </w:t>
      </w:r>
      <w:r w:rsidRPr="00E8584E">
        <w:rPr>
          <w:rStyle w:val="nfaseDiscreta"/>
          <w:rFonts w:eastAsiaTheme="majorEastAsia"/>
        </w:rPr>
        <w:t>SignalStrength</w:t>
      </w:r>
      <w:r w:rsidRPr="00D32FC4">
        <w:rPr>
          <w:rFonts w:eastAsiaTheme="majorEastAsia"/>
          <w:lang w:eastAsia="en-US"/>
        </w:rPr>
        <w:t xml:space="preserve"> </w:t>
      </w:r>
      <w:r w:rsidRPr="002B1D9A">
        <w:rPr>
          <w:rStyle w:val="nfaseDiscreta"/>
          <w:rFonts w:eastAsiaTheme="majorEastAsia"/>
        </w:rPr>
        <w:t>API</w:t>
      </w:r>
      <w:r w:rsidR="006D036F">
        <w:rPr>
          <w:rFonts w:eastAsiaTheme="majorEastAsia"/>
          <w:lang w:eastAsia="en-US"/>
        </w:rPr>
        <w:t>,</w:t>
      </w:r>
      <w:r w:rsidR="006D036F" w:rsidRPr="006D036F">
        <w:rPr>
          <w:rFonts w:eastAsiaTheme="majorEastAsia"/>
          <w:lang w:eastAsia="en-US"/>
        </w:rPr>
        <w:t xml:space="preserve"> </w:t>
      </w:r>
      <w:r w:rsidR="006D036F">
        <w:rPr>
          <w:rFonts w:eastAsiaTheme="majorEastAsia"/>
          <w:lang w:eastAsia="en-US"/>
        </w:rPr>
        <w:t xml:space="preserve">similarly to what is </w:t>
      </w:r>
      <w:r w:rsidR="00751ED1">
        <w:rPr>
          <w:rFonts w:eastAsiaTheme="majorEastAsia"/>
          <w:lang w:eastAsia="en-US"/>
        </w:rPr>
        <w:t>being done in our solution</w:t>
      </w:r>
      <w:r w:rsidR="00E13C63">
        <w:rPr>
          <w:rFonts w:eastAsiaTheme="majorEastAsia"/>
          <w:lang w:eastAsia="en-US"/>
        </w:rPr>
        <w:t>,</w:t>
      </w:r>
      <w:r w:rsidR="00E13C63" w:rsidRPr="00D32FC4">
        <w:rPr>
          <w:rFonts w:eastAsiaTheme="majorEastAsia"/>
          <w:lang w:eastAsia="en-US"/>
        </w:rPr>
        <w:t xml:space="preserve"> containing</w:t>
      </w:r>
      <w:r w:rsidRPr="00D32FC4">
        <w:rPr>
          <w:rFonts w:eastAsiaTheme="majorEastAsia"/>
          <w:lang w:eastAsia="en-US"/>
        </w:rPr>
        <w:t xml:space="preserve"> the</w:t>
      </w:r>
      <w:r w:rsidR="006D036F">
        <w:rPr>
          <w:rFonts w:eastAsiaTheme="majorEastAsia"/>
          <w:lang w:eastAsia="en-US"/>
        </w:rPr>
        <w:t xml:space="preserve"> si</w:t>
      </w:r>
      <w:r w:rsidR="000B70D1">
        <w:rPr>
          <w:rFonts w:eastAsiaTheme="majorEastAsia"/>
          <w:lang w:eastAsia="en-US"/>
        </w:rPr>
        <w:t>gnal level in dBm’s, LTE</w:t>
      </w:r>
      <w:r w:rsidR="006D036F">
        <w:rPr>
          <w:rFonts w:eastAsiaTheme="majorEastAsia"/>
          <w:lang w:eastAsia="en-US"/>
        </w:rPr>
        <w:t xml:space="preserve"> Asu level</w:t>
      </w:r>
      <w:r w:rsidR="00751ED1">
        <w:rPr>
          <w:rFonts w:eastAsiaTheme="majorEastAsia"/>
          <w:lang w:eastAsia="en-US"/>
        </w:rPr>
        <w:t xml:space="preserve">, among </w:t>
      </w:r>
      <w:r w:rsidR="006D036F">
        <w:rPr>
          <w:rFonts w:eastAsiaTheme="majorEastAsia"/>
          <w:lang w:eastAsia="en-US"/>
        </w:rPr>
        <w:t>other parameters</w:t>
      </w:r>
      <w:ins w:id="4247" w:author="tomasrodrigues@ua.pt" w:date="2017-08-06T00:52:00Z">
        <w:r w:rsidR="003F2EF7">
          <w:rPr>
            <w:rFonts w:eastAsiaTheme="majorEastAsia"/>
            <w:lang w:eastAsia="en-US"/>
          </w:rPr>
          <w:t xml:space="preserve"> </w:t>
        </w:r>
        <w:r w:rsidR="003F2EF7">
          <w:rPr>
            <w:rFonts w:eastAsiaTheme="majorEastAsia"/>
            <w:lang w:eastAsia="en-US"/>
          </w:rPr>
          <w:fldChar w:fldCharType="begin"/>
        </w:r>
        <w:r w:rsidR="003F2EF7">
          <w:rPr>
            <w:rFonts w:eastAsiaTheme="majorEastAsia"/>
            <w:lang w:eastAsia="en-US"/>
          </w:rPr>
          <w:instrText xml:space="preserve"> HYPERLINK  \l "Ref87" </w:instrText>
        </w:r>
        <w:r w:rsidR="003F2EF7">
          <w:rPr>
            <w:rFonts w:eastAsiaTheme="majorEastAsia"/>
            <w:lang w:eastAsia="en-US"/>
          </w:rPr>
          <w:fldChar w:fldCharType="separate"/>
        </w:r>
        <w:r w:rsidR="003F2EF7" w:rsidRPr="003F2EF7">
          <w:rPr>
            <w:rStyle w:val="Hiperligao"/>
            <w:rFonts w:eastAsiaTheme="majorEastAsia"/>
            <w:lang w:eastAsia="en-US"/>
          </w:rPr>
          <w:t>[87]</w:t>
        </w:r>
        <w:r w:rsidR="003F2EF7">
          <w:rPr>
            <w:rFonts w:eastAsiaTheme="majorEastAsia"/>
            <w:lang w:eastAsia="en-US"/>
          </w:rPr>
          <w:fldChar w:fldCharType="end"/>
        </w:r>
      </w:ins>
      <w:r w:rsidR="00751ED1">
        <w:rPr>
          <w:rFonts w:eastAsiaTheme="majorEastAsia"/>
          <w:lang w:eastAsia="en-US"/>
        </w:rPr>
        <w:t>.</w:t>
      </w:r>
    </w:p>
    <w:p w14:paraId="0A539717" w14:textId="77777777" w:rsidR="00BA2AA6" w:rsidRDefault="00751ED1" w:rsidP="00BA2AA6">
      <w:pPr>
        <w:ind w:left="0"/>
        <w:rPr>
          <w:rFonts w:eastAsiaTheme="majorEastAsia"/>
          <w:lang w:eastAsia="en-US"/>
        </w:rPr>
      </w:pPr>
      <w:r>
        <w:rPr>
          <w:rFonts w:eastAsiaTheme="majorEastAsia"/>
          <w:lang w:eastAsia="en-US"/>
        </w:rPr>
        <w:t xml:space="preserve">   </w:t>
      </w:r>
      <w:del w:id="4248" w:author="tomasrodrigues@ua.pt" w:date="2017-08-03T18:29:00Z">
        <w:r w:rsidDel="006F6042">
          <w:rPr>
            <w:rFonts w:eastAsiaTheme="majorEastAsia"/>
            <w:lang w:eastAsia="en-US"/>
          </w:rPr>
          <w:delText xml:space="preserve">It </w:delText>
        </w:r>
        <w:r w:rsidRPr="00D32FC4" w:rsidDel="006F6042">
          <w:rPr>
            <w:rFonts w:eastAsiaTheme="majorEastAsia"/>
            <w:lang w:eastAsia="en-US"/>
          </w:rPr>
          <w:delText>was</w:delText>
        </w:r>
        <w:r w:rsidDel="006F6042">
          <w:rPr>
            <w:rFonts w:eastAsiaTheme="majorEastAsia"/>
            <w:lang w:eastAsia="en-US"/>
          </w:rPr>
          <w:delText xml:space="preserve"> also</w:delText>
        </w:r>
        <w:r w:rsidRPr="00D32FC4" w:rsidDel="006F6042">
          <w:rPr>
            <w:rFonts w:eastAsiaTheme="majorEastAsia"/>
            <w:lang w:eastAsia="en-US"/>
          </w:rPr>
          <w:delText xml:space="preserve"> invested time</w:delText>
        </w:r>
      </w:del>
      <w:ins w:id="4249" w:author="tomasrodrigues@ua.pt" w:date="2017-08-03T18:29:00Z">
        <w:r w:rsidR="006F6042">
          <w:rPr>
            <w:rFonts w:eastAsiaTheme="majorEastAsia"/>
            <w:lang w:eastAsia="en-US"/>
          </w:rPr>
          <w:t>Time was also invested</w:t>
        </w:r>
      </w:ins>
      <w:del w:id="4250" w:author="tomasrodrigues@ua.pt" w:date="2017-08-03T18:29:00Z">
        <w:r w:rsidDel="006F6042">
          <w:rPr>
            <w:rFonts w:eastAsiaTheme="majorEastAsia"/>
            <w:lang w:eastAsia="en-US"/>
          </w:rPr>
          <w:delText>,</w:delText>
        </w:r>
      </w:del>
      <w:r w:rsidRPr="00D32FC4">
        <w:rPr>
          <w:rFonts w:eastAsiaTheme="majorEastAsia"/>
          <w:lang w:eastAsia="en-US"/>
        </w:rPr>
        <w:t xml:space="preserve"> in </w:t>
      </w:r>
      <w:r w:rsidR="00C3417A">
        <w:rPr>
          <w:rFonts w:eastAsiaTheme="majorEastAsia"/>
          <w:lang w:eastAsia="en-US"/>
        </w:rPr>
        <w:t>observing</w:t>
      </w:r>
      <w:r w:rsidRPr="00D32FC4">
        <w:rPr>
          <w:rFonts w:eastAsiaTheme="majorEastAsia"/>
          <w:lang w:eastAsia="en-US"/>
        </w:rPr>
        <w:t xml:space="preserve"> what </w:t>
      </w:r>
      <w:r w:rsidR="00C3417A">
        <w:rPr>
          <w:rFonts w:eastAsiaTheme="majorEastAsia"/>
          <w:lang w:eastAsia="en-US"/>
        </w:rPr>
        <w:t>more can be</w:t>
      </w:r>
      <w:r w:rsidR="00BA2AA6">
        <w:rPr>
          <w:rFonts w:eastAsiaTheme="majorEastAsia"/>
          <w:lang w:eastAsia="en-US"/>
        </w:rPr>
        <w:t xml:space="preserve"> </w:t>
      </w:r>
      <w:del w:id="4251" w:author="tomasrodrigues@ua.pt" w:date="2017-08-03T18:29:00Z">
        <w:r w:rsidR="00BA2AA6" w:rsidDel="006F6042">
          <w:rPr>
            <w:rFonts w:eastAsiaTheme="majorEastAsia"/>
            <w:lang w:eastAsia="en-US"/>
          </w:rPr>
          <w:delText>withdraw</w:delText>
        </w:r>
        <w:r w:rsidR="00C3417A" w:rsidDel="006F6042">
          <w:rPr>
            <w:rFonts w:eastAsiaTheme="majorEastAsia"/>
            <w:lang w:eastAsia="en-US"/>
          </w:rPr>
          <w:delText xml:space="preserve"> </w:delText>
        </w:r>
      </w:del>
      <w:ins w:id="4252" w:author="tomasrodrigues@ua.pt" w:date="2017-08-03T18:29:00Z">
        <w:r w:rsidR="006F6042">
          <w:rPr>
            <w:rFonts w:eastAsiaTheme="majorEastAsia"/>
            <w:lang w:eastAsia="en-US"/>
          </w:rPr>
          <w:t xml:space="preserve">inferred from </w:t>
        </w:r>
      </w:ins>
      <w:r w:rsidR="00C3417A">
        <w:rPr>
          <w:rFonts w:eastAsiaTheme="majorEastAsia"/>
          <w:lang w:eastAsia="en-US"/>
        </w:rPr>
        <w:t>the log about</w:t>
      </w:r>
      <w:r w:rsidR="00BA2AA6">
        <w:rPr>
          <w:rFonts w:eastAsiaTheme="majorEastAsia"/>
          <w:lang w:eastAsia="en-US"/>
        </w:rPr>
        <w:t xml:space="preserve"> </w:t>
      </w:r>
      <w:del w:id="4253" w:author="tomasrodrigues@ua.pt" w:date="2017-08-03T18:30:00Z">
        <w:r w:rsidDel="006F6042">
          <w:rPr>
            <w:rFonts w:eastAsiaTheme="majorEastAsia"/>
            <w:lang w:eastAsia="en-US"/>
          </w:rPr>
          <w:delText xml:space="preserve">from </w:delText>
        </w:r>
      </w:del>
      <w:r w:rsidR="00BA2AA6">
        <w:rPr>
          <w:rFonts w:eastAsiaTheme="majorEastAsia"/>
          <w:lang w:eastAsia="en-US"/>
        </w:rPr>
        <w:t>calls</w:t>
      </w:r>
      <w:r>
        <w:rPr>
          <w:rFonts w:eastAsiaTheme="majorEastAsia"/>
          <w:lang w:eastAsia="en-US"/>
        </w:rPr>
        <w:t>, p</w:t>
      </w:r>
      <w:r w:rsidRPr="00D32FC4">
        <w:rPr>
          <w:rFonts w:eastAsiaTheme="majorEastAsia"/>
          <w:lang w:eastAsia="en-US"/>
        </w:rPr>
        <w:t>hone integrated apps</w:t>
      </w:r>
      <w:r>
        <w:rPr>
          <w:rFonts w:eastAsiaTheme="majorEastAsia"/>
          <w:lang w:eastAsia="en-US"/>
        </w:rPr>
        <w:t xml:space="preserve"> like dialer</w:t>
      </w:r>
      <w:r w:rsidRPr="00D32FC4">
        <w:rPr>
          <w:rFonts w:eastAsiaTheme="majorEastAsia"/>
          <w:lang w:eastAsia="en-US"/>
        </w:rPr>
        <w:t xml:space="preserve"> and </w:t>
      </w:r>
      <w:r>
        <w:rPr>
          <w:rFonts w:eastAsiaTheme="majorEastAsia"/>
          <w:lang w:eastAsia="en-US"/>
        </w:rPr>
        <w:t>lastly, features like battery or Bluetooth.</w:t>
      </w:r>
      <w:r w:rsidR="00BA2AA6">
        <w:rPr>
          <w:rFonts w:eastAsiaTheme="majorEastAsia"/>
          <w:lang w:eastAsia="en-US"/>
        </w:rPr>
        <w:t xml:space="preserve"> Periodic </w:t>
      </w:r>
      <w:r w:rsidR="007507F7" w:rsidRPr="00D32FC4">
        <w:rPr>
          <w:rFonts w:eastAsiaTheme="majorEastAsia"/>
          <w:lang w:eastAsia="en-US"/>
        </w:rPr>
        <w:t xml:space="preserve">appearances from the </w:t>
      </w:r>
      <w:r w:rsidR="002B1D9A">
        <w:rPr>
          <w:rFonts w:eastAsiaTheme="majorEastAsia"/>
          <w:lang w:eastAsia="en-US"/>
        </w:rPr>
        <w:t xml:space="preserve">Android </w:t>
      </w:r>
      <w:r w:rsidR="007507F7" w:rsidRPr="00D32FC4">
        <w:rPr>
          <w:rFonts w:eastAsiaTheme="majorEastAsia"/>
          <w:lang w:eastAsia="en-US"/>
        </w:rPr>
        <w:t>Battery Service</w:t>
      </w:r>
      <w:r w:rsidR="00BA2AA6">
        <w:rPr>
          <w:rFonts w:eastAsiaTheme="majorEastAsia"/>
          <w:lang w:eastAsia="en-US"/>
        </w:rPr>
        <w:t xml:space="preserve"> are</w:t>
      </w:r>
      <w:r w:rsidR="007507F7" w:rsidRPr="00D32FC4">
        <w:rPr>
          <w:rFonts w:eastAsiaTheme="majorEastAsia"/>
          <w:lang w:eastAsia="en-US"/>
        </w:rPr>
        <w:t xml:space="preserve"> </w:t>
      </w:r>
      <w:del w:id="4254" w:author="tomasrodrigues@ua.pt" w:date="2017-08-03T18:30:00Z">
        <w:r w:rsidR="002B1D9A" w:rsidDel="006F6042">
          <w:rPr>
            <w:rFonts w:eastAsiaTheme="majorEastAsia"/>
            <w:lang w:eastAsia="en-US"/>
          </w:rPr>
          <w:delText xml:space="preserve">being </w:delText>
        </w:r>
      </w:del>
      <w:r w:rsidR="002B1D9A">
        <w:rPr>
          <w:rFonts w:eastAsiaTheme="majorEastAsia"/>
          <w:lang w:eastAsia="en-US"/>
        </w:rPr>
        <w:t>displayed</w:t>
      </w:r>
      <w:r w:rsidR="00BA2AA6">
        <w:rPr>
          <w:rFonts w:eastAsiaTheme="majorEastAsia"/>
          <w:lang w:eastAsia="en-US"/>
        </w:rPr>
        <w:t>, containing</w:t>
      </w:r>
      <w:r w:rsidR="007507F7" w:rsidRPr="00D32FC4">
        <w:rPr>
          <w:rFonts w:eastAsiaTheme="majorEastAsia"/>
          <w:lang w:eastAsia="en-US"/>
        </w:rPr>
        <w:t xml:space="preserve"> the</w:t>
      </w:r>
      <w:r w:rsidR="00BA2AA6">
        <w:rPr>
          <w:rFonts w:eastAsiaTheme="majorEastAsia"/>
          <w:lang w:eastAsia="en-US"/>
        </w:rPr>
        <w:t xml:space="preserve"> battery</w:t>
      </w:r>
      <w:r w:rsidR="00C3417A">
        <w:rPr>
          <w:rFonts w:eastAsiaTheme="majorEastAsia"/>
          <w:lang w:eastAsia="en-US"/>
        </w:rPr>
        <w:t xml:space="preserve"> level</w:t>
      </w:r>
      <w:r w:rsidR="007507F7" w:rsidRPr="00D32FC4">
        <w:rPr>
          <w:rFonts w:eastAsiaTheme="majorEastAsia"/>
          <w:lang w:eastAsia="en-US"/>
        </w:rPr>
        <w:t>, status, health, voltage, temperature among others</w:t>
      </w:r>
      <w:r w:rsidR="002B1D9A">
        <w:rPr>
          <w:rFonts w:eastAsiaTheme="majorEastAsia"/>
          <w:lang w:eastAsia="en-US"/>
        </w:rPr>
        <w:t xml:space="preserve"> battery associated</w:t>
      </w:r>
      <w:r w:rsidR="006D036F">
        <w:rPr>
          <w:rFonts w:eastAsiaTheme="majorEastAsia"/>
          <w:lang w:eastAsia="en-US"/>
        </w:rPr>
        <w:t xml:space="preserve"> values</w:t>
      </w:r>
      <w:r w:rsidR="001E5C5C" w:rsidRPr="00D32FC4">
        <w:rPr>
          <w:rFonts w:eastAsiaTheme="majorEastAsia"/>
          <w:lang w:eastAsia="en-US"/>
        </w:rPr>
        <w:t xml:space="preserve">. </w:t>
      </w:r>
    </w:p>
    <w:p w14:paraId="43D7FF42" w14:textId="77777777" w:rsidR="006514B7" w:rsidRPr="00BA2AA6" w:rsidRDefault="00BA2AA6" w:rsidP="00BA2AA6">
      <w:pPr>
        <w:ind w:left="0"/>
        <w:rPr>
          <w:rFonts w:eastAsiaTheme="majorEastAsia"/>
          <w:lang w:eastAsia="en-US"/>
        </w:rPr>
      </w:pPr>
      <w:r>
        <w:rPr>
          <w:rFonts w:eastAsiaTheme="majorEastAsia"/>
          <w:lang w:eastAsia="en-US"/>
        </w:rPr>
        <w:t xml:space="preserve">   </w:t>
      </w:r>
      <w:r w:rsidR="001E5C5C" w:rsidRPr="00D32FC4">
        <w:rPr>
          <w:rFonts w:eastAsiaTheme="majorEastAsia"/>
          <w:lang w:eastAsia="en-US"/>
        </w:rPr>
        <w:t xml:space="preserve">Interactions with the </w:t>
      </w:r>
      <w:r w:rsidR="00C3417A">
        <w:rPr>
          <w:rFonts w:eastAsiaTheme="majorEastAsia"/>
          <w:lang w:eastAsia="en-US"/>
        </w:rPr>
        <w:t>device</w:t>
      </w:r>
      <w:r w:rsidR="001E5C5C" w:rsidRPr="00D32FC4">
        <w:rPr>
          <w:rFonts w:eastAsiaTheme="majorEastAsia"/>
          <w:lang w:eastAsia="en-US"/>
        </w:rPr>
        <w:t xml:space="preserve"> like pressin</w:t>
      </w:r>
      <w:r w:rsidR="006D036F">
        <w:rPr>
          <w:rFonts w:eastAsiaTheme="majorEastAsia"/>
          <w:lang w:eastAsia="en-US"/>
        </w:rPr>
        <w:t xml:space="preserve">g the </w:t>
      </w:r>
      <w:r>
        <w:rPr>
          <w:rFonts w:eastAsiaTheme="majorEastAsia"/>
          <w:lang w:eastAsia="en-US"/>
        </w:rPr>
        <w:t>“</w:t>
      </w:r>
      <w:r w:rsidR="006D036F">
        <w:rPr>
          <w:rFonts w:eastAsiaTheme="majorEastAsia"/>
          <w:lang w:eastAsia="en-US"/>
        </w:rPr>
        <w:t>Home</w:t>
      </w:r>
      <w:r>
        <w:rPr>
          <w:rFonts w:eastAsiaTheme="majorEastAsia"/>
          <w:lang w:eastAsia="en-US"/>
        </w:rPr>
        <w:t>”</w:t>
      </w:r>
      <w:r w:rsidR="006D036F">
        <w:rPr>
          <w:rFonts w:eastAsiaTheme="majorEastAsia"/>
          <w:lang w:eastAsia="en-US"/>
        </w:rPr>
        <w:t xml:space="preserve"> button could be see</w:t>
      </w:r>
      <w:r w:rsidR="002B1D9A">
        <w:rPr>
          <w:rFonts w:eastAsiaTheme="majorEastAsia"/>
          <w:lang w:eastAsia="en-US"/>
        </w:rPr>
        <w:t>n</w:t>
      </w:r>
      <w:r>
        <w:rPr>
          <w:rFonts w:eastAsiaTheme="majorEastAsia"/>
          <w:lang w:eastAsia="en-US"/>
        </w:rPr>
        <w:t>,</w:t>
      </w:r>
      <w:r w:rsidR="006D036F">
        <w:rPr>
          <w:rFonts w:eastAsiaTheme="majorEastAsia"/>
          <w:lang w:eastAsia="en-US"/>
        </w:rPr>
        <w:t xml:space="preserve"> as well</w:t>
      </w:r>
      <w:r>
        <w:rPr>
          <w:rFonts w:eastAsiaTheme="majorEastAsia"/>
          <w:lang w:eastAsia="en-US"/>
        </w:rPr>
        <w:t>,</w:t>
      </w:r>
      <w:r w:rsidR="006D036F">
        <w:rPr>
          <w:rFonts w:eastAsiaTheme="majorEastAsia"/>
          <w:lang w:eastAsia="en-US"/>
        </w:rPr>
        <w:t xml:space="preserve"> </w:t>
      </w:r>
      <w:r>
        <w:rPr>
          <w:rFonts w:eastAsiaTheme="majorEastAsia"/>
          <w:lang w:eastAsia="en-US"/>
        </w:rPr>
        <w:t>searching for</w:t>
      </w:r>
      <w:r w:rsidR="002B1D9A">
        <w:rPr>
          <w:rFonts w:eastAsiaTheme="majorEastAsia"/>
          <w:lang w:eastAsia="en-US"/>
        </w:rPr>
        <w:t xml:space="preserve"> </w:t>
      </w:r>
      <w:r w:rsidR="006D036F">
        <w:rPr>
          <w:rFonts w:eastAsiaTheme="majorEastAsia"/>
          <w:lang w:eastAsia="en-US"/>
        </w:rPr>
        <w:t>the</w:t>
      </w:r>
      <w:r w:rsidR="001E5C5C" w:rsidRPr="00D32FC4">
        <w:rPr>
          <w:rFonts w:eastAsiaTheme="majorEastAsia"/>
          <w:lang w:eastAsia="en-US"/>
        </w:rPr>
        <w:t xml:space="preserve"> “</w:t>
      </w:r>
      <w:r w:rsidR="001E5C5C" w:rsidRPr="00D32FC4">
        <w:rPr>
          <w:i/>
        </w:rPr>
        <w:t>performOnHomePressed</w:t>
      </w:r>
      <w:r w:rsidR="001E5C5C" w:rsidRPr="00D32FC4">
        <w:t xml:space="preserve">” </w:t>
      </w:r>
      <w:del w:id="4255" w:author="tomasrodrigues@ua.pt" w:date="2017-08-03T18:30:00Z">
        <w:r w:rsidR="001E5C5C" w:rsidRPr="00D32FC4" w:rsidDel="006F6042">
          <w:delText>phrase</w:delText>
        </w:r>
      </w:del>
      <w:ins w:id="4256" w:author="tomasrodrigues@ua.pt" w:date="2017-08-03T18:30:00Z">
        <w:r w:rsidR="006F6042">
          <w:t>tag</w:t>
        </w:r>
      </w:ins>
      <w:r w:rsidR="001E5C5C" w:rsidRPr="00D32FC4">
        <w:t>. Having this in mind</w:t>
      </w:r>
      <w:r w:rsidR="002B1D9A">
        <w:t>,</w:t>
      </w:r>
      <w:r w:rsidR="001E5C5C" w:rsidRPr="00D32FC4">
        <w:t xml:space="preserve"> it was verified if the </w:t>
      </w:r>
      <w:del w:id="4257" w:author="tomasrodrigues@ua.pt" w:date="2017-08-03T18:30:00Z">
        <w:r w:rsidR="001E5C5C" w:rsidRPr="00D32FC4" w:rsidDel="006F6042">
          <w:delText xml:space="preserve">keyboard </w:delText>
        </w:r>
      </w:del>
      <w:r w:rsidR="006D036F">
        <w:t>characters</w:t>
      </w:r>
      <w:r w:rsidR="001E5C5C" w:rsidRPr="00D32FC4">
        <w:t xml:space="preserve"> typed </w:t>
      </w:r>
      <w:r>
        <w:t>on</w:t>
      </w:r>
      <w:r w:rsidR="001E5C5C" w:rsidRPr="00D32FC4">
        <w:t xml:space="preserve"> the phone dialer</w:t>
      </w:r>
      <w:r>
        <w:t>,</w:t>
      </w:r>
      <w:r w:rsidR="001E5C5C" w:rsidRPr="00D32FC4">
        <w:t xml:space="preserve"> were b</w:t>
      </w:r>
      <w:r w:rsidR="002350C7">
        <w:t>eing</w:t>
      </w:r>
      <w:r w:rsidR="002B1D9A">
        <w:t xml:space="preserve"> saved in the logfile likewise</w:t>
      </w:r>
      <w:r w:rsidR="001E5C5C" w:rsidRPr="00D32FC4">
        <w:t>, which would be a major security problem</w:t>
      </w:r>
      <w:del w:id="4258" w:author="tomasrodrigues@ua.pt" w:date="2017-08-03T18:30:00Z">
        <w:r w:rsidR="001E5C5C" w:rsidRPr="00D32FC4" w:rsidDel="006F6042">
          <w:delText xml:space="preserve"> worldwide</w:delText>
        </w:r>
      </w:del>
      <w:r w:rsidR="001E5C5C" w:rsidRPr="00D32FC4">
        <w:t xml:space="preserve">. </w:t>
      </w:r>
      <w:r w:rsidR="00E13C63" w:rsidRPr="00D32FC4">
        <w:t>Fortunately,</w:t>
      </w:r>
      <w:r w:rsidR="001E5C5C" w:rsidRPr="00D32FC4">
        <w:t xml:space="preserve"> and meeting the expectations</w:t>
      </w:r>
      <w:r w:rsidR="002B1D9A">
        <w:t>,</w:t>
      </w:r>
      <w:r w:rsidR="001E5C5C" w:rsidRPr="00D32FC4">
        <w:t xml:space="preserve"> only the press and </w:t>
      </w:r>
      <w:r w:rsidR="000B70D1">
        <w:t>release</w:t>
      </w:r>
      <w:r w:rsidR="001E5C5C" w:rsidRPr="00D32FC4">
        <w:t xml:space="preserve"> </w:t>
      </w:r>
      <w:r w:rsidR="00825767">
        <w:t>event</w:t>
      </w:r>
      <w:r w:rsidR="001E5C5C" w:rsidRPr="00D32FC4">
        <w:t>s could be seen.</w:t>
      </w:r>
      <w:r w:rsidR="00825767">
        <w:t xml:space="preserve"> These actions messages c</w:t>
      </w:r>
      <w:r w:rsidR="00161828">
        <w:t>an be seen below, in snippet 5.1</w:t>
      </w:r>
      <w:r w:rsidR="00825767">
        <w:t>.</w:t>
      </w:r>
    </w:p>
    <w:bookmarkStart w:id="4259" w:name="_MON_1557498560"/>
    <w:bookmarkEnd w:id="4259"/>
    <w:p w14:paraId="50685FC4" w14:textId="77777777" w:rsidR="001E5C5C" w:rsidRPr="00D32FC4" w:rsidRDefault="00BA2AA6" w:rsidP="00C66B5E">
      <w:pPr>
        <w:keepNext/>
        <w:jc w:val="center"/>
      </w:pPr>
      <w:r w:rsidRPr="00D32FC4">
        <w:rPr>
          <w:rFonts w:eastAsiaTheme="majorEastAsia"/>
          <w:lang w:eastAsia="en-US"/>
        </w:rPr>
        <w:object w:dxaOrig="8504" w:dyaOrig="904" w14:anchorId="48F614FD">
          <v:shape id="_x0000_i1033" type="#_x0000_t75" style="width:422.05pt;height:45.95pt" o:ole="">
            <v:imagedata r:id="rId95" o:title=""/>
          </v:shape>
          <o:OLEObject Type="Embed" ProgID="Word.OpenDocumentText.12" ShapeID="_x0000_i1033" DrawAspect="Content" ObjectID="_1565614250" r:id="rId96"/>
        </w:object>
      </w:r>
    </w:p>
    <w:p w14:paraId="4F2EC568" w14:textId="1A711FE1" w:rsidR="001E5C5C" w:rsidRDefault="001E5C5C" w:rsidP="001E5C5C">
      <w:pPr>
        <w:pStyle w:val="Legenda"/>
        <w:jc w:val="center"/>
        <w:rPr>
          <w:lang w:val="en-US"/>
        </w:rPr>
      </w:pPr>
      <w:bookmarkStart w:id="4260" w:name="_Toc489744340"/>
      <w:r w:rsidRPr="00D32FC4">
        <w:rPr>
          <w:lang w:val="en-US"/>
        </w:rPr>
        <w:t xml:space="preserve">Snippet </w:t>
      </w:r>
      <w:r w:rsidR="00021318">
        <w:rPr>
          <w:lang w:val="en-US"/>
        </w:rPr>
        <w:fldChar w:fldCharType="begin"/>
      </w:r>
      <w:r w:rsidR="00D224BB">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sidR="00D224BB">
        <w:rPr>
          <w:lang w:val="en-US"/>
        </w:rPr>
        <w:t>.</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1</w:t>
      </w:r>
      <w:r w:rsidR="00021318">
        <w:rPr>
          <w:lang w:val="en-US"/>
        </w:rPr>
        <w:fldChar w:fldCharType="end"/>
      </w:r>
      <w:r w:rsidRPr="00D32FC4">
        <w:rPr>
          <w:lang w:val="en-US"/>
        </w:rPr>
        <w:t xml:space="preserve"> - Logfile information: Dialer touchscreen</w:t>
      </w:r>
      <w:bookmarkEnd w:id="4260"/>
    </w:p>
    <w:p w14:paraId="50581380" w14:textId="77777777" w:rsidR="00737341" w:rsidRPr="00737341" w:rsidRDefault="00737341" w:rsidP="00737341">
      <w:pPr>
        <w:pStyle w:val="Cabealho6"/>
        <w:rPr>
          <w:lang w:eastAsia="en-US"/>
        </w:rPr>
      </w:pPr>
    </w:p>
    <w:p w14:paraId="5DF104D8" w14:textId="77777777" w:rsidR="00EE5FB3" w:rsidRPr="00D32FC4" w:rsidRDefault="00825767" w:rsidP="00C2087A">
      <w:r>
        <w:t xml:space="preserve">   Wi-Fi associations, </w:t>
      </w:r>
      <w:r w:rsidR="00EE5FB3" w:rsidRPr="00D32FC4">
        <w:t>disassociations and Bluet</w:t>
      </w:r>
      <w:r>
        <w:t xml:space="preserve">ooth information </w:t>
      </w:r>
      <w:r w:rsidR="000B70D1">
        <w:t>were</w:t>
      </w:r>
      <w:r>
        <w:t xml:space="preserve"> also tested,</w:t>
      </w:r>
      <w:r w:rsidR="00EE5FB3" w:rsidRPr="00D32FC4">
        <w:t xml:space="preserve"> </w:t>
      </w:r>
      <w:del w:id="4261" w:author="tomasrodrigues@ua.pt" w:date="2017-08-03T18:30:00Z">
        <w:r w:rsidR="00EE5FB3" w:rsidRPr="00D32FC4" w:rsidDel="006F6042">
          <w:delText xml:space="preserve">being </w:delText>
        </w:r>
      </w:del>
      <w:ins w:id="4262" w:author="tomasrodrigues@ua.pt" w:date="2017-08-03T18:30:00Z">
        <w:r w:rsidR="006F6042">
          <w:t>and</w:t>
        </w:r>
        <w:r w:rsidR="006F6042" w:rsidRPr="00D32FC4">
          <w:t xml:space="preserve"> </w:t>
        </w:r>
      </w:ins>
      <w:del w:id="4263" w:author="tomasrodrigues@ua.pt" w:date="2017-08-03T18:30:00Z">
        <w:r w:rsidR="00EE5FB3" w:rsidRPr="00D32FC4" w:rsidDel="006F6042">
          <w:delText xml:space="preserve">encountered </w:delText>
        </w:r>
      </w:del>
      <w:r w:rsidR="00EE5FB3" w:rsidRPr="00D32FC4">
        <w:t>lot</w:t>
      </w:r>
      <w:r w:rsidR="00BA2AA6">
        <w:t>s</w:t>
      </w:r>
      <w:r w:rsidR="00EE5FB3" w:rsidRPr="00D32FC4">
        <w:t xml:space="preserve"> of information </w:t>
      </w:r>
      <w:ins w:id="4264" w:author="tomasrodrigues@ua.pt" w:date="2017-08-03T18:30:00Z">
        <w:r w:rsidR="006F6042">
          <w:t xml:space="preserve">was encountered </w:t>
        </w:r>
      </w:ins>
      <w:r w:rsidR="00EE5FB3" w:rsidRPr="00D32FC4">
        <w:t xml:space="preserve">about the processes that the phone </w:t>
      </w:r>
      <w:r w:rsidR="002B1D9A">
        <w:t>does</w:t>
      </w:r>
      <w:r w:rsidR="00EE5FB3" w:rsidRPr="00D32FC4">
        <w:t xml:space="preserve"> in </w:t>
      </w:r>
      <w:r w:rsidR="00D43516">
        <w:t xml:space="preserve">the </w:t>
      </w:r>
      <w:r w:rsidR="00EE5FB3" w:rsidRPr="00D32FC4">
        <w:t xml:space="preserve">background such as, Bluetooth bond state changes, when </w:t>
      </w:r>
      <w:r w:rsidR="002B1D9A">
        <w:t xml:space="preserve">the </w:t>
      </w:r>
      <w:r w:rsidR="00EE5FB3" w:rsidRPr="00D32FC4">
        <w:t>discovery process starts,</w:t>
      </w:r>
      <w:r w:rsidR="002B1D9A">
        <w:t xml:space="preserve"> the connection status, </w:t>
      </w:r>
      <w:r w:rsidR="00EE5FB3" w:rsidRPr="00D32FC4">
        <w:t>when Bluetooth is turned off</w:t>
      </w:r>
      <w:r w:rsidR="00BA2AA6">
        <w:t>,</w:t>
      </w:r>
      <w:r w:rsidR="00EE5FB3" w:rsidRPr="00D32FC4">
        <w:t xml:space="preserve"> and the intern</w:t>
      </w:r>
      <w:r>
        <w:t>al</w:t>
      </w:r>
      <w:r w:rsidR="00EE5FB3" w:rsidRPr="00D32FC4">
        <w:t xml:space="preserve"> b</w:t>
      </w:r>
      <w:r>
        <w:t>roadcast states numbers for those</w:t>
      </w:r>
      <w:r w:rsidR="00EE5FB3" w:rsidRPr="00D32FC4">
        <w:t xml:space="preserve"> transitions. </w:t>
      </w:r>
      <w:r>
        <w:t xml:space="preserve">The </w:t>
      </w:r>
      <w:ins w:id="4265" w:author="tomasrodrigues@ua.pt" w:date="2017-08-03T18:31:00Z">
        <w:r w:rsidR="006F6042">
          <w:t xml:space="preserve">extracted </w:t>
        </w:r>
      </w:ins>
      <w:r>
        <w:t xml:space="preserve">information </w:t>
      </w:r>
      <w:del w:id="4266" w:author="tomasrodrigues@ua.pt" w:date="2017-08-03T18:31:00Z">
        <w:r w:rsidDel="006F6042">
          <w:delText>extracted gives</w:delText>
        </w:r>
        <w:r w:rsidR="002B1D9A" w:rsidDel="006F6042">
          <w:delText xml:space="preserve"> us</w:delText>
        </w:r>
      </w:del>
      <w:ins w:id="4267" w:author="tomasrodrigues@ua.pt" w:date="2017-08-03T18:31:00Z">
        <w:r w:rsidR="006F6042">
          <w:t>can offer</w:t>
        </w:r>
      </w:ins>
      <w:r>
        <w:t xml:space="preserve"> an overview of</w:t>
      </w:r>
      <w:r w:rsidR="00BA2AA6">
        <w:t xml:space="preserve"> the internal protocol process.</w:t>
      </w:r>
    </w:p>
    <w:p w14:paraId="0253A92A" w14:textId="5E77AC78" w:rsidR="00EE5FB3" w:rsidRDefault="00EE5FB3" w:rsidP="00C2087A">
      <w:r w:rsidRPr="00D32FC4">
        <w:t xml:space="preserve">   </w:t>
      </w:r>
      <w:r w:rsidR="0003648C" w:rsidRPr="00D32FC4">
        <w:t>Other great point of focus</w:t>
      </w:r>
      <w:r w:rsidR="00BA2AA6">
        <w:t xml:space="preserve"> </w:t>
      </w:r>
      <w:r w:rsidR="0003648C" w:rsidRPr="00D32FC4">
        <w:t xml:space="preserve">throughout the </w:t>
      </w:r>
      <w:del w:id="4268" w:author="tomasrodrigues@ua.pt" w:date="2017-08-03T18:31:00Z">
        <w:r w:rsidR="0003648C" w:rsidRPr="00D32FC4" w:rsidDel="006F6042">
          <w:delText>dissertation</w:delText>
        </w:r>
      </w:del>
      <w:ins w:id="4269" w:author="tomasrodrigues@ua.pt" w:date="2017-08-03T18:31:00Z">
        <w:r w:rsidR="006F6042">
          <w:t xml:space="preserve">project </w:t>
        </w:r>
      </w:ins>
      <w:del w:id="4270" w:author="tomasrodrigues@ua.pt" w:date="2017-08-03T18:31:00Z">
        <w:r w:rsidR="00BA2AA6" w:rsidDel="006F6042">
          <w:delText>,</w:delText>
        </w:r>
      </w:del>
      <w:commentRangeEnd w:id="4228"/>
      <w:r w:rsidR="0016548E">
        <w:rPr>
          <w:rStyle w:val="Refdecomentrio"/>
        </w:rPr>
        <w:commentReference w:id="4228"/>
      </w:r>
      <w:del w:id="4271" w:author="tomasrodrigues@ua.pt" w:date="2017-08-03T18:31:00Z">
        <w:r w:rsidR="0003648C" w:rsidRPr="00D32FC4" w:rsidDel="006F6042">
          <w:delText xml:space="preserve"> </w:delText>
        </w:r>
      </w:del>
      <w:r w:rsidR="0003648C" w:rsidRPr="00D32FC4">
        <w:t xml:space="preserve">was the </w:t>
      </w:r>
      <w:ins w:id="4272" w:author="tomasrodrigues@ua.pt" w:date="2017-08-29T19:07:00Z">
        <w:r w:rsidR="00422CBC">
          <w:t xml:space="preserve">study of the </w:t>
        </w:r>
      </w:ins>
      <w:r w:rsidR="0003648C" w:rsidRPr="00D32FC4">
        <w:t>audio on the phone calls</w:t>
      </w:r>
      <w:r w:rsidR="00C87E66">
        <w:t>. Android has three</w:t>
      </w:r>
      <w:r w:rsidR="008A0677" w:rsidRPr="00D32FC4">
        <w:t xml:space="preserve"> phone states </w:t>
      </w:r>
      <w:r w:rsidR="000B70D1" w:rsidRPr="00E8584E">
        <w:rPr>
          <w:rStyle w:val="nfaseDiscreta"/>
        </w:rPr>
        <w:t>ID</w:t>
      </w:r>
      <w:r w:rsidR="008A0677" w:rsidRPr="00E8584E">
        <w:rPr>
          <w:rStyle w:val="nfaseDiscreta"/>
        </w:rPr>
        <w:t>LE</w:t>
      </w:r>
      <w:r w:rsidR="008A0677" w:rsidRPr="00D32FC4">
        <w:rPr>
          <w:i/>
        </w:rPr>
        <w:t xml:space="preserve">, </w:t>
      </w:r>
      <w:r w:rsidR="008A0677" w:rsidRPr="00E8584E">
        <w:rPr>
          <w:rStyle w:val="nfaseDiscreta"/>
        </w:rPr>
        <w:t>OFFHOOK</w:t>
      </w:r>
      <w:r w:rsidR="008A0677" w:rsidRPr="00D32FC4">
        <w:rPr>
          <w:i/>
        </w:rPr>
        <w:t xml:space="preserve"> </w:t>
      </w:r>
      <w:r w:rsidR="008A0677" w:rsidRPr="00D32FC4">
        <w:t xml:space="preserve">and </w:t>
      </w:r>
      <w:r w:rsidR="008A0677" w:rsidRPr="00E8584E">
        <w:rPr>
          <w:rStyle w:val="nfaseDiscreta"/>
        </w:rPr>
        <w:t>RINGING</w:t>
      </w:r>
      <w:r w:rsidR="008A0677" w:rsidRPr="00D32FC4">
        <w:rPr>
          <w:i/>
        </w:rPr>
        <w:t xml:space="preserve">. </w:t>
      </w:r>
      <w:r w:rsidR="008A0677" w:rsidRPr="00D32FC4">
        <w:t xml:space="preserve">These states could be seen on </w:t>
      </w:r>
      <w:r w:rsidR="00BA2AA6">
        <w:t xml:space="preserve">the </w:t>
      </w:r>
      <w:r w:rsidR="008A0677" w:rsidRPr="00D32FC4">
        <w:t>logfile</w:t>
      </w:r>
      <w:r w:rsidR="00BA2AA6">
        <w:t>,</w:t>
      </w:r>
      <w:r w:rsidR="008A0677" w:rsidRPr="00D32FC4">
        <w:t xml:space="preserve"> along with other state updates, notifications, requests and more interesting </w:t>
      </w:r>
      <w:r w:rsidR="000B70D1">
        <w:t xml:space="preserve">yet, </w:t>
      </w:r>
      <w:r w:rsidR="008A0677" w:rsidRPr="00D32FC4">
        <w:t>call end</w:t>
      </w:r>
      <w:r w:rsidR="00825767">
        <w:t>s</w:t>
      </w:r>
      <w:r w:rsidR="008A0677" w:rsidRPr="00D32FC4">
        <w:t>, drop</w:t>
      </w:r>
      <w:r w:rsidR="00825767">
        <w:t>s</w:t>
      </w:r>
      <w:r w:rsidR="008A0677" w:rsidRPr="00D32FC4">
        <w:t xml:space="preserve"> or hang up</w:t>
      </w:r>
      <w:r w:rsidR="00825767">
        <w:t>s</w:t>
      </w:r>
      <w:r w:rsidR="008A0677" w:rsidRPr="00D32FC4">
        <w:t xml:space="preserve"> timestamps.</w:t>
      </w:r>
      <w:r w:rsidR="00C66B5E">
        <w:t xml:space="preserve"> In the snippet 5.2</w:t>
      </w:r>
      <w:r w:rsidR="00D43516">
        <w:t>,</w:t>
      </w:r>
      <w:r w:rsidR="00BA2AA6">
        <w:t xml:space="preserve"> it</w:t>
      </w:r>
      <w:r w:rsidR="00964583" w:rsidRPr="00D32FC4">
        <w:t xml:space="preserve"> </w:t>
      </w:r>
      <w:r w:rsidR="00FC5665" w:rsidRPr="00D32FC4">
        <w:t>is shown an example of a call</w:t>
      </w:r>
      <w:r w:rsidR="00825767">
        <w:t xml:space="preserve"> establishment</w:t>
      </w:r>
      <w:r w:rsidR="00161828">
        <w:t>.</w:t>
      </w:r>
    </w:p>
    <w:p w14:paraId="5E8D69CD" w14:textId="77777777" w:rsidR="00BA2AA6" w:rsidRPr="00D32FC4" w:rsidRDefault="00BA2AA6" w:rsidP="00BA2AA6">
      <w:pPr>
        <w:pStyle w:val="Cabealho6"/>
      </w:pPr>
    </w:p>
    <w:bookmarkStart w:id="4273" w:name="_MON_1557503755"/>
    <w:bookmarkEnd w:id="4273"/>
    <w:p w14:paraId="7220CA7E" w14:textId="77777777" w:rsidR="00FC5665" w:rsidRPr="00D32FC4" w:rsidRDefault="00BA2AA6" w:rsidP="00FC5665">
      <w:pPr>
        <w:keepNext/>
        <w:spacing w:line="276" w:lineRule="auto"/>
      </w:pPr>
      <w:r w:rsidRPr="00D32FC4">
        <w:object w:dxaOrig="8504" w:dyaOrig="2937" w14:anchorId="239016A9">
          <v:shape id="_x0000_i1034" type="#_x0000_t75" style="width:422.05pt;height:146.5pt" o:ole="">
            <v:imagedata r:id="rId97" o:title=""/>
          </v:shape>
          <o:OLEObject Type="Embed" ProgID="Word.OpenDocumentText.12" ShapeID="_x0000_i1034" DrawAspect="Content" ObjectID="_1565614251" r:id="rId98"/>
        </w:object>
      </w:r>
    </w:p>
    <w:p w14:paraId="6F053FA1" w14:textId="0A693BE1" w:rsidR="00FC5665" w:rsidRDefault="00FC5665" w:rsidP="00FC5665">
      <w:pPr>
        <w:pStyle w:val="Legenda"/>
        <w:jc w:val="center"/>
        <w:rPr>
          <w:lang w:val="en-US"/>
        </w:rPr>
      </w:pPr>
      <w:bookmarkStart w:id="4274" w:name="_Toc489744341"/>
      <w:r w:rsidRPr="00D32FC4">
        <w:rPr>
          <w:lang w:val="en-US"/>
        </w:rPr>
        <w:t xml:space="preserve">Snippet </w:t>
      </w:r>
      <w:r w:rsidR="00021318">
        <w:rPr>
          <w:lang w:val="en-US"/>
        </w:rPr>
        <w:fldChar w:fldCharType="begin"/>
      </w:r>
      <w:r w:rsidR="00D224BB">
        <w:rPr>
          <w:lang w:val="en-US"/>
        </w:rPr>
        <w:instrText xml:space="preserve"> STYLEREF 1 \s </w:instrText>
      </w:r>
      <w:r w:rsidR="00021318">
        <w:rPr>
          <w:lang w:val="en-US"/>
        </w:rPr>
        <w:fldChar w:fldCharType="separate"/>
      </w:r>
      <w:r w:rsidR="00725F1B">
        <w:rPr>
          <w:noProof/>
          <w:lang w:val="en-US"/>
        </w:rPr>
        <w:t>5</w:t>
      </w:r>
      <w:r w:rsidR="00021318">
        <w:rPr>
          <w:lang w:val="en-US"/>
        </w:rPr>
        <w:fldChar w:fldCharType="end"/>
      </w:r>
      <w:r w:rsidR="00D224BB">
        <w:rPr>
          <w:lang w:val="en-US"/>
        </w:rPr>
        <w:t>.</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2</w:t>
      </w:r>
      <w:r w:rsidR="00021318">
        <w:rPr>
          <w:lang w:val="en-US"/>
        </w:rPr>
        <w:fldChar w:fldCharType="end"/>
      </w:r>
      <w:r w:rsidRPr="00D32FC4">
        <w:rPr>
          <w:lang w:val="en-US"/>
        </w:rPr>
        <w:t xml:space="preserve"> - Logfile information: Connected call with microphone mute</w:t>
      </w:r>
      <w:bookmarkEnd w:id="4274"/>
    </w:p>
    <w:p w14:paraId="3766E712" w14:textId="77777777" w:rsidR="00737341" w:rsidRPr="00BA2AA6" w:rsidRDefault="00737341" w:rsidP="00BA2AA6">
      <w:pPr>
        <w:pStyle w:val="Cabealho6"/>
      </w:pPr>
    </w:p>
    <w:p w14:paraId="01BB6074" w14:textId="77777777" w:rsidR="000450E4" w:rsidRDefault="00FC5665" w:rsidP="00161828">
      <w:r w:rsidRPr="00D32FC4">
        <w:t xml:space="preserve">   </w:t>
      </w:r>
      <w:commentRangeStart w:id="4275"/>
      <w:r w:rsidRPr="00D32FC4">
        <w:t xml:space="preserve">Similarly, </w:t>
      </w:r>
      <w:r w:rsidR="00D67A1B">
        <w:t>it is</w:t>
      </w:r>
      <w:r w:rsidR="00825767">
        <w:t xml:space="preserve"> also possible to</w:t>
      </w:r>
      <w:r w:rsidRPr="00D32FC4">
        <w:t xml:space="preserve"> check if a call has ended through the “</w:t>
      </w:r>
      <w:r w:rsidRPr="00246084">
        <w:t>need to play</w:t>
      </w:r>
      <w:r w:rsidRPr="00D32FC4">
        <w:rPr>
          <w:i/>
        </w:rPr>
        <w:t xml:space="preserve"> CALL_ENDED </w:t>
      </w:r>
      <w:r w:rsidRPr="00246084">
        <w:t>tone”</w:t>
      </w:r>
      <w:r w:rsidR="00C3709E" w:rsidRPr="00D32FC4">
        <w:t xml:space="preserve"> phrase</w:t>
      </w:r>
      <w:r w:rsidRPr="00D32FC4">
        <w:t>,</w:t>
      </w:r>
      <w:r w:rsidR="00C87E66">
        <w:t xml:space="preserve"> as well as,</w:t>
      </w:r>
      <w:r w:rsidRPr="00D32FC4">
        <w:t xml:space="preserve"> if a call was not answered or if a</w:t>
      </w:r>
      <w:r w:rsidR="000B70D1">
        <w:t>n</w:t>
      </w:r>
      <w:r w:rsidRPr="00D32FC4">
        <w:t xml:space="preserve"> </w:t>
      </w:r>
      <w:del w:id="4276" w:author="tomasrodrigues@ua.pt" w:date="2017-08-03T18:32:00Z">
        <w:r w:rsidR="00895A7B" w:rsidRPr="00D32FC4" w:rsidDel="006F6042">
          <w:delText>in-curse</w:delText>
        </w:r>
      </w:del>
      <w:ins w:id="4277" w:author="tomasrodrigues@ua.pt" w:date="2017-08-03T18:32:00Z">
        <w:r w:rsidR="006F6042">
          <w:t>active</w:t>
        </w:r>
      </w:ins>
      <w:r w:rsidRPr="00D32FC4">
        <w:t xml:space="preserve"> call dropped.</w:t>
      </w:r>
      <w:r w:rsidR="00C3709E" w:rsidRPr="00D32FC4">
        <w:t xml:space="preserve"> </w:t>
      </w:r>
      <w:r w:rsidR="00D67A1B">
        <w:t>This information</w:t>
      </w:r>
      <w:r w:rsidR="00C3709E" w:rsidRPr="00D32FC4">
        <w:t xml:space="preserve"> </w:t>
      </w:r>
      <w:r w:rsidR="00703D06" w:rsidRPr="00D32FC4">
        <w:t xml:space="preserve">can be </w:t>
      </w:r>
      <w:r w:rsidR="00825767" w:rsidRPr="00D32FC4">
        <w:t>useful</w:t>
      </w:r>
      <w:r w:rsidR="00703D06" w:rsidRPr="00D32FC4">
        <w:t xml:space="preserve"> and substitute partially the anomaly’s page report since </w:t>
      </w:r>
      <w:r w:rsidR="000B70D1">
        <w:t>the information is</w:t>
      </w:r>
      <w:r w:rsidR="003C5AF9">
        <w:t xml:space="preserve"> </w:t>
      </w:r>
      <w:r w:rsidR="00703D06" w:rsidRPr="00D32FC4">
        <w:t>automatically retrieve</w:t>
      </w:r>
      <w:r w:rsidR="000B70D1">
        <w:t>d</w:t>
      </w:r>
      <w:r w:rsidR="00703D06" w:rsidRPr="00D32FC4">
        <w:t xml:space="preserve"> by parsing and analyzing </w:t>
      </w:r>
      <w:r w:rsidR="000450E4">
        <w:t>the Android</w:t>
      </w:r>
      <w:r w:rsidR="00703D06" w:rsidRPr="00D32FC4">
        <w:t xml:space="preserve"> logfile. </w:t>
      </w:r>
      <w:del w:id="4278" w:author="tomasrodrigues@ua.pt" w:date="2017-08-03T18:32:00Z">
        <w:r w:rsidR="00703D06" w:rsidRPr="00D32FC4" w:rsidDel="006F6042">
          <w:delText>Although</w:delText>
        </w:r>
      </w:del>
      <w:ins w:id="4279" w:author="tomasrodrigues@ua.pt" w:date="2017-08-03T18:32:00Z">
        <w:r w:rsidR="006F6042">
          <w:t>However</w:t>
        </w:r>
      </w:ins>
      <w:r w:rsidR="00703D06" w:rsidRPr="00D32FC4">
        <w:t xml:space="preserve">, this can only be used on rooted phones and many specific </w:t>
      </w:r>
      <w:r w:rsidR="000B70D1" w:rsidRPr="00D32FC4">
        <w:t>manufacturers’</w:t>
      </w:r>
      <w:r w:rsidR="00703D06" w:rsidRPr="00D32FC4">
        <w:t xml:space="preserve"> device messages may be </w:t>
      </w:r>
      <w:del w:id="4280" w:author="tomasrodrigues@ua.pt" w:date="2017-08-03T18:32:00Z">
        <w:r w:rsidR="00703D06" w:rsidRPr="00D32FC4" w:rsidDel="006F6042">
          <w:delText xml:space="preserve">mutable </w:delText>
        </w:r>
      </w:del>
      <w:ins w:id="4281" w:author="tomasrodrigues@ua.pt" w:date="2017-08-03T18:32:00Z">
        <w:r w:rsidR="006F6042">
          <w:t>different</w:t>
        </w:r>
        <w:r w:rsidR="006F6042" w:rsidRPr="00D32FC4">
          <w:t xml:space="preserve"> </w:t>
        </w:r>
      </w:ins>
      <w:r w:rsidR="00703D06" w:rsidRPr="00D32FC4">
        <w:t>from phone to phone</w:t>
      </w:r>
      <w:commentRangeEnd w:id="4275"/>
      <w:r w:rsidR="0016548E">
        <w:rPr>
          <w:rStyle w:val="Refdecomentrio"/>
        </w:rPr>
        <w:commentReference w:id="4275"/>
      </w:r>
      <w:r w:rsidR="00703D06" w:rsidRPr="00D32FC4">
        <w:t>.</w:t>
      </w:r>
    </w:p>
    <w:p w14:paraId="0C6FFD7D" w14:textId="77777777" w:rsidR="00161828" w:rsidRPr="000450E4" w:rsidRDefault="00161828" w:rsidP="00161828"/>
    <w:p w14:paraId="3F5C527E" w14:textId="77777777" w:rsidR="00E412CC" w:rsidRPr="00D32FC4" w:rsidRDefault="00C1128C" w:rsidP="00F90250">
      <w:pPr>
        <w:pStyle w:val="Cabealho4"/>
      </w:pPr>
      <w:bookmarkStart w:id="4282" w:name="_Toc491797527"/>
      <w:r w:rsidRPr="00D32FC4">
        <w:t>OTT Apps</w:t>
      </w:r>
      <w:r w:rsidR="009F6FE5" w:rsidRPr="00D32FC4">
        <w:t xml:space="preserve"> </w:t>
      </w:r>
      <w:r w:rsidR="000450E4">
        <w:t>A</w:t>
      </w:r>
      <w:r w:rsidRPr="00D32FC4">
        <w:t>nalysis</w:t>
      </w:r>
      <w:bookmarkEnd w:id="4282"/>
      <w:r w:rsidRPr="00D32FC4">
        <w:t xml:space="preserve"> </w:t>
      </w:r>
    </w:p>
    <w:p w14:paraId="53D59171" w14:textId="77777777" w:rsidR="00C87E66" w:rsidRDefault="00DF358F" w:rsidP="00430EB0">
      <w:pPr>
        <w:ind w:left="0"/>
      </w:pPr>
      <w:r w:rsidRPr="00D32FC4">
        <w:t xml:space="preserve">   </w:t>
      </w:r>
      <w:commentRangeStart w:id="4283"/>
      <w:r w:rsidR="00430EB0" w:rsidRPr="00D32FC4">
        <w:t>In</w:t>
      </w:r>
      <w:r w:rsidR="000450E4">
        <w:t xml:space="preserve"> </w:t>
      </w:r>
      <w:hyperlink w:anchor="Ref2_6" w:history="1">
        <w:r w:rsidR="000450E4" w:rsidRPr="00A832BF">
          <w:rPr>
            <w:rStyle w:val="Hiperligao"/>
          </w:rPr>
          <w:t>section 2.6</w:t>
        </w:r>
      </w:hyperlink>
      <w:r w:rsidR="000450E4">
        <w:t xml:space="preserve">, </w:t>
      </w:r>
      <w:r w:rsidR="00430EB0" w:rsidRPr="00D32FC4">
        <w:t xml:space="preserve">several </w:t>
      </w:r>
      <w:r w:rsidR="00D67A1B">
        <w:t>solutions were described</w:t>
      </w:r>
      <w:ins w:id="4284" w:author="tomasrodrigues@ua.pt" w:date="2017-08-03T18:34:00Z">
        <w:r w:rsidR="006F6042">
          <w:t xml:space="preserve"> as</w:t>
        </w:r>
      </w:ins>
      <w:del w:id="4285" w:author="tomasrodrigues@ua.pt" w:date="2017-08-03T18:34:00Z">
        <w:r w:rsidR="00D67A1B" w:rsidDel="006F6042">
          <w:delText>,</w:delText>
        </w:r>
      </w:del>
      <w:r w:rsidR="00D67A1B">
        <w:t xml:space="preserve"> </w:t>
      </w:r>
      <w:r w:rsidRPr="00D32FC4">
        <w:t>su</w:t>
      </w:r>
      <w:r w:rsidR="00D67A1B">
        <w:t>pporting</w:t>
      </w:r>
      <w:r w:rsidR="000450E4">
        <w:t xml:space="preserve"> OTT applications, like Facebook, D</w:t>
      </w:r>
      <w:r w:rsidRPr="00D32FC4">
        <w:t xml:space="preserve">ropbox or Skype. It is not known what that </w:t>
      </w:r>
      <w:r w:rsidR="00C87E66">
        <w:t>“</w:t>
      </w:r>
      <w:r w:rsidRPr="00D32FC4">
        <w:t>support</w:t>
      </w:r>
      <w:r w:rsidR="00C87E66">
        <w:t>”</w:t>
      </w:r>
      <w:r w:rsidRPr="00D32FC4">
        <w:t xml:space="preserve"> means exactly</w:t>
      </w:r>
      <w:r w:rsidR="00D67A1B">
        <w:t>, but</w:t>
      </w:r>
      <w:r w:rsidRPr="00D32FC4">
        <w:t xml:space="preserve"> in order to try </w:t>
      </w:r>
      <w:ins w:id="4286" w:author="tomasrodrigues@ua.pt" w:date="2017-08-03T18:34:00Z">
        <w:r w:rsidR="006F6042">
          <w:t xml:space="preserve">to </w:t>
        </w:r>
      </w:ins>
      <w:r w:rsidRPr="00D32FC4">
        <w:t>obtain</w:t>
      </w:r>
      <w:del w:id="4287" w:author="tomasrodrigues@ua.pt" w:date="2017-08-03T18:34:00Z">
        <w:r w:rsidRPr="00D32FC4" w:rsidDel="006F6042">
          <w:delText>ing</w:delText>
        </w:r>
      </w:del>
      <w:r w:rsidRPr="00D32FC4">
        <w:t xml:space="preserve"> information about these Over </w:t>
      </w:r>
      <w:r w:rsidR="00E13C63" w:rsidRPr="00D32FC4">
        <w:t>the</w:t>
      </w:r>
      <w:r w:rsidRPr="00D32FC4">
        <w:t xml:space="preserve"> T</w:t>
      </w:r>
      <w:r w:rsidR="00D43516">
        <w:t>op applications running almost o</w:t>
      </w:r>
      <w:r w:rsidRPr="00D32FC4">
        <w:t>n every device</w:t>
      </w:r>
      <w:r w:rsidR="00C87E66">
        <w:t>,</w:t>
      </w:r>
      <w:r w:rsidRPr="00D32FC4">
        <w:t xml:space="preserve"> </w:t>
      </w:r>
      <w:del w:id="4288" w:author="tomasrodrigues@ua.pt" w:date="2017-08-03T18:34:00Z">
        <w:r w:rsidR="00D67A1B" w:rsidDel="006F6042">
          <w:delText>we</w:delText>
        </w:r>
        <w:r w:rsidRPr="00D32FC4" w:rsidDel="006F6042">
          <w:delText xml:space="preserve"> tried to analyze </w:delText>
        </w:r>
      </w:del>
      <w:r w:rsidRPr="00D32FC4">
        <w:t>the Android logfile</w:t>
      </w:r>
      <w:ins w:id="4289" w:author="tomasrodrigues@ua.pt" w:date="2017-08-03T18:34:00Z">
        <w:r w:rsidR="006F6042">
          <w:t xml:space="preserve"> was analyzed</w:t>
        </w:r>
      </w:ins>
      <w:r w:rsidRPr="00D32FC4">
        <w:t xml:space="preserve"> </w:t>
      </w:r>
      <w:ins w:id="4290" w:author="tomasrodrigues@ua.pt" w:date="2017-08-03T18:34:00Z">
        <w:r w:rsidR="006F6042">
          <w:t xml:space="preserve">with </w:t>
        </w:r>
      </w:ins>
      <w:del w:id="4291" w:author="tomasrodrigues@ua.pt" w:date="2017-08-03T18:34:00Z">
        <w:r w:rsidRPr="00D32FC4" w:rsidDel="006F6042">
          <w:delText xml:space="preserve">giving </w:delText>
        </w:r>
      </w:del>
      <w:r w:rsidRPr="00D32FC4">
        <w:t>special focus on finding the maximum possible information</w:t>
      </w:r>
      <w:r w:rsidR="000B70D1">
        <w:t xml:space="preserve"> about these</w:t>
      </w:r>
      <w:r w:rsidR="000450E4">
        <w:t xml:space="preserve"> apps</w:t>
      </w:r>
      <w:r w:rsidRPr="00D32FC4">
        <w:t>.</w:t>
      </w:r>
      <w:r w:rsidR="000450E4">
        <w:t xml:space="preserve"> </w:t>
      </w:r>
    </w:p>
    <w:p w14:paraId="43397943" w14:textId="77777777" w:rsidR="000450E4" w:rsidRDefault="00C87E66" w:rsidP="00430EB0">
      <w:pPr>
        <w:ind w:left="0"/>
      </w:pPr>
      <w:r>
        <w:t xml:space="preserve">   </w:t>
      </w:r>
      <w:r w:rsidR="000450E4">
        <w:t>The messages presented in this subsection are from a Xiaomi Redmi 3S and</w:t>
      </w:r>
      <w:r>
        <w:t xml:space="preserve"> may vary from </w:t>
      </w:r>
      <w:r w:rsidR="00D67A1B">
        <w:t>phone</w:t>
      </w:r>
      <w:r>
        <w:t xml:space="preserve"> to </w:t>
      </w:r>
      <w:r w:rsidR="00D67A1B">
        <w:t xml:space="preserve">phone. Furthermore, </w:t>
      </w:r>
      <w:r>
        <w:t xml:space="preserve">the applications tested were YouTube, Facebook, Facebook messenger and WhatsApp. </w:t>
      </w:r>
      <w:del w:id="4292" w:author="tomasrodrigues@ua.pt" w:date="2017-08-03T18:34:00Z">
        <w:r w:rsidR="000450E4" w:rsidDel="006F6042">
          <w:delText xml:space="preserve">On </w:delText>
        </w:r>
      </w:del>
      <w:ins w:id="4293" w:author="tomasrodrigues@ua.pt" w:date="2017-08-03T18:34:00Z">
        <w:r w:rsidR="006F6042">
          <w:t xml:space="preserve">After </w:t>
        </w:r>
      </w:ins>
      <w:r w:rsidR="000450E4">
        <w:t xml:space="preserve">opening </w:t>
      </w:r>
      <w:r w:rsidR="008537F7">
        <w:t>any</w:t>
      </w:r>
      <w:r w:rsidR="000450E4">
        <w:t xml:space="preserve"> Android app, it is possible to see the app’s package name appearing in the logfile, for example, </w:t>
      </w:r>
      <w:r w:rsidR="000450E4" w:rsidRPr="00E8584E">
        <w:rPr>
          <w:rStyle w:val="nfaseDiscreta"/>
        </w:rPr>
        <w:t>com.google.android.youtube</w:t>
      </w:r>
      <w:r w:rsidR="000450E4">
        <w:rPr>
          <w:i/>
        </w:rPr>
        <w:t xml:space="preserve"> </w:t>
      </w:r>
      <w:r w:rsidR="000450E4">
        <w:t xml:space="preserve">or </w:t>
      </w:r>
      <w:r w:rsidR="000450E4" w:rsidRPr="00E8584E">
        <w:rPr>
          <w:rStyle w:val="nfaseDiscreta"/>
        </w:rPr>
        <w:t>com.facebook.katana</w:t>
      </w:r>
      <w:r>
        <w:rPr>
          <w:i/>
        </w:rPr>
        <w:t>.</w:t>
      </w:r>
      <w:commentRangeEnd w:id="4283"/>
      <w:r w:rsidR="0016548E">
        <w:rPr>
          <w:rStyle w:val="Refdecomentrio"/>
        </w:rPr>
        <w:commentReference w:id="4283"/>
      </w:r>
    </w:p>
    <w:p w14:paraId="0EEDD7AF" w14:textId="77777777" w:rsidR="008537F7" w:rsidRDefault="008537F7" w:rsidP="00430EB0">
      <w:pPr>
        <w:ind w:left="0"/>
      </w:pPr>
      <w:r>
        <w:t xml:space="preserve">   </w:t>
      </w:r>
      <w:r w:rsidR="00C3417A">
        <w:t>T</w:t>
      </w:r>
      <w:r w:rsidR="00D67A1B">
        <w:t>he</w:t>
      </w:r>
      <w:r w:rsidR="00E01C71">
        <w:t xml:space="preserve"> YouTube website has a</w:t>
      </w:r>
      <w:r w:rsidR="00D67A1B">
        <w:t>n</w:t>
      </w:r>
      <w:r w:rsidR="00E01C71">
        <w:t xml:space="preserve"> analytics page</w:t>
      </w:r>
      <w:r w:rsidR="00D67A1B">
        <w:t>,</w:t>
      </w:r>
      <w:r w:rsidR="00E01C71">
        <w:t xml:space="preserve"> for its users</w:t>
      </w:r>
      <w:r w:rsidR="00C87E66">
        <w:t xml:space="preserve"> </w:t>
      </w:r>
      <w:r w:rsidR="00E01C71">
        <w:t xml:space="preserve">easily </w:t>
      </w:r>
      <w:r w:rsidR="00D67A1B">
        <w:t xml:space="preserve">check </w:t>
      </w:r>
      <w:r w:rsidR="00E01C71">
        <w:t xml:space="preserve">their subscriptions, likes or views. </w:t>
      </w:r>
      <w:r>
        <w:t xml:space="preserve">When </w:t>
      </w:r>
      <w:r w:rsidR="00E01C71">
        <w:t xml:space="preserve">a </w:t>
      </w:r>
      <w:r>
        <w:t>user opens</w:t>
      </w:r>
      <w:r w:rsidR="00E01C71">
        <w:t xml:space="preserve"> a</w:t>
      </w:r>
      <w:r>
        <w:t xml:space="preserve"> video </w:t>
      </w:r>
      <w:r w:rsidR="00E01C71">
        <w:t>from</w:t>
      </w:r>
      <w:r>
        <w:t xml:space="preserve"> </w:t>
      </w:r>
      <w:r w:rsidR="00C87E66">
        <w:t xml:space="preserve">the </w:t>
      </w:r>
      <w:r>
        <w:t>YouTube</w:t>
      </w:r>
      <w:r w:rsidR="00E01C71">
        <w:t xml:space="preserve">’s app </w:t>
      </w:r>
      <w:r>
        <w:t>it</w:t>
      </w:r>
      <w:ins w:id="4294" w:author="tomasrodrigues@ua.pt" w:date="2017-08-03T18:35:00Z">
        <w:r w:rsidR="0016548E">
          <w:t xml:space="preserve"> can be</w:t>
        </w:r>
      </w:ins>
      <w:del w:id="4295" w:author="tomasrodrigues@ua.pt" w:date="2017-08-03T18:35:00Z">
        <w:r w:rsidDel="0016548E">
          <w:delText>’s</w:delText>
        </w:r>
      </w:del>
      <w:r>
        <w:t xml:space="preserve"> seen</w:t>
      </w:r>
      <w:r w:rsidR="00E01C71">
        <w:t>,</w:t>
      </w:r>
      <w:r>
        <w:t xml:space="preserve"> </w:t>
      </w:r>
      <w:r w:rsidR="00E01C71">
        <w:t>in</w:t>
      </w:r>
      <w:r>
        <w:t xml:space="preserve"> the logfile</w:t>
      </w:r>
      <w:r w:rsidR="00E01C71">
        <w:t>,</w:t>
      </w:r>
      <w:r>
        <w:t xml:space="preserve"> an </w:t>
      </w:r>
      <w:r w:rsidR="003B4CC8" w:rsidRPr="00E8584E">
        <w:t>URL</w:t>
      </w:r>
      <w:r w:rsidR="00E01C71">
        <w:t xml:space="preserve"> call</w:t>
      </w:r>
      <w:r>
        <w:t xml:space="preserve"> to </w:t>
      </w:r>
      <w:r w:rsidR="00E01C71">
        <w:t xml:space="preserve">a specific </w:t>
      </w:r>
      <w:r w:rsidR="003B4CC8" w:rsidRPr="00E8584E">
        <w:t>API</w:t>
      </w:r>
      <w:r w:rsidR="00E01C71">
        <w:t xml:space="preserve"> for handling those statistics</w:t>
      </w:r>
      <w:r>
        <w:t xml:space="preserve">. </w:t>
      </w:r>
      <w:r w:rsidR="00D67A1B">
        <w:t>I</w:t>
      </w:r>
      <w:r w:rsidR="00E01C71">
        <w:t>t is</w:t>
      </w:r>
      <w:r w:rsidR="00F90250">
        <w:t xml:space="preserve"> also</w:t>
      </w:r>
      <w:r w:rsidR="00E01C71">
        <w:t xml:space="preserve"> possible to </w:t>
      </w:r>
      <w:r w:rsidR="00F90250">
        <w:t>capture</w:t>
      </w:r>
      <w:r w:rsidR="00E01C71">
        <w:t xml:space="preserve"> a </w:t>
      </w:r>
      <w:r w:rsidR="003D3677">
        <w:t xml:space="preserve">lot of information about </w:t>
      </w:r>
      <w:r w:rsidR="00F90250">
        <w:t>the video,</w:t>
      </w:r>
      <w:r w:rsidR="00E01C71">
        <w:t xml:space="preserve"> audio</w:t>
      </w:r>
      <w:r w:rsidR="003D3677">
        <w:t xml:space="preserve"> </w:t>
      </w:r>
      <w:r w:rsidR="003B4CC8">
        <w:t>parameters such as</w:t>
      </w:r>
      <w:r w:rsidR="00E01C71">
        <w:t xml:space="preserve"> </w:t>
      </w:r>
      <w:r w:rsidR="00E01C71" w:rsidRPr="00E8584E">
        <w:rPr>
          <w:rStyle w:val="nfaseDiscreta"/>
        </w:rPr>
        <w:t>AudioFocus</w:t>
      </w:r>
      <w:r w:rsidR="00E01C71">
        <w:t xml:space="preserve">, </w:t>
      </w:r>
      <w:r w:rsidR="00E01C71" w:rsidRPr="00E8584E">
        <w:rPr>
          <w:rStyle w:val="nfaseDiscreta"/>
        </w:rPr>
        <w:t>stateUpdate</w:t>
      </w:r>
      <w:r w:rsidR="00E01C71">
        <w:t xml:space="preserve">, </w:t>
      </w:r>
      <w:r w:rsidR="00E01C71" w:rsidRPr="00E8584E">
        <w:rPr>
          <w:rStyle w:val="nfaseDiscreta"/>
        </w:rPr>
        <w:t>tansportControlFlags</w:t>
      </w:r>
      <w:r w:rsidR="00E01C71">
        <w:t xml:space="preserve">, </w:t>
      </w:r>
      <w:r w:rsidR="00C87E66">
        <w:t>among others</w:t>
      </w:r>
      <w:r w:rsidR="00E01C71">
        <w:t>.</w:t>
      </w:r>
    </w:p>
    <w:p w14:paraId="55780DF8" w14:textId="77777777" w:rsidR="00737341" w:rsidRPr="00737341" w:rsidRDefault="00E01C71" w:rsidP="00515F99">
      <w:pPr>
        <w:ind w:left="0"/>
      </w:pPr>
      <w:r>
        <w:t xml:space="preserve">   In the</w:t>
      </w:r>
      <w:r w:rsidR="00F90250">
        <w:t xml:space="preserve"> case of</w:t>
      </w:r>
      <w:r>
        <w:t xml:space="preserve"> Facebook</w:t>
      </w:r>
      <w:r w:rsidR="00A926A4">
        <w:t>, the amou</w:t>
      </w:r>
      <w:r w:rsidR="003C5AF9">
        <w:t>n</w:t>
      </w:r>
      <w:r w:rsidR="00A926A4">
        <w:t xml:space="preserve">t of the information that can </w:t>
      </w:r>
      <w:r w:rsidR="003C5AF9">
        <w:t xml:space="preserve">be </w:t>
      </w:r>
      <w:r w:rsidR="00A926A4">
        <w:t>extract</w:t>
      </w:r>
      <w:r w:rsidR="003B4CC8">
        <w:t>ed</w:t>
      </w:r>
      <w:r w:rsidR="00A926A4">
        <w:t xml:space="preserve"> from the logfile</w:t>
      </w:r>
      <w:r w:rsidR="00F90250">
        <w:t xml:space="preserve"> is </w:t>
      </w:r>
      <w:commentRangeStart w:id="4296"/>
      <w:r w:rsidR="00F90250">
        <w:t>extensive</w:t>
      </w:r>
      <w:r w:rsidR="00A926A4">
        <w:t xml:space="preserve">. Despite </w:t>
      </w:r>
      <w:commentRangeStart w:id="4297"/>
      <w:del w:id="4298" w:author="tomasrodrigues@ua.pt" w:date="2017-08-03T18:35:00Z">
        <w:r w:rsidR="00A926A4" w:rsidDel="0016548E">
          <w:delText xml:space="preserve">that </w:delText>
        </w:r>
      </w:del>
      <w:del w:id="4299" w:author="tomasrodrigues@ua.pt" w:date="2017-08-29T19:08:00Z">
        <w:r w:rsidR="00A926A4" w:rsidDel="00422CBC">
          <w:delText>non-</w:delText>
        </w:r>
      </w:del>
      <w:r w:rsidR="00A926A4">
        <w:t xml:space="preserve">personal </w:t>
      </w:r>
      <w:commentRangeEnd w:id="4297"/>
      <w:r w:rsidR="00422CBC">
        <w:rPr>
          <w:rStyle w:val="Refdecomentrio"/>
        </w:rPr>
        <w:commentReference w:id="4297"/>
      </w:r>
      <w:r w:rsidR="00A926A4">
        <w:t>information is</w:t>
      </w:r>
      <w:r w:rsidR="003D3677">
        <w:t xml:space="preserve"> not</w:t>
      </w:r>
      <w:r w:rsidR="00A926A4">
        <w:t xml:space="preserve"> seen, it</w:t>
      </w:r>
      <w:ins w:id="4300" w:author="tomasrodrigues@ua.pt" w:date="2017-08-03T18:35:00Z">
        <w:r w:rsidR="0016548E">
          <w:t xml:space="preserve"> is </w:t>
        </w:r>
      </w:ins>
      <w:del w:id="4301" w:author="tomasrodrigues@ua.pt" w:date="2017-08-03T18:35:00Z">
        <w:r w:rsidR="00A926A4" w:rsidDel="0016548E">
          <w:delText xml:space="preserve">’s </w:delText>
        </w:r>
      </w:del>
      <w:r w:rsidR="00A926A4">
        <w:t xml:space="preserve">possible to see when a user clicks on the Facebook </w:t>
      </w:r>
      <w:r w:rsidR="003D3677">
        <w:t>history button</w:t>
      </w:r>
      <w:r w:rsidR="00A926A4">
        <w:t xml:space="preserve"> to check the chronology</w:t>
      </w:r>
      <w:r w:rsidR="00F90250">
        <w:t>,</w:t>
      </w:r>
      <w:r w:rsidR="00A926A4">
        <w:t xml:space="preserve"> or when </w:t>
      </w:r>
      <w:r w:rsidR="00C87E66">
        <w:t>the user</w:t>
      </w:r>
      <w:r w:rsidR="00A926A4">
        <w:t xml:space="preserve"> </w:t>
      </w:r>
      <w:r w:rsidR="00C87E66">
        <w:t>checks</w:t>
      </w:r>
      <w:r w:rsidR="00A926A4">
        <w:t xml:space="preserve"> a</w:t>
      </w:r>
      <w:r w:rsidR="00D43516">
        <w:t xml:space="preserve"> person profile page. Clicking o</w:t>
      </w:r>
      <w:r w:rsidR="00A926A4">
        <w:t>n the messenger button from Facebook app shows a message with “Start proc” followed by the messenger Android package name</w:t>
      </w:r>
      <w:r w:rsidR="00161828">
        <w:t>,</w:t>
      </w:r>
      <w:r w:rsidR="00A926A4">
        <w:t xml:space="preserve"> similarly to what happens </w:t>
      </w:r>
      <w:del w:id="4302" w:author="tomasrodrigues@ua.pt" w:date="2017-08-03T18:36:00Z">
        <w:r w:rsidR="00A926A4" w:rsidDel="0016548E">
          <w:delText>with the</w:delText>
        </w:r>
      </w:del>
      <w:ins w:id="4303" w:author="tomasrodrigues@ua.pt" w:date="2017-08-03T18:36:00Z">
        <w:r w:rsidR="0016548E">
          <w:t>when</w:t>
        </w:r>
      </w:ins>
      <w:r w:rsidR="00A926A4">
        <w:t xml:space="preserve"> other app</w:t>
      </w:r>
      <w:r w:rsidR="003D3677">
        <w:t>’s</w:t>
      </w:r>
      <w:r w:rsidR="00A926A4">
        <w:t xml:space="preserve"> </w:t>
      </w:r>
      <w:del w:id="4304" w:author="tomasrodrigues@ua.pt" w:date="2017-08-03T18:36:00Z">
        <w:r w:rsidR="00A926A4" w:rsidDel="0016548E">
          <w:delText>ope</w:delText>
        </w:r>
        <w:r w:rsidR="003D3677" w:rsidDel="0016548E">
          <w:delText>ning</w:delText>
        </w:r>
      </w:del>
      <w:ins w:id="4305" w:author="tomasrodrigues@ua.pt" w:date="2017-08-03T18:36:00Z">
        <w:r w:rsidR="0016548E">
          <w:t>are launched</w:t>
        </w:r>
      </w:ins>
      <w:r w:rsidR="003D3677">
        <w:t>.</w:t>
      </w:r>
    </w:p>
    <w:p w14:paraId="79BCC22D" w14:textId="77777777" w:rsidR="00540E6B" w:rsidRDefault="00515F99" w:rsidP="00515F99">
      <w:r>
        <w:t xml:space="preserve">   I</w:t>
      </w:r>
      <w:r w:rsidR="00F00951">
        <w:t>n</w:t>
      </w:r>
      <w:r>
        <w:t xml:space="preserve"> the</w:t>
      </w:r>
      <w:r w:rsidR="00F00951">
        <w:t xml:space="preserve"> WhatsApp application</w:t>
      </w:r>
      <w:r w:rsidR="003B4CC8">
        <w:t>,</w:t>
      </w:r>
      <w:r w:rsidR="00F00951">
        <w:t xml:space="preserve"> it’s possible to see </w:t>
      </w:r>
      <w:r>
        <w:t>when a user opens a conversation with a contact filtering the Android logfile</w:t>
      </w:r>
      <w:r w:rsidR="00F00951">
        <w:t xml:space="preserve"> for the phrase “</w:t>
      </w:r>
      <w:r w:rsidR="00F00951" w:rsidRPr="00F00951">
        <w:rPr>
          <w:i/>
        </w:rPr>
        <w:t xml:space="preserve">Displayed </w:t>
      </w:r>
      <w:r w:rsidR="00F00951" w:rsidRPr="00E8584E">
        <w:rPr>
          <w:rStyle w:val="nfaseDiscreta"/>
        </w:rPr>
        <w:t>com.whatsapp/.Conversation:</w:t>
      </w:r>
      <w:r w:rsidR="000F697B" w:rsidRPr="00E8584E">
        <w:rPr>
          <w:rStyle w:val="nfaseDiscreta"/>
        </w:rPr>
        <w:t>”.</w:t>
      </w:r>
      <w:r>
        <w:t xml:space="preserve"> </w:t>
      </w:r>
      <w:r w:rsidR="00540E6B">
        <w:t>Vo</w:t>
      </w:r>
      <w:r w:rsidR="004A35DE">
        <w:t xml:space="preserve">IP calls made through </w:t>
      </w:r>
      <w:r w:rsidR="00540E6B">
        <w:t>these applications</w:t>
      </w:r>
      <w:r w:rsidR="004A35DE">
        <w:t xml:space="preserve"> have a lot more information</w:t>
      </w:r>
      <w:r w:rsidR="00540E6B">
        <w:t xml:space="preserve">, especially </w:t>
      </w:r>
      <w:ins w:id="4306" w:author="tomasrodrigues@ua.pt" w:date="2017-08-03T18:36:00Z">
        <w:r w:rsidR="0016548E">
          <w:t xml:space="preserve">when comparing </w:t>
        </w:r>
      </w:ins>
      <w:del w:id="4307" w:author="tomasrodrigues@ua.pt" w:date="2017-08-03T18:36:00Z">
        <w:r w:rsidR="00540E6B" w:rsidDel="0016548E">
          <w:delText>about the in-call audio</w:delText>
        </w:r>
        <w:r w:rsidR="004A35DE" w:rsidDel="0016548E">
          <w:delText xml:space="preserve"> in comparison </w:delText>
        </w:r>
      </w:del>
      <w:r w:rsidR="004A35DE">
        <w:t xml:space="preserve">with voice calls made </w:t>
      </w:r>
      <w:del w:id="4308" w:author="tomasrodrigues@ua.pt" w:date="2017-08-03T18:36:00Z">
        <w:r w:rsidR="004A35DE" w:rsidDel="0016548E">
          <w:delText>from</w:delText>
        </w:r>
        <w:r w:rsidR="00C87E66" w:rsidDel="0016548E">
          <w:delText xml:space="preserve"> </w:delText>
        </w:r>
      </w:del>
      <w:ins w:id="4309" w:author="tomasrodrigues@ua.pt" w:date="2017-08-03T18:36:00Z">
        <w:r w:rsidR="0016548E">
          <w:t xml:space="preserve">using </w:t>
        </w:r>
      </w:ins>
      <w:r w:rsidR="00C87E66">
        <w:t>the</w:t>
      </w:r>
      <w:r w:rsidR="004A35DE">
        <w:t xml:space="preserve"> operator’s network</w:t>
      </w:r>
      <w:ins w:id="4310" w:author="tomasrodrigues@ua.pt" w:date="2017-08-03T18:36:00Z">
        <w:r w:rsidR="0016548E">
          <w:t xml:space="preserve"> voice service</w:t>
        </w:r>
      </w:ins>
      <w:r w:rsidR="00540E6B">
        <w:t>. An example of a VoIP call made through the WhatsApp app and its in-call au</w:t>
      </w:r>
      <w:r w:rsidR="00182105">
        <w:t xml:space="preserve">dio information can be seen in </w:t>
      </w:r>
      <w:hyperlink w:anchor="_Appendix_F_1" w:history="1">
        <w:r w:rsidR="00182105" w:rsidRPr="008C7034">
          <w:rPr>
            <w:rStyle w:val="Hiperligao"/>
          </w:rPr>
          <w:t>A</w:t>
        </w:r>
        <w:r w:rsidR="00540E6B" w:rsidRPr="008C7034">
          <w:rPr>
            <w:rStyle w:val="Hiperligao"/>
          </w:rPr>
          <w:t>ppendix</w:t>
        </w:r>
        <w:r w:rsidR="000F697B" w:rsidRPr="008C7034">
          <w:rPr>
            <w:rStyle w:val="Hiperligao"/>
          </w:rPr>
          <w:t xml:space="preserve"> F</w:t>
        </w:r>
      </w:hyperlink>
      <w:commentRangeEnd w:id="4296"/>
      <w:r w:rsidR="0016548E">
        <w:rPr>
          <w:rStyle w:val="Refdecomentrio"/>
        </w:rPr>
        <w:commentReference w:id="4296"/>
      </w:r>
      <w:r w:rsidR="00540E6B">
        <w:t>.</w:t>
      </w:r>
    </w:p>
    <w:p w14:paraId="59722571" w14:textId="77777777" w:rsidR="00FF1BCA" w:rsidRPr="00D32FC4" w:rsidRDefault="00C87E66" w:rsidP="00515F99">
      <w:r>
        <w:t xml:space="preserve">   </w:t>
      </w:r>
      <w:r w:rsidR="00C93109">
        <w:t>This test scratched the surface</w:t>
      </w:r>
      <w:r>
        <w:t>,</w:t>
      </w:r>
      <w:r w:rsidR="00C93109">
        <w:t xml:space="preserve"> since many of the messages presented may vary from phone to phone, but </w:t>
      </w:r>
      <w:r w:rsidR="003B4CC8">
        <w:t>there is now a clear</w:t>
      </w:r>
      <w:r w:rsidR="00C93109">
        <w:t xml:space="preserve"> idea of the information that can </w:t>
      </w:r>
      <w:r w:rsidR="003C5AF9">
        <w:t xml:space="preserve">be </w:t>
      </w:r>
      <w:r w:rsidR="00C93109">
        <w:t>extract</w:t>
      </w:r>
      <w:r w:rsidR="003C5AF9">
        <w:t>ed</w:t>
      </w:r>
      <w:r w:rsidR="00515F99">
        <w:t xml:space="preserve"> </w:t>
      </w:r>
      <w:del w:id="4311" w:author="tomasrodrigues@ua.pt" w:date="2017-08-03T18:36:00Z">
        <w:r w:rsidR="00515F99" w:rsidDel="0016548E">
          <w:delText xml:space="preserve">from </w:delText>
        </w:r>
      </w:del>
      <w:r w:rsidR="00515F99">
        <w:t>here. T</w:t>
      </w:r>
      <w:r w:rsidR="00C93109">
        <w:t>his information may be included</w:t>
      </w:r>
      <w:r w:rsidR="00DB396D">
        <w:t xml:space="preserve"> in the app</w:t>
      </w:r>
      <w:r w:rsidR="00515F99">
        <w:t>lication</w:t>
      </w:r>
      <w:r w:rsidR="00DB396D">
        <w:t>, supporting</w:t>
      </w:r>
      <w:r w:rsidR="00515F99">
        <w:t xml:space="preserve"> these</w:t>
      </w:r>
      <w:r w:rsidR="00DB396D">
        <w:t xml:space="preserve"> well-known OTT apps or</w:t>
      </w:r>
      <w:r w:rsidR="00C93109">
        <w:t xml:space="preserve"> </w:t>
      </w:r>
      <w:r w:rsidR="00DB396D">
        <w:t xml:space="preserve">generating </w:t>
      </w:r>
      <w:r w:rsidR="00C93109">
        <w:t>automatically events catching</w:t>
      </w:r>
      <w:r w:rsidR="00DB396D">
        <w:t>, for example,</w:t>
      </w:r>
      <w:r w:rsidR="00C93109">
        <w:t xml:space="preserve"> the percentage of dropped calls</w:t>
      </w:r>
      <w:r w:rsidR="00DB396D">
        <w:t xml:space="preserve"> on the device. </w:t>
      </w:r>
    </w:p>
    <w:p w14:paraId="0B134BE0" w14:textId="77777777" w:rsidR="002B05A4" w:rsidRDefault="002B05A4">
      <w:pPr>
        <w:spacing w:line="276" w:lineRule="auto"/>
        <w:rPr>
          <w:rFonts w:ascii="Times New Roman" w:eastAsiaTheme="majorEastAsia" w:hAnsi="Times New Roman"/>
          <w:snapToGrid w:val="0"/>
          <w:color w:val="000000"/>
          <w:w w:val="0"/>
          <w:sz w:val="48"/>
          <w:szCs w:val="0"/>
          <w:highlight w:val="lightGray"/>
          <w:lang w:eastAsia="en-US"/>
        </w:rPr>
      </w:pPr>
      <w:bookmarkStart w:id="4312" w:name="Cap6"/>
      <w:bookmarkEnd w:id="4312"/>
      <w:r>
        <w:rPr>
          <w:rFonts w:ascii="Times New Roman" w:hAnsi="Times New Roman"/>
          <w:snapToGrid w:val="0"/>
          <w:color w:val="000000"/>
          <w:w w:val="0"/>
          <w:szCs w:val="0"/>
          <w:highlight w:val="lightGray"/>
        </w:rPr>
        <w:br w:type="page"/>
      </w:r>
    </w:p>
    <w:p w14:paraId="7E529275" w14:textId="77777777" w:rsidR="00973A73" w:rsidRPr="00D32FC4" w:rsidRDefault="00973A73" w:rsidP="00246084">
      <w:pPr>
        <w:pStyle w:val="Ttulo1"/>
        <w:rPr>
          <w:lang w:val="en-US"/>
        </w:rPr>
      </w:pPr>
    </w:p>
    <w:p w14:paraId="40C99AA6" w14:textId="77777777" w:rsidR="00973A73" w:rsidRPr="00D32FC4" w:rsidRDefault="00C509AB" w:rsidP="00E81E7E">
      <w:pPr>
        <w:pStyle w:val="Cabealho2"/>
        <w:numPr>
          <w:ilvl w:val="0"/>
          <w:numId w:val="0"/>
        </w:numPr>
      </w:pPr>
      <w:bookmarkStart w:id="4313" w:name="_Conclusions_and_Future"/>
      <w:bookmarkStart w:id="4314" w:name="_Toc491797528"/>
      <w:bookmarkEnd w:id="4313"/>
      <w:commentRangeStart w:id="4315"/>
      <w:r>
        <w:rPr>
          <w:noProof/>
          <w:lang w:val="pt-PT"/>
        </w:rPr>
        <w:pict w14:anchorId="69C228AF">
          <v:shape id="AutoShape 102" o:spid="_x0000_s1223" type="#_x0000_t32" style="position:absolute;left:0;text-align:left;margin-left:1.15pt;margin-top:35.25pt;width:433.05pt;height:.05pt;z-index:25166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" strokeweight="1.5pt"/>
        </w:pict>
      </w:r>
      <w:r w:rsidR="000D781C" w:rsidRPr="00D32FC4">
        <w:t>Conclusions and Future Work</w:t>
      </w:r>
      <w:commentRangeEnd w:id="4315"/>
      <w:r w:rsidR="0016548E">
        <w:rPr>
          <w:rStyle w:val="Refdecomentrio"/>
          <w:rFonts w:asciiTheme="minorHAnsi" w:eastAsia="Times New Roman" w:hAnsiTheme="minorHAnsi" w:cs="Times New Roman"/>
        </w:rPr>
        <w:commentReference w:id="4315"/>
      </w:r>
      <w:bookmarkEnd w:id="4314"/>
    </w:p>
    <w:p w14:paraId="113EADCC" w14:textId="77777777" w:rsidR="00B9490C" w:rsidRPr="00D32FC4" w:rsidRDefault="00206B2B" w:rsidP="00540E6B">
      <w:pPr>
        <w:rPr>
          <w:lang w:eastAsia="en-US"/>
        </w:rPr>
      </w:pPr>
      <w:commentRangeStart w:id="4316"/>
      <w:r w:rsidRPr="00D32FC4">
        <w:rPr>
          <w:lang w:eastAsia="en-US"/>
        </w:rPr>
        <w:t xml:space="preserve">The present chapter serves as a conclusion of the </w:t>
      </w:r>
      <w:ins w:id="4317" w:author="tomasrodrigues@ua.pt" w:date="2017-08-03T18:37:00Z">
        <w:r w:rsidR="0016548E" w:rsidRPr="00D32FC4">
          <w:rPr>
            <w:lang w:eastAsia="en-US"/>
          </w:rPr>
          <w:t xml:space="preserve">accomplished </w:t>
        </w:r>
      </w:ins>
      <w:r w:rsidRPr="00D32FC4">
        <w:rPr>
          <w:lang w:eastAsia="en-US"/>
        </w:rPr>
        <w:t>work</w:t>
      </w:r>
      <w:del w:id="4318" w:author="tomasrodrigues@ua.pt" w:date="2017-08-03T18:37:00Z">
        <w:r w:rsidRPr="00D32FC4" w:rsidDel="0016548E">
          <w:rPr>
            <w:lang w:eastAsia="en-US"/>
          </w:rPr>
          <w:delText xml:space="preserve"> accomplished</w:delText>
        </w:r>
      </w:del>
      <w:r w:rsidRPr="00D32FC4">
        <w:rPr>
          <w:lang w:eastAsia="en-US"/>
        </w:rPr>
        <w:t>, analyzing all the requisites that were fulfilled and making a retrospective of the</w:t>
      </w:r>
      <w:r w:rsidR="00B9490C" w:rsidRPr="00D32FC4">
        <w:rPr>
          <w:lang w:eastAsia="en-US"/>
        </w:rPr>
        <w:t xml:space="preserve"> same</w:t>
      </w:r>
      <w:r w:rsidRPr="00D32FC4">
        <w:rPr>
          <w:lang w:eastAsia="en-US"/>
        </w:rPr>
        <w:t xml:space="preserve">. Some possibilities for future improvement are also </w:t>
      </w:r>
      <w:r w:rsidR="00B9490C" w:rsidRPr="00D32FC4">
        <w:rPr>
          <w:lang w:eastAsia="en-US"/>
        </w:rPr>
        <w:t>addressed</w:t>
      </w:r>
      <w:r w:rsidRPr="00D32FC4">
        <w:rPr>
          <w:lang w:eastAsia="en-US"/>
        </w:rPr>
        <w:t>, notably by updating the application.</w:t>
      </w:r>
    </w:p>
    <w:p w14:paraId="2C9E1645" w14:textId="77777777" w:rsidR="00FC6CD2" w:rsidRPr="00D32FC4" w:rsidRDefault="00A46FDE" w:rsidP="00FC6CD2">
      <w:pPr>
        <w:rPr>
          <w:lang w:eastAsia="en-US"/>
        </w:rPr>
      </w:pPr>
      <w:r w:rsidRPr="00D32FC4">
        <w:rPr>
          <w:lang w:eastAsia="en-US"/>
        </w:rPr>
        <w:t xml:space="preserve">   This </w:t>
      </w:r>
      <w:del w:id="4319" w:author="tomasrodrigues@ua.pt" w:date="2017-08-03T18:37:00Z">
        <w:r w:rsidR="00540E6B" w:rsidDel="0016548E">
          <w:rPr>
            <w:lang w:eastAsia="en-US"/>
          </w:rPr>
          <w:delText>dissertation</w:delText>
        </w:r>
        <w:r w:rsidRPr="00D32FC4" w:rsidDel="0016548E">
          <w:rPr>
            <w:lang w:eastAsia="en-US"/>
          </w:rPr>
          <w:delText xml:space="preserve"> </w:delText>
        </w:r>
      </w:del>
      <w:ins w:id="4320" w:author="tomasrodrigues@ua.pt" w:date="2017-08-03T18:37:00Z">
        <w:r w:rsidR="0016548E">
          <w:rPr>
            <w:lang w:eastAsia="en-US"/>
          </w:rPr>
          <w:t>project</w:t>
        </w:r>
        <w:r w:rsidR="0016548E" w:rsidRPr="00D32FC4">
          <w:rPr>
            <w:lang w:eastAsia="en-US"/>
          </w:rPr>
          <w:t xml:space="preserve"> </w:t>
        </w:r>
      </w:ins>
      <w:r w:rsidRPr="00D32FC4">
        <w:rPr>
          <w:lang w:eastAsia="en-US"/>
        </w:rPr>
        <w:t xml:space="preserve">aimed </w:t>
      </w:r>
      <w:del w:id="4321" w:author="tomasrodrigues@ua.pt" w:date="2017-08-03T18:37:00Z">
        <w:r w:rsidRPr="00D32FC4" w:rsidDel="0016548E">
          <w:rPr>
            <w:lang w:eastAsia="en-US"/>
          </w:rPr>
          <w:delText xml:space="preserve">on </w:delText>
        </w:r>
      </w:del>
      <w:ins w:id="4322" w:author="tomasrodrigues@ua.pt" w:date="2017-08-03T18:37:00Z">
        <w:r w:rsidR="0016548E">
          <w:rPr>
            <w:lang w:eastAsia="en-US"/>
          </w:rPr>
          <w:t>at</w:t>
        </w:r>
        <w:r w:rsidR="0016548E" w:rsidRPr="00D32FC4">
          <w:rPr>
            <w:lang w:eastAsia="en-US"/>
          </w:rPr>
          <w:t xml:space="preserve"> </w:t>
        </w:r>
      </w:ins>
      <w:r w:rsidRPr="00D32FC4">
        <w:rPr>
          <w:lang w:eastAsia="en-US"/>
        </w:rPr>
        <w:t>the development of an application for Android smartphones</w:t>
      </w:r>
      <w:r w:rsidR="00CB2770">
        <w:rPr>
          <w:lang w:eastAsia="en-US"/>
        </w:rPr>
        <w:t xml:space="preserve"> in order</w:t>
      </w:r>
      <w:r w:rsidRPr="00D32FC4">
        <w:rPr>
          <w:lang w:eastAsia="en-US"/>
        </w:rPr>
        <w:t xml:space="preserve"> to </w:t>
      </w:r>
      <w:r w:rsidR="00CB2770">
        <w:rPr>
          <w:lang w:eastAsia="en-US"/>
        </w:rPr>
        <w:t>analyze the network performance and retrieve</w:t>
      </w:r>
      <w:r w:rsidRPr="00D32FC4">
        <w:rPr>
          <w:lang w:eastAsia="en-US"/>
        </w:rPr>
        <w:t xml:space="preserve"> QoE and QoS metrics</w:t>
      </w:r>
      <w:r w:rsidR="00CB2770">
        <w:rPr>
          <w:lang w:eastAsia="en-US"/>
        </w:rPr>
        <w:t>,</w:t>
      </w:r>
      <w:r w:rsidRPr="00D32FC4">
        <w:rPr>
          <w:lang w:eastAsia="en-US"/>
        </w:rPr>
        <w:t xml:space="preserve"> complementing what is already done by operator’s fixed and mobile probes</w:t>
      </w:r>
      <w:r w:rsidR="00CB2770">
        <w:rPr>
          <w:lang w:eastAsia="en-US"/>
        </w:rPr>
        <w:t>,</w:t>
      </w:r>
      <w:r w:rsidRPr="00D32FC4">
        <w:rPr>
          <w:lang w:eastAsia="en-US"/>
        </w:rPr>
        <w:t xml:space="preserve"> scattered across the network.</w:t>
      </w:r>
    </w:p>
    <w:p w14:paraId="47C92085" w14:textId="77777777" w:rsidR="00A46FDE" w:rsidRPr="00D32FC4" w:rsidRDefault="00A46FDE" w:rsidP="00FC6CD2">
      <w:pPr>
        <w:rPr>
          <w:lang w:eastAsia="en-US"/>
        </w:rPr>
      </w:pPr>
      <w:r w:rsidRPr="00D32FC4">
        <w:rPr>
          <w:lang w:eastAsia="en-US"/>
        </w:rPr>
        <w:t xml:space="preserve">   </w:t>
      </w:r>
      <w:r w:rsidR="006A6FC0" w:rsidRPr="00D32FC4">
        <w:rPr>
          <w:lang w:eastAsia="en-US"/>
        </w:rPr>
        <w:t>The Androi</w:t>
      </w:r>
      <w:r w:rsidR="00CB2770">
        <w:rPr>
          <w:lang w:eastAsia="en-US"/>
        </w:rPr>
        <w:t>d operating system was chosen in</w:t>
      </w:r>
      <w:r w:rsidR="006A6FC0" w:rsidRPr="00D32FC4">
        <w:rPr>
          <w:lang w:eastAsia="en-US"/>
        </w:rPr>
        <w:t xml:space="preserve"> detriment of the others</w:t>
      </w:r>
      <w:r w:rsidR="00CB2770">
        <w:rPr>
          <w:lang w:eastAsia="en-US"/>
        </w:rPr>
        <w:t>,</w:t>
      </w:r>
      <w:r w:rsidR="006A6FC0" w:rsidRPr="00D32FC4">
        <w:rPr>
          <w:lang w:eastAsia="en-US"/>
        </w:rPr>
        <w:t xml:space="preserve"> due to the high percentage of market share that it has at the moment and</w:t>
      </w:r>
      <w:r w:rsidR="00CB2770">
        <w:rPr>
          <w:lang w:eastAsia="en-US"/>
        </w:rPr>
        <w:t>,</w:t>
      </w:r>
      <w:r w:rsidR="006A6FC0" w:rsidRPr="00D32FC4">
        <w:rPr>
          <w:lang w:eastAsia="en-US"/>
        </w:rPr>
        <w:t xml:space="preserve"> equally important</w:t>
      </w:r>
      <w:r w:rsidR="000B3097">
        <w:rPr>
          <w:lang w:eastAsia="en-US"/>
        </w:rPr>
        <w:t>,</w:t>
      </w:r>
      <w:r w:rsidR="006A6FC0" w:rsidRPr="00D32FC4">
        <w:rPr>
          <w:lang w:eastAsia="en-US"/>
        </w:rPr>
        <w:t xml:space="preserve"> because that market share tends to increase</w:t>
      </w:r>
      <w:r w:rsidR="00156D27" w:rsidRPr="00D32FC4">
        <w:rPr>
          <w:lang w:eastAsia="en-US"/>
        </w:rPr>
        <w:t xml:space="preserve"> even more</w:t>
      </w:r>
      <w:r w:rsidR="006A6FC0" w:rsidRPr="00D32FC4">
        <w:rPr>
          <w:lang w:eastAsia="en-US"/>
        </w:rPr>
        <w:t xml:space="preserve"> in the future.</w:t>
      </w:r>
    </w:p>
    <w:p w14:paraId="09F164CA" w14:textId="77777777" w:rsidR="00156D27" w:rsidRPr="00D32FC4" w:rsidRDefault="00156D27" w:rsidP="00FC6CD2">
      <w:pPr>
        <w:rPr>
          <w:lang w:eastAsia="en-US"/>
        </w:rPr>
      </w:pPr>
      <w:r w:rsidRPr="00D32FC4">
        <w:rPr>
          <w:lang w:eastAsia="en-US"/>
        </w:rPr>
        <w:t xml:space="preserve">   We are very satisfied with the user interface</w:t>
      </w:r>
      <w:r w:rsidR="00C3417A">
        <w:rPr>
          <w:lang w:eastAsia="en-US"/>
        </w:rPr>
        <w:t xml:space="preserve"> design</w:t>
      </w:r>
      <w:r w:rsidRPr="00D32FC4">
        <w:rPr>
          <w:lang w:eastAsia="en-US"/>
        </w:rPr>
        <w:t xml:space="preserve"> and with the app-user interaction, having always been followed the requirements and templates given by the usability team</w:t>
      </w:r>
      <w:r w:rsidR="009C0E5B">
        <w:rPr>
          <w:lang w:eastAsia="en-US"/>
        </w:rPr>
        <w:t xml:space="preserve">. </w:t>
      </w:r>
      <w:r w:rsidR="0003371B">
        <w:rPr>
          <w:lang w:eastAsia="en-US"/>
        </w:rPr>
        <w:t>However, to completely validate all the ne</w:t>
      </w:r>
      <w:r w:rsidR="00CB2770">
        <w:rPr>
          <w:lang w:eastAsia="en-US"/>
        </w:rPr>
        <w:t>w features on the</w:t>
      </w:r>
      <w:r w:rsidR="0003371B">
        <w:rPr>
          <w:lang w:eastAsia="en-US"/>
        </w:rPr>
        <w:t xml:space="preserve"> UI</w:t>
      </w:r>
      <w:r w:rsidR="00CB2770">
        <w:rPr>
          <w:lang w:eastAsia="en-US"/>
        </w:rPr>
        <w:t>,</w:t>
      </w:r>
      <w:r w:rsidR="0003371B">
        <w:rPr>
          <w:lang w:eastAsia="en-US"/>
        </w:rPr>
        <w:t xml:space="preserve"> it is still </w:t>
      </w:r>
      <w:r w:rsidR="00CB2770">
        <w:rPr>
          <w:lang w:eastAsia="en-US"/>
        </w:rPr>
        <w:t>necessary to a study or inquire</w:t>
      </w:r>
      <w:r w:rsidR="0003371B">
        <w:rPr>
          <w:lang w:eastAsia="en-US"/>
        </w:rPr>
        <w:t xml:space="preserve"> the </w:t>
      </w:r>
      <w:r w:rsidR="00CB2770">
        <w:rPr>
          <w:lang w:eastAsia="en-US"/>
        </w:rPr>
        <w:t>end</w:t>
      </w:r>
      <w:r w:rsidR="0003371B">
        <w:rPr>
          <w:lang w:eastAsia="en-US"/>
        </w:rPr>
        <w:t xml:space="preserve"> users. </w:t>
      </w:r>
    </w:p>
    <w:p w14:paraId="0CB43E07" w14:textId="77777777" w:rsidR="00650574" w:rsidRDefault="00650574" w:rsidP="00280115">
      <w:pPr>
        <w:rPr>
          <w:lang w:eastAsia="en-US"/>
        </w:rPr>
      </w:pPr>
      <w:r>
        <w:rPr>
          <w:lang w:eastAsia="en-US"/>
        </w:rPr>
        <w:t xml:space="preserve">   </w:t>
      </w:r>
      <w:r w:rsidR="00515F99">
        <w:rPr>
          <w:lang w:eastAsia="en-US"/>
        </w:rPr>
        <w:t>T</w:t>
      </w:r>
      <w:r>
        <w:rPr>
          <w:lang w:eastAsia="en-US"/>
        </w:rPr>
        <w:t xml:space="preserve">est’s results are already being sent to the management system with the </w:t>
      </w:r>
      <w:ins w:id="4323" w:author="tomasrodrigues@ua.pt" w:date="2017-08-03T18:37:00Z">
        <w:r w:rsidR="0016548E">
          <w:rPr>
            <w:lang w:eastAsia="en-US"/>
          </w:rPr>
          <w:t xml:space="preserve">attached </w:t>
        </w:r>
      </w:ins>
      <w:r>
        <w:rPr>
          <w:lang w:eastAsia="en-US"/>
        </w:rPr>
        <w:t>GPS</w:t>
      </w:r>
      <w:r w:rsidR="00CB2770">
        <w:rPr>
          <w:lang w:eastAsia="en-US"/>
        </w:rPr>
        <w:t xml:space="preserve"> coordinates</w:t>
      </w:r>
      <w:r>
        <w:rPr>
          <w:lang w:eastAsia="en-US"/>
        </w:rPr>
        <w:t>,</w:t>
      </w:r>
      <w:r w:rsidR="00CB2770">
        <w:rPr>
          <w:lang w:eastAsia="en-US"/>
        </w:rPr>
        <w:t xml:space="preserve"> </w:t>
      </w:r>
      <w:r>
        <w:rPr>
          <w:lang w:eastAsia="en-US"/>
        </w:rPr>
        <w:t>Wi-FI and</w:t>
      </w:r>
      <w:r w:rsidR="00CB2770">
        <w:rPr>
          <w:lang w:eastAsia="en-US"/>
        </w:rPr>
        <w:t xml:space="preserve"> </w:t>
      </w:r>
      <w:r>
        <w:rPr>
          <w:lang w:eastAsia="en-US"/>
        </w:rPr>
        <w:t>mobile network information</w:t>
      </w:r>
      <w:del w:id="4324" w:author="tomasrodrigues@ua.pt" w:date="2017-08-03T18:37:00Z">
        <w:r w:rsidDel="0016548E">
          <w:rPr>
            <w:lang w:eastAsia="en-US"/>
          </w:rPr>
          <w:delText xml:space="preserve"> attached</w:delText>
        </w:r>
      </w:del>
      <w:r>
        <w:rPr>
          <w:lang w:eastAsia="en-US"/>
        </w:rPr>
        <w:t xml:space="preserve">. All </w:t>
      </w:r>
      <w:r w:rsidR="00CB2770">
        <w:rPr>
          <w:lang w:eastAsia="en-US"/>
        </w:rPr>
        <w:t xml:space="preserve">the </w:t>
      </w:r>
      <w:r>
        <w:rPr>
          <w:lang w:eastAsia="en-US"/>
        </w:rPr>
        <w:t>SMS</w:t>
      </w:r>
      <w:del w:id="4325" w:author="tomasrodrigues@ua.pt" w:date="2017-08-03T18:37:00Z">
        <w:r w:rsidDel="0016548E">
          <w:rPr>
            <w:lang w:eastAsia="en-US"/>
          </w:rPr>
          <w:delText>’</w:delText>
        </w:r>
      </w:del>
      <w:r>
        <w:rPr>
          <w:lang w:eastAsia="en-US"/>
        </w:rPr>
        <w:t xml:space="preserve">s tests were implemented and </w:t>
      </w:r>
      <w:del w:id="4326" w:author="tomasrodrigues@ua.pt" w:date="2017-08-03T18:38:00Z">
        <w:r w:rsidDel="0016548E">
          <w:rPr>
            <w:lang w:eastAsia="en-US"/>
          </w:rPr>
          <w:delText>w</w:delText>
        </w:r>
        <w:r w:rsidR="00CB2770" w:rsidDel="0016548E">
          <w:rPr>
            <w:lang w:eastAsia="en-US"/>
          </w:rPr>
          <w:delText>as</w:delText>
        </w:r>
        <w:r w:rsidDel="0016548E">
          <w:rPr>
            <w:lang w:eastAsia="en-US"/>
          </w:rPr>
          <w:delText xml:space="preserve"> given </w:delText>
        </w:r>
      </w:del>
      <w:r>
        <w:rPr>
          <w:lang w:eastAsia="en-US"/>
        </w:rPr>
        <w:t xml:space="preserve">support </w:t>
      </w:r>
      <w:ins w:id="4327" w:author="tomasrodrigues@ua.pt" w:date="2017-08-03T18:38:00Z">
        <w:r w:rsidR="0016548E">
          <w:rPr>
            <w:lang w:eastAsia="en-US"/>
          </w:rPr>
          <w:t xml:space="preserve">was given </w:t>
        </w:r>
      </w:ins>
      <w:del w:id="4328" w:author="tomasrodrigues@ua.pt" w:date="2017-08-03T18:38:00Z">
        <w:r w:rsidDel="0016548E">
          <w:rPr>
            <w:lang w:eastAsia="en-US"/>
          </w:rPr>
          <w:delText xml:space="preserve">in the app </w:delText>
        </w:r>
      </w:del>
      <w:r>
        <w:rPr>
          <w:lang w:eastAsia="en-US"/>
        </w:rPr>
        <w:t>for</w:t>
      </w:r>
      <w:r w:rsidR="00CB2770">
        <w:rPr>
          <w:lang w:eastAsia="en-US"/>
        </w:rPr>
        <w:t xml:space="preserve"> the</w:t>
      </w:r>
      <w:r>
        <w:rPr>
          <w:lang w:eastAsia="en-US"/>
        </w:rPr>
        <w:t xml:space="preserve"> test scheduling and recursion. Furthermore, following the requirements defined in </w:t>
      </w:r>
      <w:hyperlink w:anchor="Ref3_1" w:history="1">
        <w:r w:rsidRPr="00A832BF">
          <w:rPr>
            <w:rStyle w:val="Hiperligao"/>
            <w:lang w:eastAsia="en-US"/>
          </w:rPr>
          <w:t>section 3.1</w:t>
        </w:r>
      </w:hyperlink>
      <w:r>
        <w:rPr>
          <w:lang w:eastAsia="en-US"/>
        </w:rPr>
        <w:t xml:space="preserve">, the app </w:t>
      </w:r>
      <w:r w:rsidR="005B0E22">
        <w:rPr>
          <w:lang w:eastAsia="en-US"/>
        </w:rPr>
        <w:t xml:space="preserve">is </w:t>
      </w:r>
      <w:r w:rsidR="009C0E5B">
        <w:rPr>
          <w:lang w:eastAsia="en-US"/>
        </w:rPr>
        <w:t>no</w:t>
      </w:r>
      <w:r w:rsidR="005B0E22">
        <w:rPr>
          <w:lang w:eastAsia="en-US"/>
        </w:rPr>
        <w:t>t allowing</w:t>
      </w:r>
      <w:del w:id="4329" w:author="tomasrodrigues@ua.pt" w:date="2017-08-03T18:38:00Z">
        <w:r w:rsidR="009C0E5B" w:rsidDel="0016548E">
          <w:rPr>
            <w:lang w:eastAsia="en-US"/>
          </w:rPr>
          <w:delText xml:space="preserve"> </w:delText>
        </w:r>
        <w:r w:rsidDel="0016548E">
          <w:rPr>
            <w:lang w:eastAsia="en-US"/>
          </w:rPr>
          <w:delText>that</w:delText>
        </w:r>
        <w:r w:rsidR="005B0E22" w:rsidDel="0016548E">
          <w:rPr>
            <w:lang w:eastAsia="en-US"/>
          </w:rPr>
          <w:delText>,</w:delText>
        </w:r>
      </w:del>
      <w:r>
        <w:rPr>
          <w:lang w:eastAsia="en-US"/>
        </w:rPr>
        <w:t xml:space="preserve"> two tests that need the same resources</w:t>
      </w:r>
      <w:r w:rsidR="005B0E22">
        <w:rPr>
          <w:lang w:eastAsia="en-US"/>
        </w:rPr>
        <w:t>, to</w:t>
      </w:r>
      <w:r>
        <w:rPr>
          <w:lang w:eastAsia="en-US"/>
        </w:rPr>
        <w:t xml:space="preserve"> run </w:t>
      </w:r>
      <w:r w:rsidR="009C0E5B">
        <w:rPr>
          <w:lang w:eastAsia="en-US"/>
        </w:rPr>
        <w:t>simultaneously</w:t>
      </w:r>
      <w:r w:rsidR="005B0E22">
        <w:rPr>
          <w:lang w:eastAsia="en-US"/>
        </w:rPr>
        <w:t>.</w:t>
      </w:r>
      <w:r>
        <w:rPr>
          <w:lang w:eastAsia="en-US"/>
        </w:rPr>
        <w:t xml:space="preserve"> </w:t>
      </w:r>
      <w:r w:rsidR="005B0E22">
        <w:rPr>
          <w:lang w:eastAsia="en-US"/>
        </w:rPr>
        <w:t>It is also</w:t>
      </w:r>
      <w:r>
        <w:rPr>
          <w:lang w:eastAsia="en-US"/>
        </w:rPr>
        <w:t xml:space="preserve"> not allow</w:t>
      </w:r>
      <w:r w:rsidR="005B0E22">
        <w:rPr>
          <w:lang w:eastAsia="en-US"/>
        </w:rPr>
        <w:t>ed to run</w:t>
      </w:r>
      <w:r>
        <w:rPr>
          <w:lang w:eastAsia="en-US"/>
        </w:rPr>
        <w:t xml:space="preserve"> </w:t>
      </w:r>
      <w:r w:rsidR="009C0E5B">
        <w:rPr>
          <w:lang w:eastAsia="en-US"/>
        </w:rPr>
        <w:t>an on-demand test</w:t>
      </w:r>
      <w:del w:id="4330" w:author="tomasrodrigues@ua.pt" w:date="2017-08-03T18:38:00Z">
        <w:r w:rsidR="009C0E5B" w:rsidDel="0016548E">
          <w:rPr>
            <w:lang w:eastAsia="en-US"/>
          </w:rPr>
          <w:delText xml:space="preserve"> execution</w:delText>
        </w:r>
      </w:del>
      <w:r w:rsidR="005B0E22">
        <w:rPr>
          <w:lang w:eastAsia="en-US"/>
        </w:rPr>
        <w:t>,</w:t>
      </w:r>
      <w:r w:rsidR="009C0E5B">
        <w:rPr>
          <w:lang w:eastAsia="en-US"/>
        </w:rPr>
        <w:t xml:space="preserve"> if there is already a</w:t>
      </w:r>
      <w:r w:rsidR="005B0E22">
        <w:rPr>
          <w:lang w:eastAsia="en-US"/>
        </w:rPr>
        <w:t xml:space="preserve"> scheduled</w:t>
      </w:r>
      <w:r w:rsidR="009C0E5B">
        <w:rPr>
          <w:lang w:eastAsia="en-US"/>
        </w:rPr>
        <w:t xml:space="preserve"> </w:t>
      </w:r>
      <w:r>
        <w:rPr>
          <w:lang w:eastAsia="en-US"/>
        </w:rPr>
        <w:t xml:space="preserve">test </w:t>
      </w:r>
      <w:r w:rsidR="005B0E22">
        <w:rPr>
          <w:lang w:eastAsia="en-US"/>
        </w:rPr>
        <w:t xml:space="preserve">that </w:t>
      </w:r>
      <w:r>
        <w:rPr>
          <w:lang w:eastAsia="en-US"/>
        </w:rPr>
        <w:t>would interfere with it.</w:t>
      </w:r>
    </w:p>
    <w:p w14:paraId="79BC3F32" w14:textId="77777777" w:rsidR="00650574" w:rsidRDefault="00650574" w:rsidP="00280115">
      <w:pPr>
        <w:rPr>
          <w:lang w:eastAsia="en-US"/>
        </w:rPr>
      </w:pPr>
      <w:r>
        <w:rPr>
          <w:lang w:eastAsia="en-US"/>
        </w:rPr>
        <w:t xml:space="preserve">   For future work, </w:t>
      </w:r>
      <w:del w:id="4331" w:author="tomasrodrigues@ua.pt" w:date="2017-08-03T18:39:00Z">
        <w:r w:rsidDel="0016548E">
          <w:rPr>
            <w:lang w:eastAsia="en-US"/>
          </w:rPr>
          <w:delText xml:space="preserve">it is needed </w:delText>
        </w:r>
      </w:del>
      <w:ins w:id="4332" w:author="tomasrodrigues@ua.pt" w:date="2017-08-03T18:39:00Z">
        <w:r w:rsidR="0016548E">
          <w:rPr>
            <w:lang w:eastAsia="en-US"/>
          </w:rPr>
          <w:t xml:space="preserve">was observed the need </w:t>
        </w:r>
      </w:ins>
      <w:r>
        <w:rPr>
          <w:lang w:eastAsia="en-US"/>
        </w:rPr>
        <w:t xml:space="preserve">to </w:t>
      </w:r>
      <w:r w:rsidR="00B42C86">
        <w:rPr>
          <w:lang w:eastAsia="en-US"/>
        </w:rPr>
        <w:t>review the v</w:t>
      </w:r>
      <w:r>
        <w:rPr>
          <w:lang w:eastAsia="en-US"/>
        </w:rPr>
        <w:t>oice tests</w:t>
      </w:r>
      <w:r w:rsidR="00B42C86">
        <w:rPr>
          <w:lang w:eastAsia="en-US"/>
        </w:rPr>
        <w:t xml:space="preserve"> implementation (answer</w:t>
      </w:r>
      <w:r w:rsidR="00C7798A">
        <w:rPr>
          <w:lang w:eastAsia="en-US"/>
        </w:rPr>
        <w:t>, reject and hang up</w:t>
      </w:r>
      <w:r w:rsidR="00B42C86">
        <w:rPr>
          <w:lang w:eastAsia="en-US"/>
        </w:rPr>
        <w:t>)</w:t>
      </w:r>
      <w:r>
        <w:rPr>
          <w:lang w:eastAsia="en-US"/>
        </w:rPr>
        <w:t xml:space="preserve">, </w:t>
      </w:r>
      <w:r w:rsidR="00B42C86">
        <w:rPr>
          <w:lang w:eastAsia="en-US"/>
        </w:rPr>
        <w:t xml:space="preserve">because they only work, at the moment, on a rooted Samsung Galaxy S7, due to the </w:t>
      </w:r>
      <w:r w:rsidR="00C7798A">
        <w:rPr>
          <w:lang w:eastAsia="en-US"/>
        </w:rPr>
        <w:t xml:space="preserve">simulation of input events through the </w:t>
      </w:r>
      <w:r w:rsidR="00C7798A" w:rsidRPr="00C7798A">
        <w:rPr>
          <w:rStyle w:val="nfaseDiscreta"/>
        </w:rPr>
        <w:t>ADB shell</w:t>
      </w:r>
      <w:r w:rsidR="00C7798A">
        <w:rPr>
          <w:rStyle w:val="nfaseDiscreta"/>
        </w:rPr>
        <w:t>.</w:t>
      </w:r>
      <w:r w:rsidR="008B6301" w:rsidRPr="00C7798A">
        <w:rPr>
          <w:rStyle w:val="nfaseDiscreta"/>
        </w:rPr>
        <w:t xml:space="preserve"> </w:t>
      </w:r>
      <w:r w:rsidR="008D41E4">
        <w:rPr>
          <w:lang w:eastAsia="en-US"/>
        </w:rPr>
        <w:t xml:space="preserve">Other </w:t>
      </w:r>
      <w:ins w:id="4333" w:author="tomasrodrigues@ua.pt" w:date="2017-08-03T18:39:00Z">
        <w:r w:rsidR="0016548E">
          <w:rPr>
            <w:lang w:eastAsia="en-US"/>
          </w:rPr>
          <w:t xml:space="preserve">desirable </w:t>
        </w:r>
      </w:ins>
      <w:r w:rsidR="008D41E4">
        <w:rPr>
          <w:lang w:eastAsia="en-US"/>
        </w:rPr>
        <w:t xml:space="preserve">feature </w:t>
      </w:r>
      <w:del w:id="4334" w:author="tomasrodrigues@ua.pt" w:date="2017-08-03T18:39:00Z">
        <w:r w:rsidR="008D41E4" w:rsidDel="0016548E">
          <w:rPr>
            <w:lang w:eastAsia="en-US"/>
          </w:rPr>
          <w:delText>that needs</w:delText>
        </w:r>
        <w:r w:rsidR="00C3417A" w:rsidDel="0016548E">
          <w:rPr>
            <w:lang w:eastAsia="en-US"/>
          </w:rPr>
          <w:delText xml:space="preserve"> </w:delText>
        </w:r>
      </w:del>
      <w:r w:rsidR="00C3417A">
        <w:rPr>
          <w:lang w:eastAsia="en-US"/>
        </w:rPr>
        <w:t xml:space="preserve">to </w:t>
      </w:r>
      <w:del w:id="4335" w:author="tomasrodrigues@ua.pt" w:date="2017-08-03T18:39:00Z">
        <w:r w:rsidR="00C3417A" w:rsidDel="0016548E">
          <w:rPr>
            <w:lang w:eastAsia="en-US"/>
          </w:rPr>
          <w:delText xml:space="preserve">be </w:delText>
        </w:r>
      </w:del>
      <w:r w:rsidR="00C3417A">
        <w:rPr>
          <w:lang w:eastAsia="en-US"/>
        </w:rPr>
        <w:t>implement</w:t>
      </w:r>
      <w:ins w:id="4336" w:author="tomasrodrigues@ua.pt" w:date="2017-08-03T18:39:00Z">
        <w:r w:rsidR="0016548E">
          <w:rPr>
            <w:lang w:eastAsia="en-US"/>
          </w:rPr>
          <w:t xml:space="preserve"> </w:t>
        </w:r>
      </w:ins>
      <w:del w:id="4337" w:author="tomasrodrigues@ua.pt" w:date="2017-08-03T18:39:00Z">
        <w:r w:rsidR="00C3417A" w:rsidDel="0016548E">
          <w:rPr>
            <w:lang w:eastAsia="en-US"/>
          </w:rPr>
          <w:delText>ed on</w:delText>
        </w:r>
      </w:del>
      <w:ins w:id="4338" w:author="tomasrodrigues@ua.pt" w:date="2017-08-03T18:39:00Z">
        <w:r w:rsidR="0016548E">
          <w:rPr>
            <w:lang w:eastAsia="en-US"/>
          </w:rPr>
          <w:t>regarding the</w:t>
        </w:r>
      </w:ins>
      <w:r w:rsidR="005B0E22">
        <w:rPr>
          <w:lang w:eastAsia="en-US"/>
        </w:rPr>
        <w:t xml:space="preserve"> v</w:t>
      </w:r>
      <w:r w:rsidR="00C3417A">
        <w:rPr>
          <w:lang w:eastAsia="en-US"/>
        </w:rPr>
        <w:t>oice tests</w:t>
      </w:r>
      <w:ins w:id="4339" w:author="tomasrodrigues@ua.pt" w:date="2017-08-03T18:40:00Z">
        <w:r w:rsidR="0016548E">
          <w:rPr>
            <w:lang w:eastAsia="en-US"/>
          </w:rPr>
          <w:t xml:space="preserve"> are: </w:t>
        </w:r>
      </w:ins>
      <w:del w:id="4340" w:author="tomasrodrigues@ua.pt" w:date="2017-08-03T18:39:00Z">
        <w:r w:rsidR="008D41E4" w:rsidDel="0016548E">
          <w:rPr>
            <w:lang w:eastAsia="en-US"/>
          </w:rPr>
          <w:delText xml:space="preserve">, in the future, </w:delText>
        </w:r>
      </w:del>
      <w:del w:id="4341" w:author="tomasrodrigues@ua.pt" w:date="2017-08-03T18:40:00Z">
        <w:r w:rsidR="008D41E4" w:rsidDel="0016548E">
          <w:rPr>
            <w:lang w:eastAsia="en-US"/>
          </w:rPr>
          <w:delText>is</w:delText>
        </w:r>
        <w:r w:rsidR="00C3417A" w:rsidDel="0016548E">
          <w:rPr>
            <w:lang w:eastAsia="en-US"/>
          </w:rPr>
          <w:delText xml:space="preserve"> the </w:delText>
        </w:r>
      </w:del>
      <w:r w:rsidR="008B6301">
        <w:rPr>
          <w:lang w:eastAsia="en-US"/>
        </w:rPr>
        <w:t xml:space="preserve">support </w:t>
      </w:r>
      <w:r w:rsidR="008D41E4">
        <w:rPr>
          <w:lang w:eastAsia="en-US"/>
        </w:rPr>
        <w:t>for</w:t>
      </w:r>
      <w:r w:rsidR="00C3417A">
        <w:rPr>
          <w:lang w:eastAsia="en-US"/>
        </w:rPr>
        <w:t xml:space="preserve"> </w:t>
      </w:r>
      <w:r w:rsidR="008B6301">
        <w:rPr>
          <w:lang w:eastAsia="en-US"/>
        </w:rPr>
        <w:t xml:space="preserve">new </w:t>
      </w:r>
      <w:r w:rsidR="00C3417A">
        <w:rPr>
          <w:lang w:eastAsia="en-US"/>
        </w:rPr>
        <w:t xml:space="preserve">technologies like </w:t>
      </w:r>
      <w:r w:rsidR="008B6301">
        <w:rPr>
          <w:lang w:eastAsia="en-US"/>
        </w:rPr>
        <w:t>VoLTE/VoWiFi, registering</w:t>
      </w:r>
      <w:r w:rsidR="005B0E22">
        <w:rPr>
          <w:lang w:eastAsia="en-US"/>
        </w:rPr>
        <w:t>, for example,</w:t>
      </w:r>
      <w:r w:rsidR="008B6301">
        <w:rPr>
          <w:lang w:eastAsia="en-US"/>
        </w:rPr>
        <w:t xml:space="preserve"> </w:t>
      </w:r>
      <w:del w:id="4342" w:author="tomasrodrigues@ua.pt" w:date="2017-08-03T18:40:00Z">
        <w:r w:rsidR="008B6301" w:rsidDel="0016548E">
          <w:rPr>
            <w:lang w:eastAsia="en-US"/>
          </w:rPr>
          <w:delText xml:space="preserve">by </w:delText>
        </w:r>
      </w:del>
      <w:ins w:id="4343" w:author="tomasrodrigues@ua.pt" w:date="2017-08-03T18:40:00Z">
        <w:r w:rsidR="0016548E">
          <w:rPr>
            <w:lang w:eastAsia="en-US"/>
          </w:rPr>
          <w:t xml:space="preserve">on </w:t>
        </w:r>
      </w:ins>
      <w:r w:rsidR="008B6301">
        <w:rPr>
          <w:lang w:eastAsia="en-US"/>
        </w:rPr>
        <w:t>which network (mobile or Wi-Fi) a</w:t>
      </w:r>
      <w:r w:rsidR="003B4CC8">
        <w:rPr>
          <w:lang w:eastAsia="en-US"/>
        </w:rPr>
        <w:t>n</w:t>
      </w:r>
      <w:r w:rsidR="008B6301">
        <w:rPr>
          <w:lang w:eastAsia="en-US"/>
        </w:rPr>
        <w:t xml:space="preserve"> SMS or a call is sent</w:t>
      </w:r>
      <w:r w:rsidR="005B0E22">
        <w:rPr>
          <w:lang w:eastAsia="en-US"/>
        </w:rPr>
        <w:t>/made</w:t>
      </w:r>
      <w:r w:rsidR="008B6301">
        <w:rPr>
          <w:lang w:eastAsia="en-US"/>
        </w:rPr>
        <w:t>.</w:t>
      </w:r>
    </w:p>
    <w:p w14:paraId="45D16B42" w14:textId="77777777" w:rsidR="005B0E22" w:rsidRDefault="005B0E22" w:rsidP="005B0E22">
      <w:pPr>
        <w:rPr>
          <w:lang w:eastAsia="en-US"/>
        </w:rPr>
      </w:pPr>
      <w:r>
        <w:rPr>
          <w:lang w:eastAsia="en-US"/>
        </w:rPr>
        <w:t xml:space="preserve">   </w:t>
      </w:r>
      <w:r w:rsidRPr="00D32FC4">
        <w:rPr>
          <w:lang w:eastAsia="en-US"/>
        </w:rPr>
        <w:t xml:space="preserve">   </w:t>
      </w:r>
      <w:r>
        <w:rPr>
          <w:lang w:eastAsia="en-US"/>
        </w:rPr>
        <w:t xml:space="preserve">The radiologs/snapshots feature is implemented, functional and automatically retrieving the same network events as the other ArQoS probes. Furthermore, the radiolog’s </w:t>
      </w:r>
      <w:r w:rsidRPr="00CB2770">
        <w:rPr>
          <w:rStyle w:val="nfaseDiscreta"/>
        </w:rPr>
        <w:t>JSON</w:t>
      </w:r>
      <w:r>
        <w:rPr>
          <w:lang w:eastAsia="en-US"/>
        </w:rPr>
        <w:t xml:space="preserve"> content is already structured and ready to be sent.</w:t>
      </w:r>
    </w:p>
    <w:p w14:paraId="0E0C93D4" w14:textId="77777777" w:rsidR="008B6301" w:rsidRDefault="008B6301" w:rsidP="00280115">
      <w:pPr>
        <w:rPr>
          <w:lang w:eastAsia="en-US"/>
        </w:rPr>
      </w:pPr>
      <w:r>
        <w:rPr>
          <w:lang w:eastAsia="en-US"/>
        </w:rPr>
        <w:t xml:space="preserve">   The connection with the management system is </w:t>
      </w:r>
      <w:r w:rsidR="00B42C86">
        <w:rPr>
          <w:lang w:eastAsia="en-US"/>
        </w:rPr>
        <w:t xml:space="preserve">working </w:t>
      </w:r>
      <w:r w:rsidR="005B0E22">
        <w:rPr>
          <w:lang w:eastAsia="en-US"/>
        </w:rPr>
        <w:t xml:space="preserve">well, </w:t>
      </w:r>
      <w:del w:id="4344" w:author="tomasrodrigues@ua.pt" w:date="2017-08-03T18:40:00Z">
        <w:r w:rsidR="005B0E22" w:rsidDel="0016548E">
          <w:rPr>
            <w:lang w:eastAsia="en-US"/>
          </w:rPr>
          <w:delText xml:space="preserve">being </w:delText>
        </w:r>
      </w:del>
      <w:ins w:id="4345" w:author="tomasrodrigues@ua.pt" w:date="2017-08-03T18:40:00Z">
        <w:r w:rsidR="0016548E">
          <w:rPr>
            <w:lang w:eastAsia="en-US"/>
          </w:rPr>
          <w:t xml:space="preserve">as </w:t>
        </w:r>
      </w:ins>
      <w:r w:rsidR="005B0E22">
        <w:rPr>
          <w:lang w:eastAsia="en-US"/>
        </w:rPr>
        <w:t xml:space="preserve">all the requests and notifications with a higher priority </w:t>
      </w:r>
      <w:ins w:id="4346" w:author="tomasrodrigues@ua.pt" w:date="2017-08-03T18:40:00Z">
        <w:r w:rsidR="0016548E">
          <w:rPr>
            <w:lang w:eastAsia="en-US"/>
          </w:rPr>
          <w:t xml:space="preserve">were </w:t>
        </w:r>
      </w:ins>
      <w:r w:rsidR="005B0E22">
        <w:rPr>
          <w:lang w:eastAsia="en-US"/>
        </w:rPr>
        <w:t>implemented</w:t>
      </w:r>
      <w:r>
        <w:rPr>
          <w:lang w:eastAsia="en-US"/>
        </w:rPr>
        <w:t>. The automatically change</w:t>
      </w:r>
      <w:r w:rsidR="005B0E22">
        <w:rPr>
          <w:lang w:eastAsia="en-US"/>
        </w:rPr>
        <w:t xml:space="preserve"> of APN</w:t>
      </w:r>
      <w:r>
        <w:rPr>
          <w:lang w:eastAsia="en-US"/>
        </w:rPr>
        <w:t xml:space="preserve"> for</w:t>
      </w:r>
      <w:r w:rsidR="00B42C86">
        <w:rPr>
          <w:lang w:eastAsia="en-US"/>
        </w:rPr>
        <w:t xml:space="preserve"> the</w:t>
      </w:r>
      <w:r>
        <w:rPr>
          <w:lang w:eastAsia="en-US"/>
        </w:rPr>
        <w:t xml:space="preserve"> results deliv</w:t>
      </w:r>
      <w:ins w:id="4347" w:author="tomasrodrigues@ua.pt" w:date="2017-08-03T18:40:00Z">
        <w:r w:rsidR="0016548E">
          <w:rPr>
            <w:lang w:eastAsia="en-US"/>
          </w:rPr>
          <w:t>er</w:t>
        </w:r>
      </w:ins>
      <w:r w:rsidR="005B0E22">
        <w:rPr>
          <w:lang w:eastAsia="en-US"/>
        </w:rPr>
        <w:t>y</w:t>
      </w:r>
      <w:r w:rsidR="00B42C86">
        <w:rPr>
          <w:lang w:eastAsia="en-US"/>
        </w:rPr>
        <w:t xml:space="preserve"> is</w:t>
      </w:r>
      <w:r>
        <w:rPr>
          <w:lang w:eastAsia="en-US"/>
        </w:rPr>
        <w:t xml:space="preserve"> </w:t>
      </w:r>
      <w:r w:rsidR="00B42C86">
        <w:rPr>
          <w:lang w:eastAsia="en-US"/>
        </w:rPr>
        <w:t>also tested and working when the application is running as</w:t>
      </w:r>
      <w:r>
        <w:rPr>
          <w:lang w:eastAsia="en-US"/>
        </w:rPr>
        <w:t xml:space="preserve"> </w:t>
      </w:r>
      <w:r w:rsidRPr="00F965E3">
        <w:rPr>
          <w:i/>
          <w:lang w:eastAsia="en-US"/>
        </w:rPr>
        <w:t>system app</w:t>
      </w:r>
      <w:r w:rsidR="00F965E3">
        <w:rPr>
          <w:lang w:eastAsia="en-US"/>
        </w:rPr>
        <w:t xml:space="preserve">. </w:t>
      </w:r>
      <w:r w:rsidR="00F965E3" w:rsidRPr="00F965E3">
        <w:rPr>
          <w:lang w:eastAsia="en-US"/>
        </w:rPr>
        <w:t>Moreover, due to time constraints,</w:t>
      </w:r>
      <w:r>
        <w:rPr>
          <w:lang w:eastAsia="en-US"/>
        </w:rPr>
        <w:t xml:space="preserve"> there are still </w:t>
      </w:r>
      <w:r w:rsidR="005B0E22">
        <w:rPr>
          <w:lang w:eastAsia="en-US"/>
        </w:rPr>
        <w:t xml:space="preserve">some </w:t>
      </w:r>
      <w:r>
        <w:rPr>
          <w:lang w:eastAsia="en-US"/>
        </w:rPr>
        <w:t xml:space="preserve">requests </w:t>
      </w:r>
      <w:r w:rsidR="00B42C86">
        <w:rPr>
          <w:lang w:eastAsia="en-US"/>
        </w:rPr>
        <w:t xml:space="preserve">to be implemented, such as </w:t>
      </w:r>
      <w:r>
        <w:rPr>
          <w:lang w:eastAsia="en-US"/>
        </w:rPr>
        <w:t>reset</w:t>
      </w:r>
      <w:r w:rsidR="00B42C86">
        <w:rPr>
          <w:lang w:eastAsia="en-US"/>
        </w:rPr>
        <w:t>/reboot</w:t>
      </w:r>
      <w:r>
        <w:rPr>
          <w:lang w:eastAsia="en-US"/>
        </w:rPr>
        <w:t xml:space="preserve"> the probe</w:t>
      </w:r>
      <w:r w:rsidR="00F965E3">
        <w:rPr>
          <w:lang w:eastAsia="en-US"/>
        </w:rPr>
        <w:t xml:space="preserve">, </w:t>
      </w:r>
      <w:del w:id="4348" w:author="tomasrodrigues@ua.pt" w:date="2017-08-03T18:40:00Z">
        <w:r w:rsidR="00F965E3" w:rsidDel="0016548E">
          <w:rPr>
            <w:lang w:eastAsia="en-US"/>
          </w:rPr>
          <w:delText xml:space="preserve">define </w:delText>
        </w:r>
      </w:del>
      <w:ins w:id="4349" w:author="tomasrodrigues@ua.pt" w:date="2017-08-03T18:40:00Z">
        <w:r w:rsidR="0016548E">
          <w:rPr>
            <w:lang w:eastAsia="en-US"/>
          </w:rPr>
          <w:t xml:space="preserve">configuration of </w:t>
        </w:r>
      </w:ins>
      <w:r w:rsidR="00F965E3">
        <w:rPr>
          <w:lang w:eastAsia="en-US"/>
        </w:rPr>
        <w:t xml:space="preserve">the radiologs/scanlogs time interval and </w:t>
      </w:r>
      <w:del w:id="4350" w:author="tomasrodrigues@ua.pt" w:date="2017-08-03T18:41:00Z">
        <w:r w:rsidR="00F965E3" w:rsidDel="0016548E">
          <w:rPr>
            <w:lang w:eastAsia="en-US"/>
          </w:rPr>
          <w:delText xml:space="preserve">configure if they are </w:delText>
        </w:r>
      </w:del>
      <w:r w:rsidR="00F965E3">
        <w:rPr>
          <w:lang w:eastAsia="en-US"/>
        </w:rPr>
        <w:t>enable</w:t>
      </w:r>
      <w:ins w:id="4351" w:author="tomasrodrigues@ua.pt" w:date="2017-08-03T18:41:00Z">
        <w:r w:rsidR="0016548E">
          <w:rPr>
            <w:lang w:eastAsia="en-US"/>
          </w:rPr>
          <w:t xml:space="preserve">/disable </w:t>
        </w:r>
      </w:ins>
      <w:del w:id="4352" w:author="tomasrodrigues@ua.pt" w:date="2017-08-03T18:41:00Z">
        <w:r w:rsidR="00F965E3" w:rsidDel="0016548E">
          <w:rPr>
            <w:lang w:eastAsia="en-US"/>
          </w:rPr>
          <w:delText xml:space="preserve"> or not</w:delText>
        </w:r>
        <w:r w:rsidR="005B0E22" w:rsidDel="0016548E">
          <w:rPr>
            <w:lang w:eastAsia="en-US"/>
          </w:rPr>
          <w:delText xml:space="preserve"> from</w:delText>
        </w:r>
      </w:del>
      <w:ins w:id="4353" w:author="tomasrodrigues@ua.pt" w:date="2017-08-03T18:41:00Z">
        <w:r w:rsidR="0016548E">
          <w:rPr>
            <w:lang w:eastAsia="en-US"/>
          </w:rPr>
          <w:t>via</w:t>
        </w:r>
      </w:ins>
      <w:r w:rsidR="005B0E22">
        <w:rPr>
          <w:lang w:eastAsia="en-US"/>
        </w:rPr>
        <w:t xml:space="preserve"> the</w:t>
      </w:r>
      <w:r w:rsidR="00B42C86">
        <w:rPr>
          <w:lang w:eastAsia="en-US"/>
        </w:rPr>
        <w:t xml:space="preserve"> management system,</w:t>
      </w:r>
      <w:r w:rsidR="00F965E3">
        <w:rPr>
          <w:lang w:eastAsia="en-US"/>
        </w:rPr>
        <w:t xml:space="preserve"> among other internal processes like </w:t>
      </w:r>
      <w:ins w:id="4354" w:author="tomasrodrigues@ua.pt" w:date="2017-08-03T18:41:00Z">
        <w:r w:rsidR="0016548E">
          <w:rPr>
            <w:lang w:eastAsia="en-US"/>
          </w:rPr>
          <w:t xml:space="preserve">probe-generated service and equipment </w:t>
        </w:r>
      </w:ins>
      <w:r w:rsidR="00F965E3">
        <w:rPr>
          <w:lang w:eastAsia="en-US"/>
        </w:rPr>
        <w:t>alarms</w:t>
      </w:r>
      <w:r w:rsidR="005B0E22">
        <w:rPr>
          <w:lang w:eastAsia="en-US"/>
        </w:rPr>
        <w:t>,</w:t>
      </w:r>
      <w:r w:rsidR="00F965E3">
        <w:rPr>
          <w:lang w:eastAsia="en-US"/>
        </w:rPr>
        <w:t xml:space="preserve"> that ArQoS NG probes have</w:t>
      </w:r>
      <w:r w:rsidR="005B0E22">
        <w:rPr>
          <w:lang w:eastAsia="en-US"/>
        </w:rPr>
        <w:t xml:space="preserve"> implemented</w:t>
      </w:r>
      <w:r w:rsidR="00F965E3">
        <w:rPr>
          <w:lang w:eastAsia="en-US"/>
        </w:rPr>
        <w:t>.</w:t>
      </w:r>
    </w:p>
    <w:p w14:paraId="138FDF1F" w14:textId="77777777" w:rsidR="00F965E3" w:rsidRDefault="00F965E3" w:rsidP="00280115">
      <w:pPr>
        <w:rPr>
          <w:lang w:eastAsia="en-US"/>
        </w:rPr>
      </w:pPr>
      <w:r>
        <w:rPr>
          <w:lang w:eastAsia="en-US"/>
        </w:rPr>
        <w:t xml:space="preserve">   </w:t>
      </w:r>
      <w:r w:rsidR="008D41E4">
        <w:rPr>
          <w:lang w:eastAsia="en-US"/>
        </w:rPr>
        <w:t>O</w:t>
      </w:r>
      <w:r>
        <w:rPr>
          <w:lang w:eastAsia="en-US"/>
        </w:rPr>
        <w:t>ther</w:t>
      </w:r>
      <w:r w:rsidR="00510E0E">
        <w:rPr>
          <w:lang w:eastAsia="en-US"/>
        </w:rPr>
        <w:t xml:space="preserve"> future</w:t>
      </w:r>
      <w:r w:rsidR="008D41E4">
        <w:rPr>
          <w:lang w:eastAsia="en-US"/>
        </w:rPr>
        <w:t xml:space="preserve"> feature</w:t>
      </w:r>
      <w:r w:rsidR="00510E0E">
        <w:rPr>
          <w:lang w:eastAsia="en-US"/>
        </w:rPr>
        <w:t xml:space="preserve"> to be added</w:t>
      </w:r>
      <w:r w:rsidR="00B42C86">
        <w:rPr>
          <w:lang w:eastAsia="en-US"/>
        </w:rPr>
        <w:t xml:space="preserve"> in our solution, which</w:t>
      </w:r>
      <w:r>
        <w:rPr>
          <w:lang w:eastAsia="en-US"/>
        </w:rPr>
        <w:t xml:space="preserve"> </w:t>
      </w:r>
      <w:r w:rsidR="00B42C86">
        <w:rPr>
          <w:lang w:eastAsia="en-US"/>
        </w:rPr>
        <w:t xml:space="preserve">would </w:t>
      </w:r>
      <w:r>
        <w:rPr>
          <w:lang w:eastAsia="en-US"/>
        </w:rPr>
        <w:t xml:space="preserve">help </w:t>
      </w:r>
      <w:r w:rsidR="00B42C86">
        <w:rPr>
          <w:lang w:eastAsia="en-US"/>
        </w:rPr>
        <w:t>in</w:t>
      </w:r>
      <w:r w:rsidR="003B4CC8">
        <w:rPr>
          <w:lang w:eastAsia="en-US"/>
        </w:rPr>
        <w:t xml:space="preserve"> </w:t>
      </w:r>
      <w:r>
        <w:rPr>
          <w:lang w:eastAsia="en-US"/>
        </w:rPr>
        <w:t xml:space="preserve">the integration </w:t>
      </w:r>
      <w:r w:rsidR="00B42C86">
        <w:rPr>
          <w:lang w:eastAsia="en-US"/>
        </w:rPr>
        <w:t xml:space="preserve">with the other ArQoS probes, </w:t>
      </w:r>
      <w:r>
        <w:rPr>
          <w:lang w:eastAsia="en-US"/>
        </w:rPr>
        <w:t xml:space="preserve">in a </w:t>
      </w:r>
      <w:r w:rsidR="00510E0E">
        <w:rPr>
          <w:lang w:eastAsia="en-US"/>
        </w:rPr>
        <w:t>non-user interaction</w:t>
      </w:r>
      <w:r>
        <w:rPr>
          <w:lang w:eastAsia="en-US"/>
        </w:rPr>
        <w:t xml:space="preserve"> scenario</w:t>
      </w:r>
      <w:r w:rsidR="008D41E4">
        <w:rPr>
          <w:lang w:eastAsia="en-US"/>
        </w:rPr>
        <w:t>,</w:t>
      </w:r>
      <w:r>
        <w:rPr>
          <w:lang w:eastAsia="en-US"/>
        </w:rPr>
        <w:t xml:space="preserve"> </w:t>
      </w:r>
      <w:r w:rsidR="008D41E4">
        <w:rPr>
          <w:lang w:eastAsia="en-US"/>
        </w:rPr>
        <w:t xml:space="preserve">is </w:t>
      </w:r>
      <w:r>
        <w:rPr>
          <w:lang w:eastAsia="en-US"/>
        </w:rPr>
        <w:t>boot th</w:t>
      </w:r>
      <w:r w:rsidR="003B4CC8">
        <w:rPr>
          <w:lang w:eastAsia="en-US"/>
        </w:rPr>
        <w:t>e device automatically</w:t>
      </w:r>
      <w:r w:rsidR="00B42C86">
        <w:rPr>
          <w:lang w:eastAsia="en-US"/>
        </w:rPr>
        <w:t xml:space="preserve"> when it starts to</w:t>
      </w:r>
      <w:r>
        <w:rPr>
          <w:lang w:eastAsia="en-US"/>
        </w:rPr>
        <w:t xml:space="preserve"> charg</w:t>
      </w:r>
      <w:r w:rsidR="00B42C86">
        <w:rPr>
          <w:lang w:eastAsia="en-US"/>
        </w:rPr>
        <w:t>e.</w:t>
      </w:r>
    </w:p>
    <w:p w14:paraId="116F5718" w14:textId="77777777" w:rsidR="008D41E4" w:rsidRPr="008B6301" w:rsidRDefault="008D41E4" w:rsidP="00280115">
      <w:pPr>
        <w:rPr>
          <w:lang w:eastAsia="en-US"/>
        </w:rPr>
      </w:pPr>
      <w:r>
        <w:rPr>
          <w:lang w:eastAsia="en-US"/>
        </w:rPr>
        <w:t xml:space="preserve">   Finally, it is still needed to improve the application with the Android logfile information, which can give useful information about the state of an active call, OTT apps and new parameters to be added in the radiologs.</w:t>
      </w:r>
      <w:commentRangeEnd w:id="4316"/>
      <w:r w:rsidR="004757D8">
        <w:rPr>
          <w:rStyle w:val="Refdecomentrio"/>
        </w:rPr>
        <w:commentReference w:id="4316"/>
      </w:r>
    </w:p>
    <w:p w14:paraId="776CFB59" w14:textId="77777777" w:rsidR="00973A73" w:rsidRPr="00D32FC4" w:rsidRDefault="00973A73" w:rsidP="00540E6B">
      <w:pPr>
        <w:pStyle w:val="Ttulo1"/>
        <w:numPr>
          <w:ilvl w:val="0"/>
          <w:numId w:val="0"/>
        </w:numPr>
        <w:jc w:val="center"/>
        <w:rPr>
          <w:lang w:val="en-US"/>
        </w:rPr>
      </w:pPr>
    </w:p>
    <w:p w14:paraId="2AF3780D" w14:textId="77777777" w:rsidR="00973A73" w:rsidRPr="00D32FC4" w:rsidRDefault="00973A73">
      <w:pPr>
        <w:spacing w:after="160" w:line="259" w:lineRule="auto"/>
        <w:jc w:val="left"/>
      </w:pPr>
    </w:p>
    <w:p w14:paraId="595141CB" w14:textId="77777777" w:rsidR="00960DD2" w:rsidRDefault="00960DD2">
      <w:pPr>
        <w:spacing w:line="276" w:lineRule="auto"/>
        <w:rPr>
          <w:rFonts w:ascii="Copperplate Gothic Light" w:eastAsiaTheme="majorEastAsia" w:hAnsi="Copperplate Gothic Light" w:cstheme="majorBidi"/>
          <w:sz w:val="48"/>
          <w:szCs w:val="26"/>
        </w:rPr>
      </w:pPr>
      <w:r>
        <w:br w:type="page"/>
      </w:r>
    </w:p>
    <w:p w14:paraId="1D55F5FE" w14:textId="77777777" w:rsidR="00973A73" w:rsidRPr="00D32FC4" w:rsidRDefault="000D781C" w:rsidP="00E81E7E">
      <w:pPr>
        <w:pStyle w:val="Cabealho2"/>
        <w:numPr>
          <w:ilvl w:val="0"/>
          <w:numId w:val="0"/>
        </w:numPr>
      </w:pPr>
      <w:bookmarkStart w:id="4355" w:name="_Toc491797529"/>
      <w:r w:rsidRPr="00D32FC4">
        <w:t>References</w:t>
      </w:r>
      <w:bookmarkEnd w:id="1648"/>
      <w:bookmarkEnd w:id="4355"/>
    </w:p>
    <w:p w14:paraId="05CAE4AC" w14:textId="77777777" w:rsidR="00973A73" w:rsidRPr="00D32FC4" w:rsidRDefault="00021318" w:rsidP="00D8371B">
      <w:pPr>
        <w:spacing w:before="120" w:line="276" w:lineRule="auto"/>
        <w:rPr>
          <w:rFonts w:eastAsiaTheme="minorHAnsi"/>
        </w:rPr>
      </w:pPr>
      <w:r w:rsidRPr="00D32FC4">
        <w:rPr>
          <w:rFonts w:eastAsiaTheme="minorHAnsi"/>
        </w:rPr>
        <w:fldChar w:fldCharType="begin" w:fldLock="1"/>
      </w:r>
      <w:r w:rsidR="000D781C" w:rsidRPr="00D32FC4">
        <w:rPr>
          <w:rFonts w:eastAsiaTheme="minorHAnsi"/>
        </w:rPr>
        <w:instrText xml:space="preserve">ADDIN Mendeley Bibliography CSL_BIBLIOGRAPHY </w:instrText>
      </w:r>
      <w:r w:rsidRPr="00D32FC4">
        <w:rPr>
          <w:rFonts w:eastAsiaTheme="minorHAnsi"/>
        </w:rPr>
        <w:fldChar w:fldCharType="separate"/>
      </w:r>
      <w:bookmarkStart w:id="4356" w:name="OLE_LINK6"/>
      <w:bookmarkStart w:id="4357" w:name="Ref_1"/>
      <w:r w:rsidR="000D781C" w:rsidRPr="00D32FC4">
        <w:rPr>
          <w:rFonts w:eastAsiaTheme="minorHAnsi"/>
        </w:rPr>
        <w:t>[1]</w:t>
      </w:r>
      <w:bookmarkEnd w:id="4356"/>
      <w:bookmarkEnd w:id="4357"/>
      <w:r w:rsidR="000D781C" w:rsidRPr="00D32FC4">
        <w:rPr>
          <w:rFonts w:eastAsiaTheme="minorHAnsi"/>
        </w:rPr>
        <w:tab/>
        <w:t xml:space="preserve"> </w:t>
      </w:r>
      <w:r w:rsidR="000D781C" w:rsidRPr="00D32FC4">
        <w:rPr>
          <w:rFonts w:eastAsiaTheme="minorHAnsi"/>
          <w:b/>
        </w:rPr>
        <w:t>X. P. Kenechi Okeleke, M. Rogers</w:t>
      </w:r>
      <w:r w:rsidR="000D781C" w:rsidRPr="00D32FC4">
        <w:rPr>
          <w:rFonts w:eastAsiaTheme="minorHAnsi"/>
        </w:rPr>
        <w:t>, The Mobile Economy 2017. 27 February 2017.</w:t>
      </w:r>
    </w:p>
    <w:p w14:paraId="53B35454" w14:textId="77777777" w:rsidR="00973A73" w:rsidRPr="00D32FC4" w:rsidRDefault="000D781C" w:rsidP="00D8371B">
      <w:pPr>
        <w:spacing w:before="120" w:line="276" w:lineRule="auto"/>
        <w:rPr>
          <w:rFonts w:eastAsiaTheme="minorHAnsi"/>
        </w:rPr>
      </w:pPr>
      <w:bookmarkStart w:id="4358" w:name="Ref_2"/>
      <w:r w:rsidRPr="00D32FC4">
        <w:rPr>
          <w:rFonts w:eastAsiaTheme="minorHAnsi"/>
        </w:rPr>
        <w:t>[2]</w:t>
      </w:r>
      <w:bookmarkEnd w:id="4358"/>
      <w:r w:rsidRPr="00D32FC4">
        <w:rPr>
          <w:rFonts w:eastAsiaTheme="minorHAnsi"/>
        </w:rPr>
        <w:t xml:space="preserve"> </w:t>
      </w:r>
      <w:bookmarkStart w:id="4359" w:name="OLE_LINK1"/>
      <w:bookmarkStart w:id="4360" w:name="OLE_LINK2"/>
      <w:bookmarkStart w:id="4361" w:name="OLE_LINK3"/>
      <w:r w:rsidRPr="00D32FC4">
        <w:rPr>
          <w:rFonts w:eastAsiaTheme="minorHAnsi"/>
        </w:rPr>
        <w:t>“Improve Network Service Quality”</w:t>
      </w:r>
      <w:r w:rsidRPr="00D32FC4">
        <w:rPr>
          <w:rFonts w:eastAsiaTheme="minorHAnsi"/>
          <w:i/>
        </w:rPr>
        <w:t xml:space="preserve">, </w:t>
      </w:r>
      <w:r w:rsidRPr="00D32FC4">
        <w:rPr>
          <w:rFonts w:eastAsiaTheme="minorHAnsi"/>
        </w:rPr>
        <w:t>Optimize customer experience and network performance,</w:t>
      </w:r>
      <w:r w:rsidRPr="00D32FC4">
        <w:rPr>
          <w:rFonts w:eastAsiaTheme="minorHAnsi"/>
          <w:i/>
        </w:rPr>
        <w:t xml:space="preserve"> </w:t>
      </w:r>
      <w:r w:rsidRPr="00D32FC4">
        <w:rPr>
          <w:rFonts w:eastAsiaTheme="minorHAnsi"/>
        </w:rPr>
        <w:t>http://www.alticelabs.com/content/products/BR_ArQoS_ALB_EN.pdf, Accessed at February 2017.</w:t>
      </w:r>
      <w:bookmarkEnd w:id="4359"/>
      <w:bookmarkEnd w:id="4360"/>
      <w:bookmarkEnd w:id="4361"/>
    </w:p>
    <w:p w14:paraId="21B6FD0C" w14:textId="77777777" w:rsidR="00973A73" w:rsidRPr="00D32FC4" w:rsidRDefault="000D781C" w:rsidP="00D8371B">
      <w:pPr>
        <w:spacing w:before="120" w:line="276" w:lineRule="auto"/>
      </w:pPr>
      <w:bookmarkStart w:id="4362" w:name="Ref_3"/>
      <w:r w:rsidRPr="00D32FC4">
        <w:t>[3]</w:t>
      </w:r>
      <w:bookmarkEnd w:id="4362"/>
      <w:r w:rsidRPr="00D32FC4">
        <w:t xml:space="preserve"> </w:t>
      </w:r>
      <w:r w:rsidRPr="00D32FC4">
        <w:rPr>
          <w:b/>
        </w:rPr>
        <w:t>A. Jayanthiladevi, H. Premlatha, and G. Nawaz</w:t>
      </w:r>
      <w:r w:rsidRPr="00D32FC4">
        <w:t>, “Analysis study of Seamless Integration and Intelligent Solution in any situation by the Future Advanced Mobile Universal Systems 4G-(FAMOUS 4G)”, IEEE International Conference on Emerging Trends in VLSI, Embedded Systems, Nano Electronics and Telecommun.</w:t>
      </w:r>
    </w:p>
    <w:p w14:paraId="041689BC" w14:textId="77777777" w:rsidR="00973A73" w:rsidRPr="00D32FC4" w:rsidRDefault="000D781C" w:rsidP="00D8371B">
      <w:pPr>
        <w:spacing w:before="120" w:line="276" w:lineRule="auto"/>
        <w:rPr>
          <w:rFonts w:cs="Arial"/>
          <w:szCs w:val="24"/>
        </w:rPr>
      </w:pPr>
      <w:bookmarkStart w:id="4363" w:name="Ref_4"/>
      <w:r w:rsidRPr="00D32FC4">
        <w:rPr>
          <w:rFonts w:cs="Arial"/>
          <w:szCs w:val="24"/>
        </w:rPr>
        <w:t>[4]</w:t>
      </w:r>
      <w:bookmarkEnd w:id="4363"/>
      <w:r w:rsidRPr="00D32FC4">
        <w:rPr>
          <w:rFonts w:cs="Arial"/>
          <w:szCs w:val="24"/>
        </w:rPr>
        <w:t xml:space="preserve"> </w:t>
      </w:r>
      <w:r w:rsidRPr="00D32FC4">
        <w:rPr>
          <w:rFonts w:cs="Arial"/>
          <w:b/>
          <w:szCs w:val="24"/>
        </w:rPr>
        <w:t>Mora</w:t>
      </w:r>
      <w:r w:rsidRPr="00D32FC4">
        <w:rPr>
          <w:rFonts w:cs="Arial"/>
          <w:szCs w:val="24"/>
        </w:rPr>
        <w:t>, “2G, 3G, 4G or the evolution of mobile networks,” 2013. [Online]. Available: http://empireone.com.au/2g-3g-4g-mobile-network-evolution/. Accessed at March 2017.</w:t>
      </w:r>
    </w:p>
    <w:p w14:paraId="6FAE92A3" w14:textId="77777777" w:rsidR="00973A73" w:rsidRPr="00D32FC4" w:rsidRDefault="000D781C" w:rsidP="00D8371B">
      <w:pPr>
        <w:spacing w:before="120" w:line="276" w:lineRule="auto"/>
      </w:pPr>
      <w:bookmarkStart w:id="4364" w:name="Ref_5"/>
      <w:r w:rsidRPr="00D32FC4">
        <w:rPr>
          <w:rFonts w:cs="Arial"/>
          <w:szCs w:val="24"/>
        </w:rPr>
        <w:t>[5</w:t>
      </w:r>
      <w:r w:rsidRPr="00D32FC4">
        <w:t>]</w:t>
      </w:r>
      <w:bookmarkEnd w:id="4364"/>
      <w:r w:rsidRPr="00D32FC4">
        <w:t xml:space="preserve"> Qualcomm, (2014). "The Evolution of Mobile Technologies: 1G to 2G to 3G to 4G LTE" [Online], Available: https://www.qualcomm.com/documents/evolution-mobile-technologies-1g-2g-3g-4g-lte</w:t>
      </w:r>
      <w:r w:rsidR="00BC1574" w:rsidRPr="00D32FC4">
        <w:t>.</w:t>
      </w:r>
      <w:r w:rsidRPr="00D32FC4">
        <w:t xml:space="preserve"> Accessed at March 2017.</w:t>
      </w:r>
    </w:p>
    <w:p w14:paraId="173C70E7" w14:textId="77777777" w:rsidR="00973A73" w:rsidRPr="00D32FC4" w:rsidRDefault="000D781C" w:rsidP="00D8371B">
      <w:pPr>
        <w:spacing w:before="120" w:line="276" w:lineRule="auto"/>
      </w:pPr>
      <w:bookmarkStart w:id="4365" w:name="Ref_6"/>
      <w:r w:rsidRPr="00D32FC4">
        <w:t>[6]</w:t>
      </w:r>
      <w:bookmarkEnd w:id="4365"/>
      <w:r w:rsidRPr="00D32FC4">
        <w:t xml:space="preserve"> GSM: Architecture, Tutorial Point, http://www.tutorialspoint.com/gsm/gsm_architect</w:t>
      </w:r>
      <w:r w:rsidR="00BC1574" w:rsidRPr="00D32FC4">
        <w:t>ure.htm, Accessed at March 2017.</w:t>
      </w:r>
    </w:p>
    <w:p w14:paraId="04C400CC" w14:textId="77777777" w:rsidR="00973A73" w:rsidRPr="00D32FC4" w:rsidRDefault="000D781C" w:rsidP="00D8371B">
      <w:pPr>
        <w:spacing w:before="120" w:line="276" w:lineRule="auto"/>
      </w:pPr>
      <w:bookmarkStart w:id="4366" w:name="Ref_7"/>
      <w:r w:rsidRPr="00D32FC4">
        <w:t>[7]</w:t>
      </w:r>
      <w:bookmarkEnd w:id="4366"/>
      <w:r w:rsidRPr="00D32FC4">
        <w:t xml:space="preserve"> 3GPP Technical Specification (2013) Numbering, Addressing and Identification, TS 23,003 v11.6.0 Section 19.6, www.3gpp.org, Accessed at March 2017.</w:t>
      </w:r>
    </w:p>
    <w:p w14:paraId="6E5F5265" w14:textId="77777777" w:rsidR="00973A73" w:rsidRPr="005E013C" w:rsidRDefault="000D781C" w:rsidP="00D8371B">
      <w:pPr>
        <w:spacing w:before="120" w:line="276" w:lineRule="auto"/>
        <w:rPr>
          <w:rFonts w:eastAsiaTheme="minorHAnsi"/>
          <w:lang w:val="pt-PT"/>
        </w:rPr>
      </w:pPr>
      <w:bookmarkStart w:id="4367" w:name="Ref_8"/>
      <w:r w:rsidRPr="005E013C">
        <w:rPr>
          <w:lang w:val="pt-PT"/>
        </w:rPr>
        <w:t>[8]</w:t>
      </w:r>
      <w:bookmarkEnd w:id="4367"/>
      <w:r w:rsidR="005E013C" w:rsidRPr="005E013C">
        <w:rPr>
          <w:lang w:val="pt-PT"/>
        </w:rPr>
        <w:t xml:space="preserve"> </w:t>
      </w:r>
      <w:r w:rsidR="005E013C" w:rsidRPr="005E013C">
        <w:rPr>
          <w:b/>
          <w:lang w:val="pt-PT"/>
        </w:rPr>
        <w:t>R.</w:t>
      </w:r>
      <w:r w:rsidR="006238DC">
        <w:rPr>
          <w:b/>
          <w:lang w:val="pt-PT"/>
        </w:rPr>
        <w:t xml:space="preserve"> L.</w:t>
      </w:r>
      <w:r w:rsidR="005E013C" w:rsidRPr="005E013C">
        <w:rPr>
          <w:b/>
          <w:lang w:val="pt-PT"/>
        </w:rPr>
        <w:t xml:space="preserve"> Aguiar</w:t>
      </w:r>
      <w:r w:rsidR="005E013C" w:rsidRPr="005E013C">
        <w:rPr>
          <w:lang w:val="pt-PT"/>
        </w:rPr>
        <w:t xml:space="preserve">, Apontamentos da cadeira de Redes </w:t>
      </w:r>
      <w:r w:rsidR="005E013C">
        <w:rPr>
          <w:lang w:val="pt-PT"/>
        </w:rPr>
        <w:t xml:space="preserve">Móveis, Universidade de Aveiro, </w:t>
      </w:r>
      <w:r w:rsidR="009710E9">
        <w:rPr>
          <w:lang w:val="pt-PT"/>
        </w:rPr>
        <w:t xml:space="preserve">Slides </w:t>
      </w:r>
      <w:r w:rsidR="005E013C">
        <w:rPr>
          <w:lang w:val="pt-PT"/>
        </w:rPr>
        <w:t>2016/1017</w:t>
      </w:r>
    </w:p>
    <w:p w14:paraId="59E8E70C" w14:textId="77777777" w:rsidR="005E013C" w:rsidRPr="005E013C" w:rsidRDefault="000D781C" w:rsidP="005E013C">
      <w:pPr>
        <w:spacing w:after="0" w:line="276" w:lineRule="auto"/>
        <w:rPr>
          <w:rStyle w:val="Hiperligao"/>
        </w:rPr>
      </w:pPr>
      <w:bookmarkStart w:id="4368" w:name="Ref_9"/>
      <w:r w:rsidRPr="00D32FC4">
        <w:t>[9]</w:t>
      </w:r>
      <w:bookmarkEnd w:id="4368"/>
      <w:r w:rsidRPr="00D32FC4">
        <w:t xml:space="preserve"> Internet Resource, NEWCOM Deliverables 23.3: </w:t>
      </w:r>
      <w:r w:rsidR="00021318">
        <w:fldChar w:fldCharType="begin"/>
      </w:r>
      <w:r w:rsidR="005E013C">
        <w:instrText xml:space="preserve"> HYPERLINK "http://www.newcom-project.eu/images/Delivarables/D23.3-Secondreportontoolsandtheirintegrationontheexperimentalsetups.pdf" </w:instrText>
      </w:r>
      <w:r w:rsidR="00021318">
        <w:fldChar w:fldCharType="separate"/>
      </w:r>
      <w:r w:rsidRPr="005E013C">
        <w:rPr>
          <w:rStyle w:val="Hiperligao"/>
        </w:rPr>
        <w:t>http://www.newcom-projec</w:t>
      </w:r>
      <w:r w:rsidR="005E013C" w:rsidRPr="005E013C">
        <w:rPr>
          <w:rStyle w:val="Hiperligao"/>
        </w:rPr>
        <w:t>t.eu/images/Delivarables/D23.3-</w:t>
      </w:r>
      <w:r w:rsidRPr="005E013C">
        <w:rPr>
          <w:rStyle w:val="Hiperligao"/>
        </w:rPr>
        <w:t>Secondreportontoolsandtheirintegrationontheexperiment</w:t>
      </w:r>
    </w:p>
    <w:p w14:paraId="56F4A906" w14:textId="77777777" w:rsidR="00973A73" w:rsidRPr="00D32FC4" w:rsidRDefault="000D781C" w:rsidP="005245F5">
      <w:pPr>
        <w:spacing w:after="0"/>
      </w:pPr>
      <w:r w:rsidRPr="005E013C">
        <w:rPr>
          <w:rStyle w:val="Hiperligao"/>
        </w:rPr>
        <w:t>alsetups.pdf</w:t>
      </w:r>
      <w:r w:rsidR="00021318">
        <w:fldChar w:fldCharType="end"/>
      </w:r>
    </w:p>
    <w:p w14:paraId="03053A14" w14:textId="77777777" w:rsidR="00973A73" w:rsidRPr="005245F5" w:rsidRDefault="000D781C" w:rsidP="005245F5">
      <w:pPr>
        <w:pStyle w:val="Default"/>
        <w:spacing w:line="276" w:lineRule="auto"/>
        <w:jc w:val="both"/>
        <w:rPr>
          <w:rStyle w:val="Hiperligao"/>
          <w:rFonts w:asciiTheme="minorHAnsi" w:eastAsia="Times New Roman" w:hAnsiTheme="minorHAnsi"/>
          <w:sz w:val="22"/>
          <w:szCs w:val="20"/>
          <w:lang w:val="en-US" w:eastAsia="pt-PT"/>
        </w:rPr>
      </w:pPr>
      <w:bookmarkStart w:id="4369" w:name="_[10]_Aarti_Dahiya,"/>
      <w:bookmarkStart w:id="4370" w:name="Ref_10"/>
      <w:bookmarkEnd w:id="4369"/>
      <w:r w:rsidRPr="005245F5">
        <w:rPr>
          <w:rStyle w:val="Hiperligao"/>
          <w:rFonts w:asciiTheme="minorHAnsi" w:eastAsia="Times New Roman" w:hAnsiTheme="minorHAnsi"/>
          <w:sz w:val="22"/>
          <w:szCs w:val="20"/>
          <w:lang w:val="en-US" w:eastAsia="pt-PT"/>
        </w:rPr>
        <w:t>[10]</w:t>
      </w:r>
      <w:bookmarkEnd w:id="4370"/>
      <w:r w:rsidRPr="005245F5">
        <w:rPr>
          <w:rStyle w:val="Hiperligao"/>
          <w:rFonts w:asciiTheme="minorHAnsi" w:eastAsia="Times New Roman" w:hAnsiTheme="minorHAnsi"/>
          <w:sz w:val="22"/>
          <w:szCs w:val="20"/>
          <w:lang w:val="en-US" w:eastAsia="pt-PT"/>
        </w:rPr>
        <w:t xml:space="preserve"> </w:t>
      </w:r>
      <w:r w:rsidR="005245F5" w:rsidRPr="005245F5">
        <w:rPr>
          <w:rStyle w:val="Hiperligao"/>
          <w:rFonts w:asciiTheme="minorHAnsi" w:eastAsia="Times New Roman" w:hAnsiTheme="minorHAnsi"/>
          <w:b/>
          <w:sz w:val="22"/>
          <w:szCs w:val="20"/>
          <w:lang w:val="en-US" w:eastAsia="pt-PT"/>
        </w:rPr>
        <w:t>R. Singh, R. Chauhan</w:t>
      </w:r>
      <w:r w:rsidR="005245F5">
        <w:rPr>
          <w:rStyle w:val="Hiperligao"/>
          <w:rFonts w:asciiTheme="minorHAnsi" w:eastAsia="Times New Roman" w:hAnsiTheme="minorHAnsi"/>
          <w:b/>
          <w:sz w:val="22"/>
          <w:szCs w:val="20"/>
          <w:lang w:val="en-US" w:eastAsia="pt-PT"/>
        </w:rPr>
        <w:t>,</w:t>
      </w:r>
      <w:r w:rsidR="005245F5" w:rsidRPr="005245F5">
        <w:rPr>
          <w:rStyle w:val="Hiperligao"/>
          <w:rFonts w:asciiTheme="minorHAnsi" w:eastAsia="Times New Roman" w:hAnsiTheme="minorHAnsi"/>
          <w:sz w:val="22"/>
          <w:szCs w:val="20"/>
          <w:lang w:val="en-US" w:eastAsia="pt-PT"/>
        </w:rPr>
        <w:t xml:space="preserve"> “A Review Paper: Voice over Internet Protocol”, International Journal of Enhanced Research in Management &amp; Computer Applications, ISSN: 2319-7471 Vol. 3 Issue 1, January-2014. </w:t>
      </w:r>
    </w:p>
    <w:p w14:paraId="7A91BE25" w14:textId="77777777" w:rsidR="00973A73" w:rsidRPr="00D32FC4" w:rsidRDefault="000D781C" w:rsidP="00D8371B">
      <w:pPr>
        <w:spacing w:before="120" w:line="276" w:lineRule="auto"/>
      </w:pPr>
      <w:bookmarkStart w:id="4371" w:name="Ref_11"/>
      <w:r w:rsidRPr="00D32FC4">
        <w:t>[11]</w:t>
      </w:r>
      <w:bookmarkEnd w:id="4371"/>
      <w:r w:rsidRPr="00D32FC4">
        <w:t xml:space="preserve"> </w:t>
      </w:r>
      <w:r w:rsidRPr="00D32FC4">
        <w:rPr>
          <w:b/>
        </w:rPr>
        <w:t>G. Fettweis, M. Krondorf, S. Bittner</w:t>
      </w:r>
      <w:r w:rsidRPr="00D32FC4">
        <w:t xml:space="preserve">, GFDM—generalized frequency division multiplexing, in: 69th Vehicular Technology Conference, IEEE, 2009, pp. 1–4. </w:t>
      </w:r>
    </w:p>
    <w:p w14:paraId="44388A14" w14:textId="77777777" w:rsidR="00973A73" w:rsidRPr="00D32FC4" w:rsidRDefault="000D781C" w:rsidP="00D8371B">
      <w:pPr>
        <w:spacing w:before="120" w:line="276" w:lineRule="auto"/>
      </w:pPr>
      <w:bookmarkStart w:id="4372" w:name="Ref12"/>
      <w:r w:rsidRPr="00D32FC4">
        <w:t>[12</w:t>
      </w:r>
      <w:r w:rsidR="00213150" w:rsidRPr="00D32FC4">
        <w:t>]</w:t>
      </w:r>
      <w:bookmarkEnd w:id="4372"/>
      <w:r w:rsidRPr="00D32FC4">
        <w:t xml:space="preserve"> </w:t>
      </w:r>
      <w:r w:rsidRPr="00D32FC4">
        <w:rPr>
          <w:b/>
        </w:rPr>
        <w:t>M. Mukherjee</w:t>
      </w:r>
      <w:r w:rsidRPr="00D32FC4">
        <w:t xml:space="preserve">, et al. Reduced out-of-band radiation-based filter optimization for UFMC systems in 5G, in: Wireless Communications and Mobile Computing Conference, IWCMC, 2015, pp. 1150–1155. </w:t>
      </w:r>
    </w:p>
    <w:p w14:paraId="4815FCC1" w14:textId="77777777" w:rsidR="00973A73" w:rsidRPr="00D32FC4" w:rsidRDefault="000D781C" w:rsidP="00D8371B">
      <w:pPr>
        <w:spacing w:before="120" w:line="276" w:lineRule="auto"/>
      </w:pPr>
      <w:bookmarkStart w:id="4373" w:name="Ref13"/>
      <w:r w:rsidRPr="00D32FC4">
        <w:t>[13]</w:t>
      </w:r>
      <w:bookmarkEnd w:id="4373"/>
      <w:r w:rsidRPr="00D32FC4">
        <w:t xml:space="preserve"> </w:t>
      </w:r>
      <w:r w:rsidRPr="00D32FC4">
        <w:rPr>
          <w:b/>
        </w:rPr>
        <w:t>N. Van der Neut</w:t>
      </w:r>
      <w:r w:rsidRPr="00D32FC4">
        <w:t xml:space="preserve">, et al. PAPR reduction in FBMC systems using a smart gradient-project active constellation extension method, in: 21st International Conference on Telecommunications, ICT, 2014, pp. 134–139. </w:t>
      </w:r>
    </w:p>
    <w:p w14:paraId="0E8E49A3" w14:textId="77777777" w:rsidR="00973A73" w:rsidRPr="00D32FC4" w:rsidRDefault="000D781C" w:rsidP="00D8371B">
      <w:pPr>
        <w:spacing w:before="120" w:line="276" w:lineRule="auto"/>
      </w:pPr>
      <w:bookmarkStart w:id="4374" w:name="Ref14"/>
      <w:r w:rsidRPr="00D32FC4">
        <w:t>[14]</w:t>
      </w:r>
      <w:bookmarkEnd w:id="4374"/>
      <w:r w:rsidRPr="00D32FC4">
        <w:t xml:space="preserve"> </w:t>
      </w:r>
      <w:r w:rsidRPr="00D32FC4">
        <w:rPr>
          <w:b/>
        </w:rPr>
        <w:t>G. Wunder, S.A. Gorgani, S.S. Ahmed</w:t>
      </w:r>
      <w:r w:rsidRPr="00D32FC4">
        <w:t>, Waveform optimization using trapezoidal pulses for 5G random access with short message support, in: IEEE 16th International Workshop on Signal Proc.: Advances in Wireless Comm., 2015, pp. 76–80.</w:t>
      </w:r>
    </w:p>
    <w:p w14:paraId="03ABBDAC" w14:textId="77777777" w:rsidR="00973A73" w:rsidRPr="00D32FC4" w:rsidRDefault="000D781C" w:rsidP="00D8371B">
      <w:pPr>
        <w:spacing w:before="120" w:line="276" w:lineRule="auto"/>
      </w:pPr>
      <w:bookmarkStart w:id="4375" w:name="Ref15"/>
      <w:r w:rsidRPr="00D32FC4">
        <w:t>[15]</w:t>
      </w:r>
      <w:bookmarkEnd w:id="4375"/>
      <w:r w:rsidRPr="00D32FC4">
        <w:t xml:space="preserve"> Ericsson Mobility Report: On the Pulse of the Networked Society, Ericsson, 2016. Available at: https://www.ericsson.com/assets/local/mobility-report/documents/2016/ericsson-mobility-report-november-2016.pdf</w:t>
      </w:r>
    </w:p>
    <w:p w14:paraId="6E981F96" w14:textId="77777777" w:rsidR="00973A73" w:rsidRPr="00D32FC4" w:rsidRDefault="000D781C" w:rsidP="00D8371B">
      <w:pPr>
        <w:spacing w:before="120" w:line="276" w:lineRule="auto"/>
      </w:pPr>
      <w:bookmarkStart w:id="4376" w:name="Ref16"/>
      <w:r w:rsidRPr="00D32FC4">
        <w:t xml:space="preserve">[16] </w:t>
      </w:r>
      <w:r w:rsidRPr="00D32FC4">
        <w:rPr>
          <w:b/>
        </w:rPr>
        <w:t>F</w:t>
      </w:r>
      <w:bookmarkEnd w:id="4376"/>
      <w:r w:rsidRPr="00D32FC4">
        <w:rPr>
          <w:b/>
        </w:rPr>
        <w:t>. Boccardi, R. W. Heath, A. E. Lozano, T. L. Marzetta, and P. Popovski</w:t>
      </w:r>
      <w:r w:rsidRPr="00D32FC4">
        <w:t>. Five disruptive technology directions for 5G. IEEE Communications Magazine, 52(2):74–80, 2014.</w:t>
      </w:r>
    </w:p>
    <w:p w14:paraId="5D00AEDB" w14:textId="77777777" w:rsidR="00973A73" w:rsidRPr="00D32FC4" w:rsidRDefault="000D781C" w:rsidP="00D8371B">
      <w:pPr>
        <w:spacing w:before="120" w:line="276" w:lineRule="auto"/>
      </w:pPr>
      <w:bookmarkStart w:id="4377" w:name="Ref17"/>
      <w:r w:rsidRPr="00D32FC4">
        <w:t>[17]</w:t>
      </w:r>
      <w:bookmarkEnd w:id="4377"/>
      <w:r w:rsidRPr="00D32FC4">
        <w:t xml:space="preserve"> </w:t>
      </w:r>
      <w:r w:rsidRPr="00D32FC4">
        <w:rPr>
          <w:b/>
        </w:rPr>
        <w:t>H. Elshaer, F. Boccardi, M. Dohler, and R. Irmer</w:t>
      </w:r>
      <w:r w:rsidRPr="00D32FC4">
        <w:t>. Downlink and uplink decoupling: A disruptive architectural design for 5G networks. In IEEE GLOBECOM, pages 1798–1803, 2014.</w:t>
      </w:r>
    </w:p>
    <w:p w14:paraId="7E410104" w14:textId="77777777" w:rsidR="00973A73" w:rsidRPr="00D32FC4" w:rsidRDefault="000D781C" w:rsidP="00D8371B">
      <w:pPr>
        <w:spacing w:before="120" w:line="276" w:lineRule="auto"/>
        <w:rPr>
          <w:rFonts w:eastAsiaTheme="minorHAnsi"/>
        </w:rPr>
      </w:pPr>
      <w:bookmarkStart w:id="4378" w:name="Ref18"/>
      <w:r w:rsidRPr="00D32FC4">
        <w:t>[18]</w:t>
      </w:r>
      <w:bookmarkEnd w:id="4378"/>
      <w:r w:rsidRPr="00D32FC4">
        <w:t xml:space="preserve"> Wireless World Research Forum, 2011.</w:t>
      </w:r>
      <w:r w:rsidR="00D8371B">
        <w:t xml:space="preserve"> </w:t>
      </w:r>
      <w:r w:rsidR="00D8371B" w:rsidRPr="00D32FC4">
        <w:t>[Online]</w:t>
      </w:r>
      <w:r w:rsidRPr="00D32FC4">
        <w:t xml:space="preserve"> Available at: http://www.wwrf.ch/files/wwrf/content/files/ publications/outlook/Outlook7.pdf.</w:t>
      </w:r>
    </w:p>
    <w:p w14:paraId="1ED0E127" w14:textId="3CC2B252" w:rsidR="00973A73" w:rsidRPr="00D32FC4" w:rsidRDefault="000D781C" w:rsidP="00D8371B">
      <w:pPr>
        <w:spacing w:before="120" w:line="276" w:lineRule="auto"/>
        <w:rPr>
          <w:rFonts w:eastAsiaTheme="minorHAnsi"/>
        </w:rPr>
      </w:pPr>
      <w:bookmarkStart w:id="4379" w:name="Ref19"/>
      <w:r w:rsidRPr="00D32FC4">
        <w:rPr>
          <w:rFonts w:eastAsiaTheme="minorHAnsi"/>
        </w:rPr>
        <w:t>[19]</w:t>
      </w:r>
      <w:bookmarkEnd w:id="4379"/>
      <w:r w:rsidRPr="00D32FC4">
        <w:rPr>
          <w:rFonts w:eastAsiaTheme="minorHAnsi"/>
        </w:rPr>
        <w:tab/>
        <w:t xml:space="preserve"> </w:t>
      </w:r>
      <w:r w:rsidRPr="00D32FC4">
        <w:rPr>
          <w:rFonts w:eastAsiaTheme="minorHAnsi"/>
          <w:b/>
        </w:rPr>
        <w:t>M. Mustaqim, K. Khan, M. Usman</w:t>
      </w:r>
      <w:del w:id="4380" w:author="tomasrodrigues@ua.pt" w:date="2017-08-05T23:50:00Z">
        <w:r w:rsidRPr="00D32FC4" w:rsidDel="0044651E">
          <w:rPr>
            <w:rFonts w:eastAsiaTheme="minorHAnsi"/>
          </w:rPr>
          <w:delText>, ”LTE</w:delText>
        </w:r>
      </w:del>
      <w:ins w:id="4381" w:author="tomasrodrigues@ua.pt" w:date="2017-08-05T23:50:00Z">
        <w:r w:rsidR="007E14A0">
          <w:rPr>
            <w:rFonts w:eastAsiaTheme="minorHAnsi"/>
          </w:rPr>
          <w:t>,</w:t>
        </w:r>
      </w:ins>
      <w:ins w:id="4382" w:author="tomasrodrigues@ua.pt" w:date="2017-08-05T23:53:00Z">
        <w:r w:rsidR="007E14A0">
          <w:rPr>
            <w:rFonts w:eastAsiaTheme="minorHAnsi"/>
          </w:rPr>
          <w:t xml:space="preserve"> </w:t>
        </w:r>
      </w:ins>
      <w:ins w:id="4383" w:author="tomasrodrigues@ua.pt" w:date="2017-08-05T23:50:00Z">
        <w:r w:rsidR="007E14A0">
          <w:rPr>
            <w:rFonts w:eastAsiaTheme="minorHAnsi"/>
          </w:rPr>
          <w:t>”</w:t>
        </w:r>
        <w:r w:rsidR="0044651E" w:rsidRPr="00D32FC4">
          <w:rPr>
            <w:rFonts w:eastAsiaTheme="minorHAnsi"/>
          </w:rPr>
          <w:t>LTE</w:t>
        </w:r>
      </w:ins>
      <w:r w:rsidRPr="00D32FC4">
        <w:rPr>
          <w:rFonts w:eastAsiaTheme="minorHAnsi"/>
        </w:rPr>
        <w:t xml:space="preserve"> advanced: Requirements and technical challenges for 4G cellular network”, Journal of Emerging Trends in </w:t>
      </w:r>
      <w:r w:rsidRPr="00D32FC4">
        <w:rPr>
          <w:rFonts w:eastAsiaTheme="minorHAnsi"/>
          <w:i/>
        </w:rPr>
        <w:t>Computing</w:t>
      </w:r>
      <w:r w:rsidRPr="00D32FC4">
        <w:rPr>
          <w:rFonts w:eastAsiaTheme="minorHAnsi"/>
        </w:rPr>
        <w:t xml:space="preserve"> and Information Sciences, vol.3, Issue.5, pp. 665-671, May 2012.</w:t>
      </w:r>
    </w:p>
    <w:p w14:paraId="4E5A61D2" w14:textId="77777777" w:rsidR="007B2331" w:rsidRPr="007B2331" w:rsidRDefault="007B2331" w:rsidP="007B2331">
      <w:pPr>
        <w:spacing w:after="0" w:line="276" w:lineRule="auto"/>
        <w:rPr>
          <w:rStyle w:val="Hiperligao"/>
          <w:rFonts w:eastAsiaTheme="minorHAnsi"/>
        </w:rPr>
      </w:pPr>
      <w:bookmarkStart w:id="4384" w:name="Ref20"/>
      <w:bookmarkStart w:id="4385" w:name="OLE_LINK4"/>
      <w:bookmarkStart w:id="4386" w:name="OLE_LINK5"/>
      <w:r>
        <w:rPr>
          <w:rFonts w:eastAsiaTheme="minorHAnsi"/>
        </w:rPr>
        <w:t>[20]</w:t>
      </w:r>
      <w:bookmarkEnd w:id="4384"/>
      <w:r>
        <w:rPr>
          <w:rFonts w:eastAsiaTheme="minorHAnsi"/>
        </w:rPr>
        <w:t xml:space="preserve"> </w:t>
      </w:r>
      <w:r w:rsidRPr="00D32FC4">
        <w:rPr>
          <w:rFonts w:eastAsiaTheme="minorHAnsi"/>
        </w:rPr>
        <w:t>Altice</w:t>
      </w:r>
      <w:r>
        <w:rPr>
          <w:rFonts w:eastAsiaTheme="minorHAnsi"/>
        </w:rPr>
        <w:t xml:space="preserve"> </w:t>
      </w:r>
      <w:r w:rsidRPr="00D32FC4">
        <w:rPr>
          <w:rFonts w:eastAsiaTheme="minorHAnsi"/>
        </w:rPr>
        <w:t>Labs</w:t>
      </w:r>
      <w:r>
        <w:rPr>
          <w:rFonts w:eastAsiaTheme="minorHAnsi"/>
        </w:rPr>
        <w:t>,</w:t>
      </w:r>
      <w:r w:rsidRPr="00D32FC4">
        <w:rPr>
          <w:rFonts w:eastAsiaTheme="minorHAnsi"/>
        </w:rPr>
        <w:t xml:space="preserve"> </w:t>
      </w:r>
      <w:r w:rsidR="000D781C" w:rsidRPr="00D32FC4">
        <w:rPr>
          <w:rFonts w:eastAsiaTheme="minorHAnsi"/>
        </w:rPr>
        <w:t>"Support system operations"</w:t>
      </w:r>
      <w:r w:rsidR="000D781C" w:rsidRPr="00D32FC4">
        <w:rPr>
          <w:rFonts w:eastAsiaTheme="minorHAnsi"/>
          <w:i/>
        </w:rPr>
        <w:t>,</w:t>
      </w:r>
      <w:r w:rsidR="00D8371B">
        <w:rPr>
          <w:rFonts w:eastAsiaTheme="minorHAnsi"/>
        </w:rPr>
        <w:t xml:space="preserve"> </w:t>
      </w:r>
      <w:r w:rsidR="00021318">
        <w:rPr>
          <w:rFonts w:eastAsiaTheme="minorHAnsi"/>
        </w:rPr>
        <w:fldChar w:fldCharType="begin"/>
      </w:r>
      <w:r>
        <w:rPr>
          <w:rFonts w:eastAsiaTheme="minorHAnsi"/>
        </w:rPr>
        <w:instrText xml:space="preserve"> HYPERLINK "http://www.alticelabs.com/pt/sistemas_suporte_operacoes.html" </w:instrText>
      </w:r>
      <w:r w:rsidR="00021318">
        <w:rPr>
          <w:rFonts w:eastAsiaTheme="minorHAnsi"/>
        </w:rPr>
        <w:fldChar w:fldCharType="separate"/>
      </w:r>
      <w:r w:rsidR="000D781C" w:rsidRPr="007B2331">
        <w:rPr>
          <w:rStyle w:val="Hiperligao"/>
          <w:rFonts w:eastAsiaTheme="minorHAnsi"/>
        </w:rPr>
        <w:t>http://www.alticelabs.com/pt/sistemas_suporte_o</w:t>
      </w:r>
    </w:p>
    <w:p w14:paraId="7C678828" w14:textId="77777777" w:rsidR="00973A73" w:rsidRPr="00D32FC4" w:rsidRDefault="000D781C" w:rsidP="007B2331">
      <w:pPr>
        <w:spacing w:after="0" w:line="276" w:lineRule="auto"/>
        <w:rPr>
          <w:rFonts w:eastAsiaTheme="minorHAnsi"/>
        </w:rPr>
      </w:pPr>
      <w:r w:rsidRPr="007B2331">
        <w:rPr>
          <w:rStyle w:val="Hiperligao"/>
          <w:rFonts w:eastAsiaTheme="minorHAnsi"/>
        </w:rPr>
        <w:t>peracoes.html#garantia_servico</w:t>
      </w:r>
      <w:r w:rsidR="00021318">
        <w:rPr>
          <w:rFonts w:eastAsiaTheme="minorHAnsi"/>
        </w:rPr>
        <w:fldChar w:fldCharType="end"/>
      </w:r>
      <w:r w:rsidR="007B2331">
        <w:rPr>
          <w:rFonts w:eastAsiaTheme="minorHAnsi"/>
        </w:rPr>
        <w:t>,</w:t>
      </w:r>
      <w:r w:rsidRPr="00D32FC4">
        <w:rPr>
          <w:rFonts w:eastAsiaTheme="minorHAnsi"/>
        </w:rPr>
        <w:t xml:space="preserve"> Accessed at February 2017.</w:t>
      </w:r>
      <w:bookmarkEnd w:id="4385"/>
      <w:bookmarkEnd w:id="4386"/>
    </w:p>
    <w:p w14:paraId="2ADF62B0" w14:textId="77777777" w:rsidR="00973A73" w:rsidRPr="00D32FC4" w:rsidRDefault="000D781C" w:rsidP="00D8371B">
      <w:pPr>
        <w:spacing w:before="120" w:line="276" w:lineRule="auto"/>
        <w:rPr>
          <w:rFonts w:eastAsiaTheme="minorHAnsi"/>
        </w:rPr>
      </w:pPr>
      <w:bookmarkStart w:id="4387" w:name="Ref21"/>
      <w:r w:rsidRPr="00D32FC4">
        <w:t>[21]</w:t>
      </w:r>
      <w:bookmarkEnd w:id="4387"/>
      <w:r w:rsidRPr="00D32FC4">
        <w:t xml:space="preserve"> </w:t>
      </w:r>
      <w:r w:rsidRPr="00D32FC4">
        <w:rPr>
          <w:b/>
        </w:rPr>
        <w:t>H. Wang, S. Chen, H. Xu, M. Ai, and Y. Shi</w:t>
      </w:r>
      <w:r w:rsidRPr="00D32FC4">
        <w:t>, A Software Defined Decentralized Mobile Network Architecture toward 5G, IEEE Network March/April 2015.</w:t>
      </w:r>
    </w:p>
    <w:p w14:paraId="56D9D307" w14:textId="77777777" w:rsidR="00973A73" w:rsidRPr="00D32FC4" w:rsidRDefault="00021318" w:rsidP="00D8371B">
      <w:pPr>
        <w:spacing w:before="120" w:line="276" w:lineRule="auto"/>
        <w:rPr>
          <w:rFonts w:cs="Arial"/>
          <w:szCs w:val="24"/>
        </w:rPr>
      </w:pPr>
      <w:r w:rsidRPr="00D32FC4">
        <w:rPr>
          <w:rFonts w:eastAsiaTheme="minorHAnsi"/>
        </w:rPr>
        <w:fldChar w:fldCharType="begin" w:fldLock="1"/>
      </w:r>
      <w:r w:rsidR="000D781C" w:rsidRPr="00D32FC4">
        <w:rPr>
          <w:rFonts w:eastAsiaTheme="minorHAnsi"/>
        </w:rPr>
        <w:instrText xml:space="preserve">ADDIN Mendeley Bibliography CSL_BIBLIOGRAPHY </w:instrText>
      </w:r>
      <w:r w:rsidRPr="00D32FC4">
        <w:rPr>
          <w:rFonts w:eastAsiaTheme="minorHAnsi"/>
        </w:rPr>
        <w:fldChar w:fldCharType="separate"/>
      </w:r>
      <w:bookmarkStart w:id="4388" w:name="Ref22"/>
      <w:r w:rsidR="000D781C" w:rsidRPr="00D32FC4">
        <w:rPr>
          <w:rFonts w:cs="Arial"/>
          <w:szCs w:val="24"/>
        </w:rPr>
        <w:t>[22]</w:t>
      </w:r>
      <w:bookmarkEnd w:id="4388"/>
      <w:r w:rsidR="000D781C" w:rsidRPr="00D32FC4">
        <w:rPr>
          <w:rFonts w:cs="Arial"/>
          <w:szCs w:val="24"/>
        </w:rPr>
        <w:t xml:space="preserve"> </w:t>
      </w:r>
      <w:r w:rsidR="000D781C" w:rsidRPr="00D32FC4">
        <w:rPr>
          <w:rFonts w:cs="Arial"/>
          <w:b/>
          <w:szCs w:val="24"/>
        </w:rPr>
        <w:t>S. Rasthofer</w:t>
      </w:r>
      <w:r w:rsidR="000D781C" w:rsidRPr="00D32FC4">
        <w:rPr>
          <w:rFonts w:cs="Arial"/>
          <w:szCs w:val="24"/>
        </w:rPr>
        <w:t xml:space="preserve">, "The Android Logging Service – A Dangerous Feature for User Privacy?" </w:t>
      </w:r>
      <w:r w:rsidR="000D781C" w:rsidRPr="00D32FC4">
        <w:rPr>
          <w:rFonts w:cs="Arial"/>
          <w:szCs w:val="24"/>
        </w:rPr>
        <w:tab/>
        <w:t>May 2013.</w:t>
      </w:r>
    </w:p>
    <w:p w14:paraId="7D818C41" w14:textId="77777777" w:rsidR="00973A73" w:rsidRPr="00D32FC4" w:rsidRDefault="000D781C" w:rsidP="00D8371B">
      <w:pPr>
        <w:spacing w:before="120" w:line="276" w:lineRule="auto"/>
        <w:rPr>
          <w:szCs w:val="22"/>
        </w:rPr>
      </w:pPr>
      <w:bookmarkStart w:id="4389" w:name="Ref23"/>
      <w:r w:rsidRPr="00D32FC4">
        <w:rPr>
          <w:rFonts w:cs="Arial"/>
          <w:szCs w:val="24"/>
        </w:rPr>
        <w:t>[23]</w:t>
      </w:r>
      <w:bookmarkEnd w:id="4389"/>
      <w:r w:rsidRPr="00D32FC4">
        <w:rPr>
          <w:rFonts w:cs="Arial"/>
          <w:szCs w:val="24"/>
        </w:rPr>
        <w:t xml:space="preserve"> </w:t>
      </w:r>
      <w:r w:rsidRPr="00D32FC4">
        <w:rPr>
          <w:b/>
        </w:rPr>
        <w:t>M. Rum</w:t>
      </w:r>
      <w:r w:rsidRPr="00D32FC4">
        <w:rPr>
          <w:b/>
          <w:szCs w:val="22"/>
        </w:rPr>
        <w:t>ney</w:t>
      </w:r>
      <w:r w:rsidRPr="00D32FC4">
        <w:rPr>
          <w:szCs w:val="22"/>
        </w:rPr>
        <w:t xml:space="preserve"> (Agile Technologies), LTE and the Evolution to 4G Wireless, Design and Measurement Challenges: Wiley Publication, March 2013. </w:t>
      </w:r>
    </w:p>
    <w:p w14:paraId="6DEE9C36" w14:textId="77777777" w:rsidR="00973A73" w:rsidRPr="00D32FC4" w:rsidRDefault="000D781C" w:rsidP="00D8371B">
      <w:pPr>
        <w:spacing w:before="120" w:line="276" w:lineRule="auto"/>
        <w:rPr>
          <w:szCs w:val="22"/>
        </w:rPr>
      </w:pPr>
      <w:bookmarkStart w:id="4390" w:name="Ref24"/>
      <w:r w:rsidRPr="00D32FC4">
        <w:rPr>
          <w:szCs w:val="22"/>
        </w:rPr>
        <w:t>[24]</w:t>
      </w:r>
      <w:bookmarkEnd w:id="4390"/>
      <w:r w:rsidRPr="00D32FC4">
        <w:rPr>
          <w:szCs w:val="22"/>
        </w:rPr>
        <w:t xml:space="preserve"> </w:t>
      </w:r>
      <w:r w:rsidRPr="00D32FC4">
        <w:rPr>
          <w:i/>
          <w:iCs/>
          <w:szCs w:val="22"/>
        </w:rPr>
        <w:t>A One-Time Overview of Global 5G Initiatives as of the First Quarter of 2014</w:t>
      </w:r>
      <w:r w:rsidRPr="00D32FC4">
        <w:rPr>
          <w:szCs w:val="22"/>
        </w:rPr>
        <w:t>, Jun. 2014.</w:t>
      </w:r>
    </w:p>
    <w:p w14:paraId="75EBB488" w14:textId="77777777" w:rsidR="00973A73" w:rsidRPr="00D32FC4" w:rsidRDefault="000D781C" w:rsidP="00D8371B">
      <w:pPr>
        <w:spacing w:before="120" w:line="276" w:lineRule="auto"/>
        <w:rPr>
          <w:b/>
          <w:szCs w:val="22"/>
        </w:rPr>
      </w:pPr>
      <w:bookmarkStart w:id="4391" w:name="Ref25"/>
      <w:r w:rsidRPr="00D32FC4">
        <w:rPr>
          <w:szCs w:val="22"/>
        </w:rPr>
        <w:t>[25]</w:t>
      </w:r>
      <w:bookmarkEnd w:id="4391"/>
      <w:r w:rsidRPr="00D32FC4">
        <w:rPr>
          <w:szCs w:val="22"/>
        </w:rPr>
        <w:t xml:space="preserve"> </w:t>
      </w:r>
      <w:r w:rsidRPr="00D32FC4">
        <w:rPr>
          <w:b/>
          <w:szCs w:val="22"/>
        </w:rPr>
        <w:t>A. Gupta, R. Kumar Jha,</w:t>
      </w:r>
      <w:r w:rsidRPr="00D32FC4">
        <w:rPr>
          <w:szCs w:val="22"/>
        </w:rPr>
        <w:t xml:space="preserve"> A Survey of 5G Network: Architecture and Emerging Technologies, IEEE August 7, 2015.</w:t>
      </w:r>
      <w:r w:rsidRPr="00D32FC4">
        <w:rPr>
          <w:b/>
          <w:szCs w:val="22"/>
        </w:rPr>
        <w:t xml:space="preserve"> </w:t>
      </w:r>
    </w:p>
    <w:p w14:paraId="6E79BB6A" w14:textId="77777777" w:rsidR="00973A73" w:rsidRPr="00D32FC4" w:rsidRDefault="000D781C" w:rsidP="00D8371B">
      <w:pPr>
        <w:spacing w:before="120" w:line="276" w:lineRule="auto"/>
        <w:rPr>
          <w:szCs w:val="22"/>
        </w:rPr>
      </w:pPr>
      <w:bookmarkStart w:id="4392" w:name="Ref26"/>
      <w:r w:rsidRPr="00D32FC4">
        <w:rPr>
          <w:szCs w:val="22"/>
        </w:rPr>
        <w:t>[26]</w:t>
      </w:r>
      <w:bookmarkEnd w:id="4392"/>
      <w:r w:rsidRPr="00D32FC4">
        <w:rPr>
          <w:szCs w:val="22"/>
        </w:rPr>
        <w:t xml:space="preserve"> </w:t>
      </w:r>
      <w:r w:rsidRPr="00D32FC4">
        <w:rPr>
          <w:b/>
          <w:szCs w:val="22"/>
        </w:rPr>
        <w:t>C. Welch</w:t>
      </w:r>
      <w:r w:rsidRPr="00D32FC4">
        <w:rPr>
          <w:szCs w:val="22"/>
        </w:rPr>
        <w:t>, “Before it took over smartphones, Android was originally destined for cameras" http://www.theverge.com/2013/4/16/4230468/android-originally-designed-for-cameras-before-smartphones” p. 1, 2013.</w:t>
      </w:r>
    </w:p>
    <w:p w14:paraId="4F17D502" w14:textId="77777777" w:rsidR="001D74B0" w:rsidRPr="001D74B0" w:rsidRDefault="000D781C" w:rsidP="001D74B0">
      <w:pPr>
        <w:spacing w:after="0" w:line="276" w:lineRule="auto"/>
        <w:rPr>
          <w:rStyle w:val="Hiperligao"/>
          <w:szCs w:val="22"/>
        </w:rPr>
      </w:pPr>
      <w:r w:rsidRPr="00D32FC4">
        <w:rPr>
          <w:szCs w:val="22"/>
        </w:rPr>
        <w:t xml:space="preserve">[27] </w:t>
      </w:r>
      <w:r w:rsidR="00F702F8" w:rsidRPr="00D32FC4">
        <w:rPr>
          <w:szCs w:val="22"/>
        </w:rPr>
        <w:t xml:space="preserve">IDC, “Smartphone OS Market Share, 2016 Q3.” [Online]. Available: </w:t>
      </w:r>
      <w:r w:rsidR="00021318">
        <w:rPr>
          <w:szCs w:val="22"/>
        </w:rPr>
        <w:fldChar w:fldCharType="begin"/>
      </w:r>
      <w:r w:rsidR="001D74B0">
        <w:rPr>
          <w:szCs w:val="22"/>
        </w:rPr>
        <w:instrText xml:space="preserve"> HYPERLINK "http://www.idc.com/promo/smartphone-market-share/os" </w:instrText>
      </w:r>
      <w:r w:rsidR="00021318">
        <w:rPr>
          <w:szCs w:val="22"/>
        </w:rPr>
        <w:fldChar w:fldCharType="separate"/>
      </w:r>
      <w:r w:rsidR="00F702F8" w:rsidRPr="001D74B0">
        <w:rPr>
          <w:rStyle w:val="Hiperligao"/>
          <w:szCs w:val="22"/>
        </w:rPr>
        <w:t>http://www.idc.com/pro</w:t>
      </w:r>
    </w:p>
    <w:p w14:paraId="60537F2C" w14:textId="77777777" w:rsidR="00973A73" w:rsidRPr="001D74B0" w:rsidRDefault="00F702F8" w:rsidP="001D74B0">
      <w:pPr>
        <w:spacing w:after="0" w:line="276" w:lineRule="auto"/>
        <w:rPr>
          <w:szCs w:val="22"/>
        </w:rPr>
      </w:pPr>
      <w:r w:rsidRPr="001D74B0">
        <w:rPr>
          <w:rStyle w:val="Hiperligao"/>
          <w:szCs w:val="22"/>
        </w:rPr>
        <w:t>mo/smartphone-market-share/os</w:t>
      </w:r>
      <w:r w:rsidR="00021318">
        <w:rPr>
          <w:szCs w:val="22"/>
        </w:rPr>
        <w:fldChar w:fldCharType="end"/>
      </w:r>
      <w:r w:rsidRPr="00D32FC4">
        <w:rPr>
          <w:szCs w:val="22"/>
        </w:rPr>
        <w:t>.</w:t>
      </w:r>
      <w:r w:rsidR="00BC1574" w:rsidRPr="00D32FC4">
        <w:rPr>
          <w:szCs w:val="22"/>
        </w:rPr>
        <w:t xml:space="preserve"> </w:t>
      </w:r>
      <w:r w:rsidR="00BC1574" w:rsidRPr="00D32FC4">
        <w:t>Accessed at May 2017.</w:t>
      </w:r>
    </w:p>
    <w:p w14:paraId="7E42A5D4" w14:textId="77777777" w:rsidR="00973A73" w:rsidRPr="00D32FC4" w:rsidRDefault="003606F4" w:rsidP="00D8371B">
      <w:pPr>
        <w:spacing w:before="120" w:line="276" w:lineRule="auto"/>
        <w:rPr>
          <w:rFonts w:eastAsiaTheme="minorHAnsi"/>
        </w:rPr>
      </w:pPr>
      <w:bookmarkStart w:id="4393" w:name="Ref28"/>
      <w:r w:rsidRPr="00D32FC4">
        <w:rPr>
          <w:szCs w:val="22"/>
        </w:rPr>
        <w:t>[28]</w:t>
      </w:r>
      <w:bookmarkEnd w:id="4393"/>
      <w:r w:rsidRPr="00D32FC4">
        <w:rPr>
          <w:szCs w:val="22"/>
        </w:rPr>
        <w:t xml:space="preserve"> </w:t>
      </w:r>
      <w:r w:rsidR="00F702F8" w:rsidRPr="00D32FC4">
        <w:rPr>
          <w:b/>
          <w:szCs w:val="22"/>
        </w:rPr>
        <w:t>S. Hill</w:t>
      </w:r>
      <w:r w:rsidR="00F702F8" w:rsidRPr="00D32FC4">
        <w:rPr>
          <w:szCs w:val="22"/>
        </w:rPr>
        <w:t>, “Which smartphone OS wins 2016?” 2016. [Online]. Available: https://www.digitaltrends.com/mobile/best-smartphone-os/</w:t>
      </w:r>
      <w:r w:rsidR="00BC1574" w:rsidRPr="00D32FC4">
        <w:rPr>
          <w:szCs w:val="22"/>
        </w:rPr>
        <w:t xml:space="preserve">. </w:t>
      </w:r>
      <w:r w:rsidR="00BC1574" w:rsidRPr="00D32FC4">
        <w:t>Accessed at May 2017.</w:t>
      </w:r>
    </w:p>
    <w:p w14:paraId="5DE0B6F7" w14:textId="77777777" w:rsidR="00973A73" w:rsidRPr="00D32FC4" w:rsidRDefault="000D781C" w:rsidP="00D8371B">
      <w:pPr>
        <w:spacing w:before="120" w:line="276" w:lineRule="auto"/>
        <w:rPr>
          <w:szCs w:val="22"/>
        </w:rPr>
      </w:pPr>
      <w:bookmarkStart w:id="4394" w:name="Ref29"/>
      <w:r w:rsidRPr="00D32FC4">
        <w:rPr>
          <w:szCs w:val="22"/>
        </w:rPr>
        <w:t>[29]</w:t>
      </w:r>
      <w:bookmarkEnd w:id="4394"/>
      <w:r w:rsidRPr="00D32FC4">
        <w:rPr>
          <w:szCs w:val="22"/>
        </w:rPr>
        <w:t xml:space="preserve"> </w:t>
      </w:r>
      <w:r w:rsidR="007B2331" w:rsidRPr="00D32FC4">
        <w:rPr>
          <w:szCs w:val="22"/>
        </w:rPr>
        <w:t>Android website,</w:t>
      </w:r>
      <w:r w:rsidR="007B2331">
        <w:rPr>
          <w:szCs w:val="22"/>
        </w:rPr>
        <w:t xml:space="preserve"> </w:t>
      </w:r>
      <w:r w:rsidRPr="00D32FC4">
        <w:rPr>
          <w:szCs w:val="22"/>
        </w:rPr>
        <w:t xml:space="preserve">"The Android History", https://www.android.com/versions/nougat-7-0/, Accessed at April 2017.  </w:t>
      </w:r>
    </w:p>
    <w:p w14:paraId="10D812CD" w14:textId="77777777" w:rsidR="00973A73" w:rsidRPr="00D32FC4" w:rsidRDefault="000D781C" w:rsidP="00D8371B">
      <w:pPr>
        <w:spacing w:before="120" w:line="276" w:lineRule="auto"/>
        <w:rPr>
          <w:szCs w:val="22"/>
        </w:rPr>
      </w:pPr>
      <w:bookmarkStart w:id="4395" w:name="Ref30"/>
      <w:r w:rsidRPr="00D32FC4">
        <w:rPr>
          <w:szCs w:val="22"/>
        </w:rPr>
        <w:t>[30]</w:t>
      </w:r>
      <w:bookmarkEnd w:id="4395"/>
      <w:r w:rsidRPr="00D32FC4">
        <w:rPr>
          <w:szCs w:val="22"/>
        </w:rPr>
        <w:t xml:space="preserve"> </w:t>
      </w:r>
      <w:r w:rsidRPr="00D32FC4">
        <w:rPr>
          <w:b/>
          <w:szCs w:val="22"/>
        </w:rPr>
        <w:t xml:space="preserve">M. Mercato, </w:t>
      </w:r>
      <w:r w:rsidRPr="00D32FC4">
        <w:rPr>
          <w:szCs w:val="22"/>
        </w:rPr>
        <w:t>"A doce história do Android", AndroidPIT, 2015. Available at: http://www.androidpit.com.br/historia-do-android.</w:t>
      </w:r>
    </w:p>
    <w:p w14:paraId="4C55F99F" w14:textId="77777777" w:rsidR="00973A73" w:rsidRPr="00D32FC4" w:rsidRDefault="000D781C" w:rsidP="00D8371B">
      <w:pPr>
        <w:spacing w:before="120" w:line="276" w:lineRule="auto"/>
        <w:rPr>
          <w:szCs w:val="22"/>
        </w:rPr>
      </w:pPr>
      <w:bookmarkStart w:id="4396" w:name="Ref31"/>
      <w:r w:rsidRPr="00D32FC4">
        <w:rPr>
          <w:szCs w:val="22"/>
        </w:rPr>
        <w:t>[31]</w:t>
      </w:r>
      <w:bookmarkEnd w:id="4396"/>
      <w:r w:rsidRPr="00D32FC4">
        <w:rPr>
          <w:szCs w:val="22"/>
        </w:rPr>
        <w:t xml:space="preserve"> Platform Versions, https://developer.android.com/about/dashboards/index.html Official Android website, Accessed at April 2017.</w:t>
      </w:r>
    </w:p>
    <w:p w14:paraId="1956169D" w14:textId="77777777" w:rsidR="00973A73" w:rsidRPr="00D32FC4" w:rsidRDefault="000D781C" w:rsidP="00D8371B">
      <w:pPr>
        <w:spacing w:before="120" w:line="276" w:lineRule="auto"/>
        <w:rPr>
          <w:rFonts w:eastAsiaTheme="minorHAnsi"/>
        </w:rPr>
      </w:pPr>
      <w:bookmarkStart w:id="4397" w:name="Ref32"/>
      <w:r w:rsidRPr="00D32FC4">
        <w:rPr>
          <w:szCs w:val="22"/>
        </w:rPr>
        <w:t>[32]</w:t>
      </w:r>
      <w:bookmarkEnd w:id="4397"/>
      <w:r w:rsidRPr="00D32FC4">
        <w:rPr>
          <w:szCs w:val="22"/>
        </w:rPr>
        <w:tab/>
        <w:t xml:space="preserve"> </w:t>
      </w:r>
      <w:r w:rsidRPr="00D32FC4">
        <w:rPr>
          <w:b/>
          <w:szCs w:val="22"/>
        </w:rPr>
        <w:t>J. Hildenbrand</w:t>
      </w:r>
      <w:r w:rsidRPr="00D32FC4">
        <w:rPr>
          <w:szCs w:val="22"/>
        </w:rPr>
        <w:t>, “Everything you need to know about rooting your Android”, androidcentral, 2016. [Online]. Available: http://www.androidcentral.com/root</w:t>
      </w:r>
      <w:r w:rsidR="00BC1574" w:rsidRPr="00D32FC4">
        <w:rPr>
          <w:szCs w:val="22"/>
        </w:rPr>
        <w:t xml:space="preserve">. </w:t>
      </w:r>
      <w:r w:rsidR="00BC1574" w:rsidRPr="00D32FC4">
        <w:t>Accessed at April 2017.</w:t>
      </w:r>
    </w:p>
    <w:p w14:paraId="16AE5450" w14:textId="77777777" w:rsidR="00973A73" w:rsidRPr="00D32FC4" w:rsidRDefault="000D781C" w:rsidP="00D8371B">
      <w:pPr>
        <w:spacing w:before="120" w:line="276" w:lineRule="auto"/>
        <w:rPr>
          <w:szCs w:val="22"/>
        </w:rPr>
      </w:pPr>
      <w:bookmarkStart w:id="4398" w:name="Ref33"/>
      <w:r w:rsidRPr="00D32FC4">
        <w:rPr>
          <w:szCs w:val="22"/>
        </w:rPr>
        <w:t>[33]</w:t>
      </w:r>
      <w:bookmarkEnd w:id="4398"/>
      <w:r w:rsidRPr="00D32FC4">
        <w:rPr>
          <w:szCs w:val="22"/>
        </w:rPr>
        <w:t xml:space="preserve"> </w:t>
      </w:r>
      <w:r w:rsidRPr="00D32FC4">
        <w:rPr>
          <w:szCs w:val="22"/>
        </w:rPr>
        <w:tab/>
      </w:r>
      <w:r w:rsidRPr="00D32FC4">
        <w:rPr>
          <w:b/>
          <w:szCs w:val="22"/>
        </w:rPr>
        <w:t>W. Gordon</w:t>
      </w:r>
      <w:r w:rsidRPr="00D32FC4">
        <w:rPr>
          <w:szCs w:val="22"/>
        </w:rPr>
        <w:t xml:space="preserve">, “Everything You Need to Know About Rooting Your Android Phone,” </w:t>
      </w:r>
      <w:r w:rsidRPr="00D32FC4">
        <w:rPr>
          <w:i/>
          <w:iCs/>
          <w:szCs w:val="22"/>
        </w:rPr>
        <w:t>lifehacker</w:t>
      </w:r>
      <w:r w:rsidRPr="00D32FC4">
        <w:rPr>
          <w:szCs w:val="22"/>
        </w:rPr>
        <w:t>, 2013. [Online]. Available: http://lifehacker.com/5789397/the-always-up-to-date-guide-to-rooting-any-android-phone.</w:t>
      </w:r>
      <w:r w:rsidR="00BC1574" w:rsidRPr="00D32FC4">
        <w:rPr>
          <w:szCs w:val="22"/>
        </w:rPr>
        <w:t xml:space="preserve"> </w:t>
      </w:r>
      <w:r w:rsidR="00BC1574" w:rsidRPr="00D32FC4">
        <w:t>Accessed at April 2017.</w:t>
      </w:r>
    </w:p>
    <w:p w14:paraId="38E53B48" w14:textId="77777777" w:rsidR="001D74B0" w:rsidRPr="001D74B0" w:rsidRDefault="000D781C" w:rsidP="001D74B0">
      <w:pPr>
        <w:spacing w:after="0" w:line="276" w:lineRule="auto"/>
        <w:rPr>
          <w:rStyle w:val="Hiperligao"/>
          <w:szCs w:val="22"/>
        </w:rPr>
      </w:pPr>
      <w:bookmarkStart w:id="4399" w:name="Ref34"/>
      <w:r w:rsidRPr="00D32FC4">
        <w:rPr>
          <w:szCs w:val="22"/>
        </w:rPr>
        <w:t>[34]</w:t>
      </w:r>
      <w:bookmarkEnd w:id="4399"/>
      <w:r w:rsidRPr="00D32FC4">
        <w:rPr>
          <w:szCs w:val="22"/>
        </w:rPr>
        <w:t xml:space="preserve"> </w:t>
      </w:r>
      <w:r w:rsidRPr="00D32FC4">
        <w:rPr>
          <w:b/>
          <w:szCs w:val="22"/>
        </w:rPr>
        <w:tab/>
        <w:t>G. Sims</w:t>
      </w:r>
      <w:r w:rsidRPr="00D32FC4">
        <w:rPr>
          <w:szCs w:val="22"/>
        </w:rPr>
        <w:t xml:space="preserve">, “What is root,” </w:t>
      </w:r>
      <w:r w:rsidRPr="00D32FC4">
        <w:rPr>
          <w:i/>
          <w:iCs/>
          <w:szCs w:val="22"/>
        </w:rPr>
        <w:t>androidauthority</w:t>
      </w:r>
      <w:r w:rsidRPr="00D32FC4">
        <w:rPr>
          <w:szCs w:val="22"/>
        </w:rPr>
        <w:t xml:space="preserve">, 2016. [Online]. Available: </w:t>
      </w:r>
      <w:r w:rsidR="00021318">
        <w:rPr>
          <w:szCs w:val="22"/>
        </w:rPr>
        <w:fldChar w:fldCharType="begin"/>
      </w:r>
      <w:r w:rsidR="001D74B0">
        <w:rPr>
          <w:szCs w:val="22"/>
        </w:rPr>
        <w:instrText xml:space="preserve"> HYPERLINK "http://www.androidauthority.com/what-is-root-680584/" </w:instrText>
      </w:r>
      <w:r w:rsidR="00021318">
        <w:rPr>
          <w:szCs w:val="22"/>
        </w:rPr>
        <w:fldChar w:fldCharType="separate"/>
      </w:r>
      <w:r w:rsidRPr="001D74B0">
        <w:rPr>
          <w:rStyle w:val="Hiperligao"/>
          <w:szCs w:val="22"/>
        </w:rPr>
        <w:t>http://www.androidauth</w:t>
      </w:r>
    </w:p>
    <w:p w14:paraId="4D20182A" w14:textId="77777777" w:rsidR="00973A73" w:rsidRPr="001D74B0" w:rsidRDefault="000D781C" w:rsidP="001D74B0">
      <w:pPr>
        <w:spacing w:after="0" w:line="276" w:lineRule="auto"/>
        <w:rPr>
          <w:szCs w:val="22"/>
        </w:rPr>
      </w:pPr>
      <w:r w:rsidRPr="001D74B0">
        <w:rPr>
          <w:rStyle w:val="Hiperligao"/>
          <w:szCs w:val="22"/>
        </w:rPr>
        <w:t>ority.com/what-is-root-680584/</w:t>
      </w:r>
      <w:r w:rsidR="00021318">
        <w:rPr>
          <w:szCs w:val="22"/>
        </w:rPr>
        <w:fldChar w:fldCharType="end"/>
      </w:r>
      <w:r w:rsidRPr="00D32FC4">
        <w:rPr>
          <w:szCs w:val="22"/>
        </w:rPr>
        <w:t>.</w:t>
      </w:r>
      <w:r w:rsidR="00BC1574" w:rsidRPr="00D32FC4">
        <w:rPr>
          <w:szCs w:val="22"/>
        </w:rPr>
        <w:t xml:space="preserve"> </w:t>
      </w:r>
      <w:r w:rsidR="00BC1574" w:rsidRPr="00D32FC4">
        <w:t>Accessed at April 2017.</w:t>
      </w:r>
    </w:p>
    <w:p w14:paraId="634BE962" w14:textId="77777777" w:rsidR="00BC1574" w:rsidRPr="00D32FC4" w:rsidRDefault="000D781C" w:rsidP="00D8371B">
      <w:pPr>
        <w:spacing w:before="120" w:line="276" w:lineRule="auto"/>
      </w:pPr>
      <w:bookmarkStart w:id="4400" w:name="Ref35"/>
      <w:r w:rsidRPr="00D32FC4">
        <w:rPr>
          <w:szCs w:val="22"/>
        </w:rPr>
        <w:t xml:space="preserve">[35] </w:t>
      </w:r>
      <w:bookmarkEnd w:id="4400"/>
      <w:r w:rsidRPr="00D32FC4">
        <w:rPr>
          <w:b/>
          <w:szCs w:val="22"/>
        </w:rPr>
        <w:tab/>
        <w:t>Sergio</w:t>
      </w:r>
      <w:r w:rsidRPr="00D32FC4">
        <w:rPr>
          <w:szCs w:val="22"/>
        </w:rPr>
        <w:t xml:space="preserve">, “Explaining the behavior of an Android application: System apps vs Non-System apps,” </w:t>
      </w:r>
      <w:r w:rsidRPr="00D32FC4">
        <w:rPr>
          <w:i/>
          <w:iCs/>
          <w:szCs w:val="22"/>
        </w:rPr>
        <w:t>ricston</w:t>
      </w:r>
      <w:r w:rsidRPr="00D32FC4">
        <w:rPr>
          <w:szCs w:val="22"/>
        </w:rPr>
        <w:t>, 2013. [Online]. Available: https://www.ricston.com/blog/explaining-behavior-android-application-system-apps-nonsystem-apps/.</w:t>
      </w:r>
      <w:r w:rsidR="00573543" w:rsidRPr="00D32FC4">
        <w:rPr>
          <w:szCs w:val="22"/>
        </w:rPr>
        <w:t xml:space="preserve"> </w:t>
      </w:r>
      <w:r w:rsidR="00BC1574" w:rsidRPr="00D32FC4">
        <w:t>Accessed at May 2017.</w:t>
      </w:r>
    </w:p>
    <w:p w14:paraId="7245448B" w14:textId="77777777" w:rsidR="00973A73" w:rsidRPr="00D32FC4" w:rsidRDefault="000D781C" w:rsidP="00D8371B">
      <w:pPr>
        <w:spacing w:before="120" w:line="276" w:lineRule="auto"/>
        <w:rPr>
          <w:szCs w:val="22"/>
        </w:rPr>
      </w:pPr>
      <w:bookmarkStart w:id="4401" w:name="Ref36"/>
      <w:r w:rsidRPr="00D32FC4">
        <w:rPr>
          <w:szCs w:val="22"/>
        </w:rPr>
        <w:t>[36]</w:t>
      </w:r>
      <w:bookmarkEnd w:id="4401"/>
      <w:r w:rsidRPr="00D32FC4">
        <w:rPr>
          <w:szCs w:val="22"/>
        </w:rPr>
        <w:t xml:space="preserve"> </w:t>
      </w:r>
      <w:r w:rsidRPr="00D32FC4">
        <w:rPr>
          <w:b/>
          <w:szCs w:val="22"/>
        </w:rPr>
        <w:tab/>
        <w:t>H. Q. Raja</w:t>
      </w:r>
      <w:r w:rsidRPr="00D32FC4">
        <w:rPr>
          <w:szCs w:val="22"/>
        </w:rPr>
        <w:t xml:space="preserve">, “How To Install Any App As A System App On Android,” </w:t>
      </w:r>
      <w:r w:rsidRPr="00D32FC4">
        <w:rPr>
          <w:i/>
          <w:iCs/>
          <w:szCs w:val="22"/>
        </w:rPr>
        <w:t>addictivetips</w:t>
      </w:r>
      <w:r w:rsidRPr="00D32FC4">
        <w:rPr>
          <w:szCs w:val="22"/>
        </w:rPr>
        <w:t>, 2012. [Online]. Available: http://www.addictivetips.com/mobile/how-to-install-any-app-as-system-app-on-android/.</w:t>
      </w:r>
      <w:r w:rsidR="00BC1574" w:rsidRPr="00D32FC4">
        <w:rPr>
          <w:szCs w:val="22"/>
        </w:rPr>
        <w:t xml:space="preserve"> </w:t>
      </w:r>
      <w:r w:rsidR="00BC1574" w:rsidRPr="00D32FC4">
        <w:t>Accessed at May 2017.</w:t>
      </w:r>
    </w:p>
    <w:p w14:paraId="66637092" w14:textId="77777777" w:rsidR="00973A73" w:rsidRPr="00D32FC4" w:rsidRDefault="000D781C" w:rsidP="00D8371B">
      <w:pPr>
        <w:spacing w:before="120" w:line="276" w:lineRule="auto"/>
        <w:rPr>
          <w:szCs w:val="22"/>
        </w:rPr>
      </w:pPr>
      <w:bookmarkStart w:id="4402" w:name="Ref37"/>
      <w:r w:rsidRPr="00D32FC4">
        <w:rPr>
          <w:szCs w:val="22"/>
        </w:rPr>
        <w:t>[37]</w:t>
      </w:r>
      <w:bookmarkEnd w:id="4402"/>
      <w:r w:rsidRPr="00D32FC4">
        <w:rPr>
          <w:szCs w:val="22"/>
        </w:rPr>
        <w:t xml:space="preserve"> </w:t>
      </w:r>
      <w:r w:rsidRPr="00D32FC4">
        <w:rPr>
          <w:b/>
          <w:szCs w:val="22"/>
        </w:rPr>
        <w:t>Y. Park</w:t>
      </w:r>
      <w:r w:rsidRPr="00D32FC4">
        <w:rPr>
          <w:szCs w:val="22"/>
        </w:rPr>
        <w:t xml:space="preserve">, 5G Vision and Requirements, 5G Forum, Korea, Feb. 2014. </w:t>
      </w:r>
    </w:p>
    <w:p w14:paraId="0FE2766C" w14:textId="77777777" w:rsidR="00973A73" w:rsidRPr="00D32FC4" w:rsidRDefault="000D781C" w:rsidP="00D8371B">
      <w:pPr>
        <w:spacing w:before="120" w:line="276" w:lineRule="auto"/>
        <w:rPr>
          <w:szCs w:val="22"/>
        </w:rPr>
      </w:pPr>
      <w:bookmarkStart w:id="4403" w:name="Ref38"/>
      <w:r w:rsidRPr="00D32FC4">
        <w:rPr>
          <w:szCs w:val="22"/>
        </w:rPr>
        <w:t>[38]</w:t>
      </w:r>
      <w:bookmarkEnd w:id="4403"/>
      <w:r w:rsidRPr="00D32FC4">
        <w:rPr>
          <w:szCs w:val="22"/>
        </w:rPr>
        <w:t xml:space="preserve"> 5GNOW, (5th Generation Non-Orthogonal Waveforms for Asynchronous Signaling) is a European collaborative Research Project Supported by the European Commission Within FP7 ICT Call 8, 2015.</w:t>
      </w:r>
    </w:p>
    <w:p w14:paraId="7DE5B77E" w14:textId="77777777" w:rsidR="00973A73" w:rsidRPr="00D32FC4" w:rsidRDefault="000D781C" w:rsidP="00D8371B">
      <w:pPr>
        <w:spacing w:before="120" w:line="276" w:lineRule="auto"/>
        <w:rPr>
          <w:szCs w:val="22"/>
        </w:rPr>
      </w:pPr>
      <w:bookmarkStart w:id="4404" w:name="Ref39"/>
      <w:r w:rsidRPr="00D32FC4">
        <w:rPr>
          <w:szCs w:val="22"/>
        </w:rPr>
        <w:t xml:space="preserve">[39] </w:t>
      </w:r>
      <w:bookmarkEnd w:id="4404"/>
      <w:r w:rsidRPr="00D32FC4">
        <w:rPr>
          <w:b/>
          <w:szCs w:val="22"/>
        </w:rPr>
        <w:t>M. Hatton</w:t>
      </w:r>
      <w:r w:rsidRPr="00D32FC4">
        <w:rPr>
          <w:szCs w:val="22"/>
        </w:rPr>
        <w:t>, The Global M2M Market in 2013. London, U.K.: Machina Research White Paper, Jan. 2013</w:t>
      </w:r>
    </w:p>
    <w:p w14:paraId="70BD47B2" w14:textId="77777777" w:rsidR="00973A73" w:rsidRPr="00D32FC4" w:rsidRDefault="000D781C" w:rsidP="00D8371B">
      <w:pPr>
        <w:spacing w:before="120" w:line="276" w:lineRule="auto"/>
        <w:rPr>
          <w:szCs w:val="22"/>
        </w:rPr>
      </w:pPr>
      <w:bookmarkStart w:id="4405" w:name="Ref40"/>
      <w:r w:rsidRPr="00D32FC4">
        <w:rPr>
          <w:szCs w:val="22"/>
        </w:rPr>
        <w:t>[40]</w:t>
      </w:r>
      <w:bookmarkEnd w:id="4405"/>
      <w:r w:rsidRPr="00D32FC4">
        <w:rPr>
          <w:szCs w:val="22"/>
        </w:rPr>
        <w:t xml:space="preserve"> </w:t>
      </w:r>
      <w:r w:rsidRPr="00D32FC4">
        <w:rPr>
          <w:b/>
          <w:szCs w:val="22"/>
        </w:rPr>
        <w:t xml:space="preserve">E. </w:t>
      </w:r>
      <w:r w:rsidRPr="00D32FC4">
        <w:rPr>
          <w:rFonts w:cs="Arial"/>
          <w:b/>
          <w:color w:val="222222"/>
          <w:szCs w:val="22"/>
          <w:shd w:val="clear" w:color="auto" w:fill="FFFFFF"/>
        </w:rPr>
        <w:t>Elkin</w:t>
      </w:r>
      <w:r w:rsidRPr="00D32FC4">
        <w:rPr>
          <w:rFonts w:cs="Arial"/>
          <w:color w:val="222222"/>
          <w:szCs w:val="22"/>
          <w:shd w:val="clear" w:color="auto" w:fill="FFFFFF"/>
        </w:rPr>
        <w:t>,</w:t>
      </w:r>
      <w:r w:rsidRPr="00D32FC4">
        <w:rPr>
          <w:szCs w:val="22"/>
        </w:rPr>
        <w:t xml:space="preserve"> </w:t>
      </w:r>
      <w:hyperlink r:id="rId99" w:history="1">
        <w:r w:rsidRPr="00D32FC4">
          <w:rPr>
            <w:szCs w:val="22"/>
          </w:rPr>
          <w:t>"The Secret Value of VoLTE"</w:t>
        </w:r>
      </w:hyperlink>
      <w:r w:rsidRPr="00D32FC4">
        <w:rPr>
          <w:szCs w:val="22"/>
        </w:rPr>
        <w:t>, TMCnet, April 2014. </w:t>
      </w:r>
    </w:p>
    <w:p w14:paraId="2874594C" w14:textId="77777777" w:rsidR="00973A73" w:rsidRPr="00D32FC4" w:rsidRDefault="000D781C" w:rsidP="00D8371B">
      <w:pPr>
        <w:spacing w:before="120" w:line="276" w:lineRule="auto"/>
        <w:rPr>
          <w:szCs w:val="22"/>
        </w:rPr>
      </w:pPr>
      <w:bookmarkStart w:id="4406" w:name="Ref41"/>
      <w:r w:rsidRPr="00D32FC4">
        <w:rPr>
          <w:szCs w:val="22"/>
        </w:rPr>
        <w:t>[41]</w:t>
      </w:r>
      <w:bookmarkEnd w:id="4406"/>
      <w:r w:rsidRPr="00D32FC4">
        <w:rPr>
          <w:szCs w:val="22"/>
        </w:rPr>
        <w:t xml:space="preserve"> </w:t>
      </w:r>
      <w:r w:rsidRPr="00D32FC4">
        <w:rPr>
          <w:szCs w:val="22"/>
        </w:rPr>
        <w:tab/>
        <w:t xml:space="preserve">“4G VoLTE devices list in India – Updated (09-04-2017),” </w:t>
      </w:r>
      <w:r w:rsidRPr="00D32FC4">
        <w:rPr>
          <w:i/>
          <w:iCs/>
          <w:szCs w:val="22"/>
        </w:rPr>
        <w:t>newsmarkets</w:t>
      </w:r>
      <w:r w:rsidRPr="00D32FC4">
        <w:rPr>
          <w:szCs w:val="22"/>
        </w:rPr>
        <w:t>, 2017. [Online]. Available: http://newsmarkets.in/4g-volte-devices-in-india-updated/.</w:t>
      </w:r>
      <w:r w:rsidR="00BC1574" w:rsidRPr="00D32FC4">
        <w:rPr>
          <w:szCs w:val="22"/>
        </w:rPr>
        <w:t xml:space="preserve"> </w:t>
      </w:r>
      <w:r w:rsidR="00BC1574" w:rsidRPr="00D32FC4">
        <w:t>Accessed at Frebuary 2017.</w:t>
      </w:r>
    </w:p>
    <w:p w14:paraId="1292862A" w14:textId="77777777" w:rsidR="00973A73" w:rsidRPr="00D32FC4" w:rsidRDefault="000D781C" w:rsidP="00D8371B">
      <w:pPr>
        <w:spacing w:before="120" w:line="276" w:lineRule="auto"/>
        <w:rPr>
          <w:szCs w:val="22"/>
        </w:rPr>
      </w:pPr>
      <w:bookmarkStart w:id="4407" w:name="Ref42"/>
      <w:r w:rsidRPr="00D32FC4">
        <w:rPr>
          <w:szCs w:val="22"/>
        </w:rPr>
        <w:t>[42]</w:t>
      </w:r>
      <w:bookmarkEnd w:id="4407"/>
      <w:r w:rsidRPr="00D32FC4">
        <w:rPr>
          <w:szCs w:val="22"/>
        </w:rPr>
        <w:t xml:space="preserve"> </w:t>
      </w:r>
      <w:r w:rsidR="005E013C">
        <w:rPr>
          <w:rFonts w:cs="Arial"/>
          <w:b/>
          <w:color w:val="222222"/>
          <w:szCs w:val="22"/>
          <w:shd w:val="clear" w:color="auto" w:fill="FFFFFF"/>
        </w:rPr>
        <w:t>M.</w:t>
      </w:r>
      <w:r w:rsidRPr="00D32FC4">
        <w:rPr>
          <w:rFonts w:cs="Arial"/>
          <w:b/>
          <w:color w:val="222222"/>
          <w:szCs w:val="22"/>
          <w:shd w:val="clear" w:color="auto" w:fill="FFFFFF"/>
        </w:rPr>
        <w:t xml:space="preserve"> Wright</w:t>
      </w:r>
      <w:r w:rsidRPr="00D32FC4">
        <w:rPr>
          <w:rFonts w:cs="Arial"/>
          <w:color w:val="222222"/>
          <w:szCs w:val="22"/>
          <w:shd w:val="clear" w:color="auto" w:fill="FFFFFF"/>
        </w:rPr>
        <w:t xml:space="preserve">, </w:t>
      </w:r>
      <w:r w:rsidRPr="00D32FC4">
        <w:rPr>
          <w:szCs w:val="22"/>
        </w:rPr>
        <w:t>"The Next Generation of Voice Calling Starts Today – Telstra VoLTE", September 2015.</w:t>
      </w:r>
      <w:r w:rsidRPr="00D32FC4">
        <w:rPr>
          <w:rStyle w:val="apple-converted-space"/>
          <w:rFonts w:cs="Arial"/>
          <w:color w:val="222222"/>
          <w:szCs w:val="22"/>
          <w:shd w:val="clear" w:color="auto" w:fill="FFFFFF"/>
        </w:rPr>
        <w:t> </w:t>
      </w:r>
    </w:p>
    <w:p w14:paraId="1A31ACA9" w14:textId="77777777" w:rsidR="00973A73" w:rsidRPr="00D32FC4" w:rsidRDefault="007B2331" w:rsidP="00D8371B">
      <w:pPr>
        <w:spacing w:before="120" w:line="276" w:lineRule="auto"/>
        <w:rPr>
          <w:szCs w:val="22"/>
        </w:rPr>
      </w:pPr>
      <w:bookmarkStart w:id="4408" w:name="Ref43"/>
      <w:r>
        <w:rPr>
          <w:szCs w:val="22"/>
        </w:rPr>
        <w:t>[43]</w:t>
      </w:r>
      <w:bookmarkEnd w:id="4408"/>
      <w:r>
        <w:rPr>
          <w:szCs w:val="22"/>
        </w:rPr>
        <w:t xml:space="preserve"> </w:t>
      </w:r>
      <w:r>
        <w:tab/>
        <w:t>Taqua, “Top 10 Questions about VoWiFi,” 2015.</w:t>
      </w:r>
    </w:p>
    <w:p w14:paraId="7EB99A18" w14:textId="77777777" w:rsidR="00973A73" w:rsidRPr="00D32FC4" w:rsidRDefault="000D781C" w:rsidP="00D8371B">
      <w:pPr>
        <w:spacing w:before="120" w:line="276" w:lineRule="auto"/>
        <w:rPr>
          <w:szCs w:val="22"/>
        </w:rPr>
      </w:pPr>
      <w:bookmarkStart w:id="4409" w:name="Ref44"/>
      <w:r w:rsidRPr="00D32FC4">
        <w:rPr>
          <w:szCs w:val="22"/>
        </w:rPr>
        <w:t>[44]</w:t>
      </w:r>
      <w:bookmarkEnd w:id="4409"/>
      <w:r w:rsidRPr="00D32FC4">
        <w:rPr>
          <w:szCs w:val="22"/>
        </w:rPr>
        <w:t xml:space="preserve"> </w:t>
      </w:r>
      <w:r w:rsidR="007B2331" w:rsidRPr="00093C0D">
        <w:rPr>
          <w:rPrChange w:id="4410" w:author="tomasrodrigues@ua.pt" w:date="2017-08-05T22:59:00Z">
            <w:rPr>
              <w:i/>
              <w:szCs w:val="22"/>
            </w:rPr>
          </w:rPrChange>
        </w:rPr>
        <w:t>Fierce WirelessTech</w:t>
      </w:r>
      <w:r w:rsidR="007B2331">
        <w:rPr>
          <w:i/>
          <w:szCs w:val="22"/>
        </w:rPr>
        <w:t>,</w:t>
      </w:r>
      <w:r w:rsidR="007B2331" w:rsidRPr="00D32FC4">
        <w:rPr>
          <w:szCs w:val="22"/>
        </w:rPr>
        <w:t xml:space="preserve"> </w:t>
      </w:r>
      <w:r w:rsidRPr="00D32FC4">
        <w:rPr>
          <w:szCs w:val="22"/>
        </w:rPr>
        <w:t>"ACG Research: With VoWiFi, it's all a</w:t>
      </w:r>
      <w:r w:rsidR="007B2331">
        <w:rPr>
          <w:szCs w:val="22"/>
        </w:rPr>
        <w:t xml:space="preserve">bout the economics", </w:t>
      </w:r>
      <w:r w:rsidRPr="00D32FC4">
        <w:rPr>
          <w:szCs w:val="22"/>
        </w:rPr>
        <w:t xml:space="preserve"> Oct. 2015. </w:t>
      </w:r>
    </w:p>
    <w:p w14:paraId="31598E98" w14:textId="77777777" w:rsidR="00973A73" w:rsidRPr="00D32FC4" w:rsidRDefault="000D781C" w:rsidP="00D8371B">
      <w:pPr>
        <w:spacing w:before="120" w:line="276" w:lineRule="auto"/>
        <w:rPr>
          <w:szCs w:val="22"/>
        </w:rPr>
      </w:pPr>
      <w:bookmarkStart w:id="4411" w:name="Ref45"/>
      <w:r w:rsidRPr="00D32FC4">
        <w:rPr>
          <w:szCs w:val="22"/>
        </w:rPr>
        <w:t>[45]</w:t>
      </w:r>
      <w:bookmarkEnd w:id="4411"/>
      <w:r w:rsidRPr="00D32FC4">
        <w:rPr>
          <w:szCs w:val="22"/>
        </w:rPr>
        <w:t xml:space="preserve"> </w:t>
      </w:r>
      <w:r w:rsidRPr="00D32FC4">
        <w:rPr>
          <w:szCs w:val="22"/>
        </w:rPr>
        <w:tab/>
      </w:r>
      <w:r w:rsidR="007B2331" w:rsidRPr="00093C0D">
        <w:rPr>
          <w:rPrChange w:id="4412" w:author="tomasrodrigues@ua.pt" w:date="2017-08-05T22:59:00Z">
            <w:rPr>
              <w:i/>
              <w:iCs/>
              <w:szCs w:val="22"/>
            </w:rPr>
          </w:rPrChange>
        </w:rPr>
        <w:t>abc7ny</w:t>
      </w:r>
      <w:r w:rsidR="007B2331">
        <w:rPr>
          <w:szCs w:val="22"/>
        </w:rPr>
        <w:t xml:space="preserve">, </w:t>
      </w:r>
      <w:r w:rsidRPr="00D32FC4">
        <w:rPr>
          <w:szCs w:val="22"/>
        </w:rPr>
        <w:t>“Consumer reports: cell phone voice quality put to the test", 2015. [Online]. Available: http://abc7ny.com/technology/consumer-reports-cell-phone-voice-quality-put-to-the-test/788284/.</w:t>
      </w:r>
      <w:r w:rsidR="00BC1574" w:rsidRPr="00D32FC4">
        <w:rPr>
          <w:szCs w:val="22"/>
        </w:rPr>
        <w:t xml:space="preserve"> </w:t>
      </w:r>
      <w:r w:rsidR="00BC1574" w:rsidRPr="00D32FC4">
        <w:t>Accessed at May 2017.</w:t>
      </w:r>
    </w:p>
    <w:p w14:paraId="53C02B12" w14:textId="77777777" w:rsidR="00973A73" w:rsidRPr="00D32FC4" w:rsidRDefault="000D781C" w:rsidP="00D8371B">
      <w:pPr>
        <w:spacing w:before="120" w:line="276" w:lineRule="auto"/>
        <w:rPr>
          <w:szCs w:val="22"/>
        </w:rPr>
      </w:pPr>
      <w:bookmarkStart w:id="4413" w:name="Ref46"/>
      <w:r w:rsidRPr="00D32FC4">
        <w:rPr>
          <w:szCs w:val="22"/>
        </w:rPr>
        <w:t>[46]</w:t>
      </w:r>
      <w:bookmarkEnd w:id="4413"/>
      <w:r w:rsidRPr="00D32FC4">
        <w:rPr>
          <w:szCs w:val="22"/>
        </w:rPr>
        <w:t xml:space="preserve"> </w:t>
      </w:r>
      <w:r w:rsidRPr="00D32FC4">
        <w:rPr>
          <w:szCs w:val="22"/>
        </w:rPr>
        <w:tab/>
      </w:r>
      <w:r w:rsidRPr="00D32FC4">
        <w:rPr>
          <w:b/>
          <w:szCs w:val="22"/>
        </w:rPr>
        <w:t>E. Malykhina</w:t>
      </w:r>
      <w:r w:rsidRPr="00D32FC4">
        <w:rPr>
          <w:szCs w:val="22"/>
        </w:rPr>
        <w:t>, “Why Is Cell Phone Call Quality So Terrible?,” 2015. [Online]. Available: https://www.scientificamerican.com/article/why-is-cell-phone-call-quality-so-terrible.</w:t>
      </w:r>
      <w:r w:rsidR="00BC1574" w:rsidRPr="00D32FC4">
        <w:rPr>
          <w:szCs w:val="22"/>
        </w:rPr>
        <w:t xml:space="preserve"> </w:t>
      </w:r>
      <w:r w:rsidR="00BC1574" w:rsidRPr="00D32FC4">
        <w:t>Accessed at May 2017.</w:t>
      </w:r>
    </w:p>
    <w:p w14:paraId="0E4120D1" w14:textId="77777777" w:rsidR="00973A73" w:rsidRPr="00D32FC4" w:rsidRDefault="000D781C" w:rsidP="00D8371B">
      <w:pPr>
        <w:spacing w:before="120" w:line="276" w:lineRule="auto"/>
        <w:rPr>
          <w:szCs w:val="22"/>
        </w:rPr>
      </w:pPr>
      <w:bookmarkStart w:id="4414" w:name="Ref47"/>
      <w:r w:rsidRPr="00D32FC4">
        <w:rPr>
          <w:szCs w:val="22"/>
        </w:rPr>
        <w:t>[47]</w:t>
      </w:r>
      <w:bookmarkEnd w:id="4414"/>
      <w:r w:rsidRPr="00D32FC4">
        <w:rPr>
          <w:szCs w:val="22"/>
        </w:rPr>
        <w:t xml:space="preserve"> </w:t>
      </w:r>
      <w:r w:rsidRPr="00D32FC4">
        <w:rPr>
          <w:b/>
          <w:szCs w:val="22"/>
        </w:rPr>
        <w:t>M. Gikas</w:t>
      </w:r>
      <w:r w:rsidRPr="00D32FC4">
        <w:rPr>
          <w:szCs w:val="22"/>
        </w:rPr>
        <w:t>, “3 reasons voice quality on smart phones still sucks,” 2014. [Online]. Available: http://www.consumerreports.org/cro/news/2014/05/3-reasons-voice-quality-on-smart-phones-still-sucks/index.htm.</w:t>
      </w:r>
      <w:r w:rsidR="00BC1574" w:rsidRPr="00D32FC4">
        <w:rPr>
          <w:szCs w:val="22"/>
        </w:rPr>
        <w:t xml:space="preserve"> </w:t>
      </w:r>
      <w:r w:rsidR="00BC1574" w:rsidRPr="00D32FC4">
        <w:t>Accessed at May 2017.</w:t>
      </w:r>
    </w:p>
    <w:p w14:paraId="7394AC24" w14:textId="77777777" w:rsidR="00973A73" w:rsidRPr="00D32FC4" w:rsidRDefault="000D781C" w:rsidP="00D8371B">
      <w:pPr>
        <w:spacing w:before="120" w:line="276" w:lineRule="auto"/>
        <w:rPr>
          <w:szCs w:val="22"/>
        </w:rPr>
      </w:pPr>
      <w:bookmarkStart w:id="4415" w:name="Ref48"/>
      <w:r w:rsidRPr="00D32FC4">
        <w:rPr>
          <w:szCs w:val="22"/>
        </w:rPr>
        <w:t xml:space="preserve">[48] </w:t>
      </w:r>
      <w:bookmarkEnd w:id="4415"/>
      <w:r w:rsidRPr="00D32FC4">
        <w:rPr>
          <w:b/>
          <w:szCs w:val="22"/>
        </w:rPr>
        <w:tab/>
        <w:t>J. Hecht</w:t>
      </w:r>
      <w:r w:rsidRPr="00D32FC4">
        <w:rPr>
          <w:szCs w:val="22"/>
        </w:rPr>
        <w:t>, “Why Mobile Voice Quality Still Stinks—and How to Fix It,” 2014. [Online]. Available: http://spectrum.ieee.org/telecom</w:t>
      </w:r>
      <w:r w:rsidRPr="00D32FC4">
        <w:t>/wireless/why-mobile-voice-quality-still-stinksand-how-to-fix-it</w:t>
      </w:r>
      <w:r w:rsidR="00BC1574" w:rsidRPr="00D32FC4">
        <w:t>. Accessed at May 2017.</w:t>
      </w:r>
    </w:p>
    <w:p w14:paraId="299CE674" w14:textId="77777777" w:rsidR="00973A73" w:rsidRPr="00D32FC4" w:rsidRDefault="000D781C" w:rsidP="00D8371B">
      <w:pPr>
        <w:spacing w:before="120" w:line="276" w:lineRule="auto"/>
      </w:pPr>
      <w:bookmarkStart w:id="4416" w:name="Ref49"/>
      <w:r w:rsidRPr="00D32FC4">
        <w:t>[49]</w:t>
      </w:r>
      <w:bookmarkEnd w:id="4416"/>
      <w:r w:rsidRPr="00D32FC4">
        <w:t xml:space="preserve"> ITU-T Recommendation P.10/G.100-Amendment 2. Vocabulary for performance and quality of service. Recommendations of the ITU,Telecommunications Sector, 12 2012.</w:t>
      </w:r>
    </w:p>
    <w:p w14:paraId="0341AFE9" w14:textId="77777777" w:rsidR="00973A73" w:rsidRPr="00D32FC4" w:rsidRDefault="000D781C" w:rsidP="00D8371B">
      <w:pPr>
        <w:spacing w:before="120" w:line="276" w:lineRule="auto"/>
      </w:pPr>
      <w:bookmarkStart w:id="4417" w:name="Ref50"/>
      <w:r w:rsidRPr="00D32FC4">
        <w:t xml:space="preserve">[50] </w:t>
      </w:r>
      <w:bookmarkEnd w:id="4417"/>
      <w:r w:rsidRPr="00D32FC4">
        <w:rPr>
          <w:b/>
        </w:rPr>
        <w:t>P. L. Callet, S. Möller, and A. Perkis,</w:t>
      </w:r>
      <w:r w:rsidRPr="00D32FC4">
        <w:t xml:space="preserve"> “Qualinet white paper on defi- nitions of quality of experience,” in European Network on Quality of Experience in Multimedia Systems and Services (COST Action IC 1003). Wadern, Germany: Dagstuhl, 2013.</w:t>
      </w:r>
    </w:p>
    <w:p w14:paraId="0A0620DD" w14:textId="77777777" w:rsidR="00973A73" w:rsidRPr="00D32FC4" w:rsidRDefault="000D781C" w:rsidP="00D8371B">
      <w:pPr>
        <w:spacing w:before="120" w:line="276" w:lineRule="auto"/>
        <w:rPr>
          <w:szCs w:val="22"/>
        </w:rPr>
      </w:pPr>
      <w:bookmarkStart w:id="4418" w:name="Ref51"/>
      <w:r w:rsidRPr="00D32FC4">
        <w:t>[51]</w:t>
      </w:r>
      <w:bookmarkEnd w:id="4418"/>
      <w:r w:rsidRPr="00D32FC4">
        <w:t xml:space="preserve"> </w:t>
      </w:r>
      <w:r w:rsidRPr="00D32FC4">
        <w:rPr>
          <w:b/>
        </w:rPr>
        <w:t>R. Schatz, T. Hoßfeld, L. Janowski, and S. Egger,</w:t>
      </w:r>
      <w:r w:rsidRPr="00D32FC4">
        <w:t xml:space="preserve"> “From packets to people: Quality of experience as a new measurement challenge,” in Data Traffic Moni</w:t>
      </w:r>
      <w:r w:rsidR="00FB4167">
        <w:t xml:space="preserve">toring and Analysis, vol. 7754, </w:t>
      </w:r>
    </w:p>
    <w:p w14:paraId="28278000" w14:textId="77777777" w:rsidR="00973A73" w:rsidRPr="00D32FC4" w:rsidRDefault="000D781C" w:rsidP="00D8371B">
      <w:pPr>
        <w:spacing w:before="120" w:line="276" w:lineRule="auto"/>
      </w:pPr>
      <w:bookmarkStart w:id="4419" w:name="Ref52"/>
      <w:r w:rsidRPr="00D32FC4">
        <w:t>[52]</w:t>
      </w:r>
      <w:bookmarkEnd w:id="4419"/>
      <w:r w:rsidRPr="00D32FC4">
        <w:t xml:space="preserve"> </w:t>
      </w:r>
      <w:r w:rsidRPr="00D32FC4">
        <w:rPr>
          <w:b/>
        </w:rPr>
        <w:t>T. Yamazaki, M. Eguchi, T. Miyoshi and K. Yamori</w:t>
      </w:r>
      <w:r w:rsidRPr="00D32FC4">
        <w:t xml:space="preserve">, “Quality of Experience Modeling with Psychological Effect for Interactive Web Services”, 2014 IEEE Network Operations and Management Symposium (NOMS), pp.1-4, </w:t>
      </w:r>
      <w:r w:rsidR="00BC1574" w:rsidRPr="00D32FC4">
        <w:t>April</w:t>
      </w:r>
      <w:r w:rsidRPr="00D32FC4">
        <w:t xml:space="preserve"> 2014.</w:t>
      </w:r>
    </w:p>
    <w:p w14:paraId="0E6655F0" w14:textId="77777777" w:rsidR="00573543" w:rsidRPr="00D32FC4" w:rsidRDefault="008D63C4" w:rsidP="00D8371B">
      <w:pPr>
        <w:spacing w:before="120" w:line="276" w:lineRule="auto"/>
        <w:rPr>
          <w:rFonts w:eastAsiaTheme="minorHAnsi"/>
        </w:rPr>
      </w:pPr>
      <w:bookmarkStart w:id="4420" w:name="Ref53"/>
      <w:r w:rsidRPr="00D32FC4">
        <w:t>[53]</w:t>
      </w:r>
      <w:bookmarkEnd w:id="4420"/>
      <w:r w:rsidRPr="00D32FC4">
        <w:t xml:space="preserve"> </w:t>
      </w:r>
      <w:r w:rsidRPr="00D32FC4">
        <w:rPr>
          <w:b/>
        </w:rPr>
        <w:tab/>
        <w:t>L. Munroe</w:t>
      </w:r>
      <w:r w:rsidRPr="00D32FC4">
        <w:t>, “Here’s how Mesosphere built a process for regular, efficient usability tests,” 2016. [Online]. Available: https://mesosphere.com/blog/2016/06/30/design-usability-tests</w:t>
      </w:r>
      <w:r w:rsidR="00BC1574" w:rsidRPr="00D32FC4">
        <w:t>. Accessed at May 2017.</w:t>
      </w:r>
    </w:p>
    <w:p w14:paraId="06FB8988" w14:textId="77777777" w:rsidR="00573543" w:rsidRPr="00D32FC4" w:rsidRDefault="00573543" w:rsidP="00DA48C0">
      <w:pPr>
        <w:spacing w:before="120" w:line="276" w:lineRule="auto"/>
        <w:rPr>
          <w:rFonts w:eastAsiaTheme="minorHAnsi"/>
        </w:rPr>
      </w:pPr>
      <w:bookmarkStart w:id="4421" w:name="Ref54"/>
      <w:r w:rsidRPr="00D32FC4">
        <w:t>[54]</w:t>
      </w:r>
      <w:bookmarkEnd w:id="4421"/>
      <w:r w:rsidRPr="00D32FC4">
        <w:t xml:space="preserve"> </w:t>
      </w:r>
      <w:r w:rsidRPr="00D32FC4">
        <w:rPr>
          <w:b/>
        </w:rPr>
        <w:t>A. Bhattacharya</w:t>
      </w:r>
      <w:r w:rsidRPr="00D32FC4">
        <w:t>, “Android just hit a record 88% market share of all smartphones,” 2016. [Online]. Available: https://qz.com/826672/android-goog-just-hit-a-record-88-market-share-of-all-smartphones/</w:t>
      </w:r>
      <w:r w:rsidR="00BC1574" w:rsidRPr="00D32FC4">
        <w:t>. Accessed at May 2017.</w:t>
      </w:r>
    </w:p>
    <w:p w14:paraId="7AD7DE1D" w14:textId="77777777" w:rsidR="00D8371B" w:rsidRPr="00D8371B" w:rsidRDefault="000435D4" w:rsidP="00DA48C0">
      <w:pPr>
        <w:spacing w:after="0" w:line="276" w:lineRule="auto"/>
        <w:rPr>
          <w:rStyle w:val="Hiperligao"/>
        </w:rPr>
      </w:pPr>
      <w:bookmarkStart w:id="4422" w:name="Ref55"/>
      <w:r w:rsidRPr="00D32FC4">
        <w:t>[55]</w:t>
      </w:r>
      <w:bookmarkEnd w:id="4422"/>
      <w:r w:rsidRPr="00D32FC4">
        <w:t xml:space="preserve"> GSMArena, </w:t>
      </w:r>
      <w:r w:rsidRPr="00D32FC4">
        <w:tab/>
        <w:t xml:space="preserve">“Xiaomi Redmi 3s.” [Online]. Available: </w:t>
      </w:r>
      <w:r w:rsidR="00021318">
        <w:fldChar w:fldCharType="begin"/>
      </w:r>
      <w:r w:rsidR="00D8371B">
        <w:instrText xml:space="preserve"> HYPERLINK "http://www.gsmarena.com/xiaomi_redmi_3s-8150.php" </w:instrText>
      </w:r>
      <w:r w:rsidR="00021318">
        <w:fldChar w:fldCharType="separate"/>
      </w:r>
      <w:r w:rsidRPr="00D8371B">
        <w:rPr>
          <w:rStyle w:val="Hiperligao"/>
        </w:rPr>
        <w:t>http://www.gsmarena.com/xiaomi_redmi</w:t>
      </w:r>
    </w:p>
    <w:p w14:paraId="4670ED77" w14:textId="77777777" w:rsidR="000435D4" w:rsidRPr="00D8371B" w:rsidRDefault="000435D4" w:rsidP="00DA48C0">
      <w:pPr>
        <w:spacing w:line="276" w:lineRule="auto"/>
      </w:pPr>
      <w:r w:rsidRPr="00D8371B">
        <w:rPr>
          <w:rStyle w:val="Hiperligao"/>
        </w:rPr>
        <w:t>_3s-8150.php</w:t>
      </w:r>
      <w:r w:rsidR="00021318">
        <w:fldChar w:fldCharType="end"/>
      </w:r>
      <w:r w:rsidRPr="00D32FC4">
        <w:t>. Accessed at May 2017.</w:t>
      </w:r>
    </w:p>
    <w:p w14:paraId="7552D840" w14:textId="77777777" w:rsidR="00F679C5" w:rsidRPr="00F679C5" w:rsidRDefault="000435D4" w:rsidP="00DA48C0">
      <w:pPr>
        <w:spacing w:line="276" w:lineRule="auto"/>
        <w:contextualSpacing/>
        <w:rPr>
          <w:rStyle w:val="Hiperligao"/>
        </w:rPr>
      </w:pPr>
      <w:bookmarkStart w:id="4423" w:name="Ref56"/>
      <w:r w:rsidRPr="00D32FC4">
        <w:t>[56]</w:t>
      </w:r>
      <w:bookmarkEnd w:id="4423"/>
      <w:r w:rsidRPr="00D32FC4">
        <w:t xml:space="preserve"> GSMArena, “Samsung Galaxy S7.” [Online]. Available:</w:t>
      </w:r>
      <w:r w:rsidR="00F679C5">
        <w:t xml:space="preserve"> </w:t>
      </w:r>
      <w:r w:rsidR="00021318">
        <w:fldChar w:fldCharType="begin"/>
      </w:r>
      <w:r w:rsidR="00F679C5">
        <w:instrText xml:space="preserve"> HYPERLINK "http://www.gsmarena.com/samsung_galaxy_s7-7821.php" </w:instrText>
      </w:r>
      <w:r w:rsidR="00021318">
        <w:fldChar w:fldCharType="separate"/>
      </w:r>
      <w:r w:rsidRPr="00F679C5">
        <w:rPr>
          <w:rStyle w:val="Hiperligao"/>
        </w:rPr>
        <w:t>http://www.gsmarena.com/samsung_g</w:t>
      </w:r>
    </w:p>
    <w:p w14:paraId="063F1048" w14:textId="77777777" w:rsidR="00C4567C" w:rsidRPr="00C4567C" w:rsidRDefault="000435D4" w:rsidP="00DA48C0">
      <w:pPr>
        <w:spacing w:after="0"/>
        <w:contextualSpacing/>
      </w:pPr>
      <w:r w:rsidRPr="00F679C5">
        <w:rPr>
          <w:rStyle w:val="Hiperligao"/>
        </w:rPr>
        <w:t>alaxy_s7-7821.php</w:t>
      </w:r>
      <w:r w:rsidR="00021318">
        <w:fldChar w:fldCharType="end"/>
      </w:r>
      <w:r w:rsidRPr="00D32FC4">
        <w:t>. Accessed at May 2017.</w:t>
      </w:r>
    </w:p>
    <w:p w14:paraId="3C60458A" w14:textId="77777777" w:rsidR="00DA48C0" w:rsidRPr="00DA48C0" w:rsidRDefault="00C4567C" w:rsidP="00DA48C0">
      <w:pPr>
        <w:pStyle w:val="Default"/>
        <w:spacing w:after="120" w:line="276" w:lineRule="auto"/>
        <w:jc w:val="both"/>
        <w:rPr>
          <w:rFonts w:asciiTheme="minorHAnsi" w:eastAsia="Times New Roman" w:hAnsiTheme="minorHAnsi"/>
          <w:color w:val="auto"/>
          <w:sz w:val="22"/>
          <w:szCs w:val="20"/>
          <w:lang w:val="en-US" w:eastAsia="pt-PT"/>
        </w:rPr>
      </w:pPr>
      <w:bookmarkStart w:id="4424" w:name="Ref57"/>
      <w:r>
        <w:rPr>
          <w:rFonts w:asciiTheme="minorHAnsi" w:eastAsia="Times New Roman" w:hAnsiTheme="minorHAnsi"/>
          <w:color w:val="auto"/>
          <w:sz w:val="22"/>
          <w:szCs w:val="20"/>
          <w:lang w:val="en-US" w:eastAsia="pt-PT"/>
        </w:rPr>
        <w:t>[57]</w:t>
      </w:r>
      <w:bookmarkEnd w:id="4424"/>
      <w:r>
        <w:rPr>
          <w:rFonts w:asciiTheme="minorHAnsi" w:eastAsia="Times New Roman" w:hAnsiTheme="minorHAnsi"/>
          <w:color w:val="auto"/>
          <w:sz w:val="22"/>
          <w:szCs w:val="20"/>
          <w:lang w:val="en-US" w:eastAsia="pt-PT"/>
        </w:rPr>
        <w:t xml:space="preserve"> </w:t>
      </w:r>
      <w:r w:rsidRPr="00C4567C">
        <w:rPr>
          <w:rFonts w:asciiTheme="minorHAnsi" w:eastAsia="Times New Roman" w:hAnsiTheme="minorHAnsi"/>
          <w:b/>
          <w:color w:val="auto"/>
          <w:sz w:val="22"/>
          <w:szCs w:val="20"/>
          <w:lang w:val="en-US" w:eastAsia="pt-PT"/>
        </w:rPr>
        <w:t>H.</w:t>
      </w:r>
      <w:r w:rsidR="00DA48C0">
        <w:rPr>
          <w:rFonts w:asciiTheme="minorHAnsi" w:eastAsia="Times New Roman" w:hAnsiTheme="minorHAnsi"/>
          <w:b/>
          <w:color w:val="auto"/>
          <w:sz w:val="22"/>
          <w:szCs w:val="20"/>
          <w:lang w:val="en-US" w:eastAsia="pt-PT"/>
        </w:rPr>
        <w:t xml:space="preserve"> </w:t>
      </w:r>
      <w:r w:rsidRPr="00C4567C">
        <w:rPr>
          <w:rFonts w:asciiTheme="minorHAnsi" w:eastAsia="Times New Roman" w:hAnsiTheme="minorHAnsi"/>
          <w:b/>
          <w:color w:val="auto"/>
          <w:sz w:val="22"/>
          <w:szCs w:val="20"/>
          <w:lang w:val="en-US" w:eastAsia="pt-PT"/>
        </w:rPr>
        <w:t>Schulzrinne</w:t>
      </w:r>
      <w:r>
        <w:rPr>
          <w:rFonts w:asciiTheme="minorHAnsi" w:eastAsia="Times New Roman" w:hAnsiTheme="minorHAnsi"/>
          <w:color w:val="auto"/>
          <w:sz w:val="22"/>
          <w:szCs w:val="20"/>
          <w:lang w:val="en-US" w:eastAsia="pt-PT"/>
        </w:rPr>
        <w:t>, “A comparison of SIP and H</w:t>
      </w:r>
      <w:r w:rsidRPr="00C4567C">
        <w:rPr>
          <w:rFonts w:asciiTheme="minorHAnsi" w:eastAsia="Times New Roman" w:hAnsiTheme="minorHAnsi"/>
          <w:color w:val="auto"/>
          <w:sz w:val="22"/>
          <w:szCs w:val="20"/>
          <w:lang w:val="en-US" w:eastAsia="pt-PT"/>
        </w:rPr>
        <w:t xml:space="preserve">.323 for internet telephony”, Department of computer science, Columbia University New York. </w:t>
      </w:r>
    </w:p>
    <w:p w14:paraId="54589F7D" w14:textId="77777777" w:rsidR="00DA48C0" w:rsidRDefault="00DA48C0" w:rsidP="00A968D8">
      <w:pPr>
        <w:pStyle w:val="Default"/>
        <w:spacing w:after="120" w:line="276" w:lineRule="auto"/>
        <w:jc w:val="both"/>
        <w:rPr>
          <w:rFonts w:asciiTheme="minorHAnsi" w:eastAsia="Times New Roman" w:hAnsiTheme="minorHAnsi"/>
          <w:color w:val="auto"/>
          <w:sz w:val="22"/>
          <w:szCs w:val="20"/>
          <w:lang w:val="en-US" w:eastAsia="pt-PT"/>
        </w:rPr>
      </w:pPr>
      <w:bookmarkStart w:id="4425" w:name="Ref58"/>
      <w:r>
        <w:rPr>
          <w:rFonts w:asciiTheme="minorHAnsi" w:eastAsia="Times New Roman" w:hAnsiTheme="minorHAnsi"/>
          <w:color w:val="auto"/>
          <w:sz w:val="22"/>
          <w:szCs w:val="20"/>
          <w:lang w:val="en-US" w:eastAsia="pt-PT"/>
        </w:rPr>
        <w:t>[58]</w:t>
      </w:r>
      <w:bookmarkEnd w:id="4425"/>
      <w:r>
        <w:rPr>
          <w:rFonts w:asciiTheme="minorHAnsi" w:eastAsia="Times New Roman" w:hAnsiTheme="minorHAnsi"/>
          <w:color w:val="auto"/>
          <w:sz w:val="22"/>
          <w:szCs w:val="20"/>
          <w:lang w:val="en-US" w:eastAsia="pt-PT"/>
        </w:rPr>
        <w:t xml:space="preserve"> </w:t>
      </w:r>
      <w:r w:rsidRPr="00DA48C0">
        <w:rPr>
          <w:rFonts w:asciiTheme="minorHAnsi" w:eastAsia="Times New Roman" w:hAnsiTheme="minorHAnsi"/>
          <w:b/>
          <w:color w:val="auto"/>
          <w:sz w:val="22"/>
          <w:szCs w:val="20"/>
          <w:lang w:val="en-US" w:eastAsia="pt-PT"/>
        </w:rPr>
        <w:t>S</w:t>
      </w:r>
      <w:r>
        <w:rPr>
          <w:rFonts w:asciiTheme="minorHAnsi" w:eastAsia="Times New Roman" w:hAnsiTheme="minorHAnsi"/>
          <w:b/>
          <w:color w:val="auto"/>
          <w:sz w:val="22"/>
          <w:szCs w:val="20"/>
          <w:lang w:val="en-US" w:eastAsia="pt-PT"/>
        </w:rPr>
        <w:t xml:space="preserve">. </w:t>
      </w:r>
      <w:r w:rsidR="00F93040">
        <w:rPr>
          <w:rFonts w:asciiTheme="minorHAnsi" w:eastAsia="Times New Roman" w:hAnsiTheme="minorHAnsi"/>
          <w:b/>
          <w:color w:val="auto"/>
          <w:sz w:val="22"/>
          <w:szCs w:val="20"/>
          <w:lang w:val="en-US" w:eastAsia="pt-PT"/>
        </w:rPr>
        <w:t>K.</w:t>
      </w:r>
      <w:r w:rsidRPr="00DA48C0">
        <w:rPr>
          <w:rFonts w:asciiTheme="minorHAnsi" w:eastAsia="Times New Roman" w:hAnsiTheme="minorHAnsi"/>
          <w:b/>
          <w:color w:val="auto"/>
          <w:sz w:val="22"/>
          <w:szCs w:val="20"/>
          <w:lang w:val="en-US" w:eastAsia="pt-PT"/>
        </w:rPr>
        <w:t xml:space="preserve"> Sonkar, R</w:t>
      </w:r>
      <w:r>
        <w:rPr>
          <w:rFonts w:asciiTheme="minorHAnsi" w:eastAsia="Times New Roman" w:hAnsiTheme="minorHAnsi"/>
          <w:b/>
          <w:color w:val="auto"/>
          <w:sz w:val="22"/>
          <w:szCs w:val="20"/>
          <w:lang w:val="en-US" w:eastAsia="pt-PT"/>
        </w:rPr>
        <w:t>.</w:t>
      </w:r>
      <w:r w:rsidRPr="00DA48C0">
        <w:rPr>
          <w:rFonts w:asciiTheme="minorHAnsi" w:eastAsia="Times New Roman" w:hAnsiTheme="minorHAnsi"/>
          <w:b/>
          <w:color w:val="auto"/>
          <w:sz w:val="22"/>
          <w:szCs w:val="20"/>
          <w:lang w:val="en-US" w:eastAsia="pt-PT"/>
        </w:rPr>
        <w:t xml:space="preserve"> Singh, R</w:t>
      </w:r>
      <w:r>
        <w:rPr>
          <w:rFonts w:asciiTheme="minorHAnsi" w:eastAsia="Times New Roman" w:hAnsiTheme="minorHAnsi"/>
          <w:b/>
          <w:color w:val="auto"/>
          <w:sz w:val="22"/>
          <w:szCs w:val="20"/>
          <w:lang w:val="en-US" w:eastAsia="pt-PT"/>
        </w:rPr>
        <w:t xml:space="preserve">. </w:t>
      </w:r>
      <w:r w:rsidRPr="00DA48C0">
        <w:rPr>
          <w:rFonts w:asciiTheme="minorHAnsi" w:eastAsia="Times New Roman" w:hAnsiTheme="minorHAnsi"/>
          <w:b/>
          <w:color w:val="auto"/>
          <w:sz w:val="22"/>
          <w:szCs w:val="20"/>
          <w:lang w:val="en-US" w:eastAsia="pt-PT"/>
        </w:rPr>
        <w:t>Chauhan, A</w:t>
      </w:r>
      <w:r>
        <w:rPr>
          <w:rFonts w:asciiTheme="minorHAnsi" w:eastAsia="Times New Roman" w:hAnsiTheme="minorHAnsi"/>
          <w:b/>
          <w:color w:val="auto"/>
          <w:sz w:val="22"/>
          <w:szCs w:val="20"/>
          <w:lang w:val="en-US" w:eastAsia="pt-PT"/>
        </w:rPr>
        <w:t>.</w:t>
      </w:r>
      <w:r w:rsidRPr="00DA48C0">
        <w:rPr>
          <w:rFonts w:asciiTheme="minorHAnsi" w:eastAsia="Times New Roman" w:hAnsiTheme="minorHAnsi"/>
          <w:b/>
          <w:color w:val="auto"/>
          <w:sz w:val="22"/>
          <w:szCs w:val="20"/>
          <w:lang w:val="en-US" w:eastAsia="pt-PT"/>
        </w:rPr>
        <w:t xml:space="preserve"> Singh</w:t>
      </w:r>
      <w:r w:rsidRPr="00DA48C0">
        <w:rPr>
          <w:rFonts w:asciiTheme="minorHAnsi" w:eastAsia="Times New Roman" w:hAnsiTheme="minorHAnsi"/>
          <w:color w:val="auto"/>
          <w:sz w:val="22"/>
          <w:szCs w:val="20"/>
          <w:lang w:val="en-US" w:eastAsia="pt-PT"/>
        </w:rPr>
        <w:t xml:space="preserve"> “A Review Paper: Security on Voice over Internet Protocol from Spoofing attacks”, International Journal of Advanced Research in Computer and Communication Enginee</w:t>
      </w:r>
      <w:r w:rsidR="00EC675D">
        <w:rPr>
          <w:rFonts w:asciiTheme="minorHAnsi" w:eastAsia="Times New Roman" w:hAnsiTheme="minorHAnsi"/>
          <w:color w:val="auto"/>
          <w:sz w:val="22"/>
          <w:szCs w:val="20"/>
          <w:lang w:val="en-US" w:eastAsia="pt-PT"/>
        </w:rPr>
        <w:t>ring Vol. 1, Issue 3, May 2012.</w:t>
      </w:r>
    </w:p>
    <w:p w14:paraId="66EB6EE0" w14:textId="77777777" w:rsidR="00EC675D" w:rsidDel="00093C0D" w:rsidRDefault="00EC675D" w:rsidP="00A968D8">
      <w:pPr>
        <w:pStyle w:val="Default"/>
        <w:spacing w:after="120" w:line="276" w:lineRule="auto"/>
        <w:jc w:val="both"/>
        <w:rPr>
          <w:del w:id="4426" w:author="tomasrodrigues@ua.pt" w:date="2017-08-05T22:54:00Z"/>
          <w:rFonts w:asciiTheme="minorHAnsi" w:eastAsia="Times New Roman" w:hAnsiTheme="minorHAnsi"/>
          <w:color w:val="auto"/>
          <w:sz w:val="22"/>
          <w:szCs w:val="20"/>
          <w:lang w:val="en-US" w:eastAsia="pt-PT"/>
        </w:rPr>
      </w:pPr>
      <w:bookmarkStart w:id="4427" w:name="Ref59"/>
      <w:r w:rsidRPr="005401AC">
        <w:rPr>
          <w:rFonts w:asciiTheme="minorHAnsi" w:eastAsia="Times New Roman" w:hAnsiTheme="minorHAnsi"/>
          <w:color w:val="auto"/>
          <w:sz w:val="22"/>
          <w:szCs w:val="20"/>
          <w:lang w:val="en-US" w:eastAsia="pt-PT"/>
        </w:rPr>
        <w:t>[59]</w:t>
      </w:r>
      <w:bookmarkEnd w:id="4427"/>
      <w:r w:rsidR="00543E35" w:rsidRPr="005401AC">
        <w:rPr>
          <w:rFonts w:asciiTheme="minorHAnsi" w:eastAsia="Times New Roman" w:hAnsiTheme="minorHAnsi"/>
          <w:color w:val="auto"/>
          <w:sz w:val="22"/>
          <w:szCs w:val="20"/>
          <w:lang w:val="en-US" w:eastAsia="pt-PT"/>
        </w:rPr>
        <w:t xml:space="preserve"> </w:t>
      </w:r>
      <w:r w:rsidR="00543E35">
        <w:rPr>
          <w:rFonts w:asciiTheme="minorHAnsi" w:eastAsia="Times New Roman" w:hAnsiTheme="minorHAnsi"/>
          <w:b/>
          <w:color w:val="auto"/>
          <w:sz w:val="22"/>
          <w:szCs w:val="20"/>
          <w:lang w:val="en-US" w:eastAsia="pt-PT"/>
        </w:rPr>
        <w:t xml:space="preserve">A. Kund, I. S. Misra, </w:t>
      </w:r>
      <w:r w:rsidR="00543E35" w:rsidRPr="00543E35">
        <w:rPr>
          <w:rFonts w:asciiTheme="minorHAnsi" w:eastAsia="Times New Roman" w:hAnsiTheme="minorHAnsi"/>
          <w:b/>
          <w:color w:val="auto"/>
          <w:sz w:val="22"/>
          <w:szCs w:val="20"/>
          <w:lang w:val="en-US" w:eastAsia="pt-PT"/>
        </w:rPr>
        <w:t>S.K.</w:t>
      </w:r>
      <w:r w:rsidR="00543E35">
        <w:rPr>
          <w:rFonts w:asciiTheme="minorHAnsi" w:eastAsia="Times New Roman" w:hAnsiTheme="minorHAnsi"/>
          <w:b/>
          <w:color w:val="auto"/>
          <w:sz w:val="22"/>
          <w:szCs w:val="20"/>
          <w:lang w:val="en-US" w:eastAsia="pt-PT"/>
        </w:rPr>
        <w:t xml:space="preserve"> </w:t>
      </w:r>
      <w:r w:rsidR="00543E35" w:rsidRPr="00543E35">
        <w:rPr>
          <w:rFonts w:asciiTheme="minorHAnsi" w:eastAsia="Times New Roman" w:hAnsiTheme="minorHAnsi"/>
          <w:b/>
          <w:color w:val="auto"/>
          <w:sz w:val="22"/>
          <w:szCs w:val="20"/>
          <w:lang w:val="en-US" w:eastAsia="pt-PT"/>
        </w:rPr>
        <w:t>Sanyal, and S.</w:t>
      </w:r>
      <w:r w:rsidR="00543E35">
        <w:rPr>
          <w:rFonts w:asciiTheme="minorHAnsi" w:eastAsia="Times New Roman" w:hAnsiTheme="minorHAnsi"/>
          <w:b/>
          <w:color w:val="auto"/>
          <w:sz w:val="22"/>
          <w:szCs w:val="20"/>
          <w:lang w:val="en-US" w:eastAsia="pt-PT"/>
        </w:rPr>
        <w:t xml:space="preserve"> </w:t>
      </w:r>
      <w:r w:rsidR="00543E35" w:rsidRPr="00543E35">
        <w:rPr>
          <w:rFonts w:asciiTheme="minorHAnsi" w:eastAsia="Times New Roman" w:hAnsiTheme="minorHAnsi"/>
          <w:b/>
          <w:color w:val="auto"/>
          <w:sz w:val="22"/>
          <w:szCs w:val="20"/>
          <w:lang w:val="en-US" w:eastAsia="pt-PT"/>
        </w:rPr>
        <w:t xml:space="preserve">Bhunia, </w:t>
      </w:r>
      <w:r w:rsidR="00543E35">
        <w:rPr>
          <w:rFonts w:asciiTheme="minorHAnsi" w:eastAsia="Times New Roman" w:hAnsiTheme="minorHAnsi"/>
          <w:b/>
          <w:color w:val="auto"/>
          <w:sz w:val="22"/>
          <w:szCs w:val="20"/>
          <w:lang w:val="en-US" w:eastAsia="pt-PT"/>
        </w:rPr>
        <w:t>"</w:t>
      </w:r>
      <w:r w:rsidR="00543E35" w:rsidRPr="00543E35">
        <w:rPr>
          <w:rFonts w:asciiTheme="minorHAnsi" w:eastAsia="Times New Roman" w:hAnsiTheme="minorHAnsi"/>
          <w:color w:val="auto"/>
          <w:sz w:val="22"/>
          <w:szCs w:val="20"/>
          <w:lang w:val="en-US" w:eastAsia="pt-PT"/>
        </w:rPr>
        <w:t>VoIP Performance over Broadband Wireless Networks under Static and Mobile Environments.</w:t>
      </w:r>
      <w:r w:rsidR="00543E35">
        <w:rPr>
          <w:rFonts w:asciiTheme="minorHAnsi" w:eastAsia="Times New Roman" w:hAnsiTheme="minorHAnsi"/>
          <w:color w:val="auto"/>
          <w:sz w:val="22"/>
          <w:szCs w:val="20"/>
          <w:lang w:val="en-US" w:eastAsia="pt-PT"/>
        </w:rPr>
        <w:t>"</w:t>
      </w:r>
      <w:r w:rsidR="00543E35" w:rsidRPr="00543E35">
        <w:rPr>
          <w:rFonts w:asciiTheme="minorHAnsi" w:eastAsia="Times New Roman" w:hAnsiTheme="minorHAnsi"/>
          <w:color w:val="auto"/>
          <w:sz w:val="22"/>
          <w:szCs w:val="20"/>
          <w:lang w:val="en-US" w:eastAsia="pt-PT"/>
        </w:rPr>
        <w:t xml:space="preserve"> International Journal of Wireless &amp; Mobile Networks, 2010. 2 (4): p. 82-93.</w:t>
      </w:r>
    </w:p>
    <w:p w14:paraId="710979DD" w14:textId="77777777" w:rsidR="009E2889" w:rsidRDefault="009E2889" w:rsidP="00A968D8">
      <w:pPr>
        <w:pStyle w:val="Default"/>
        <w:spacing w:after="120" w:line="276" w:lineRule="auto"/>
        <w:jc w:val="both"/>
        <w:rPr>
          <w:rFonts w:asciiTheme="minorHAnsi" w:eastAsia="Times New Roman" w:hAnsiTheme="minorHAnsi"/>
          <w:color w:val="auto"/>
          <w:sz w:val="22"/>
          <w:szCs w:val="20"/>
          <w:lang w:val="en-US" w:eastAsia="pt-PT"/>
        </w:rPr>
      </w:pPr>
    </w:p>
    <w:p w14:paraId="1395021B" w14:textId="77777777" w:rsidR="009E2889" w:rsidRPr="0055309A" w:rsidRDefault="009E2889" w:rsidP="009E2889">
      <w:pPr>
        <w:spacing w:after="0" w:line="276" w:lineRule="auto"/>
        <w:rPr>
          <w:rStyle w:val="Hiperligao"/>
          <w:szCs w:val="22"/>
        </w:rPr>
      </w:pPr>
      <w:bookmarkStart w:id="4428" w:name="Ref69"/>
      <w:bookmarkStart w:id="4429" w:name="Ref60"/>
      <w:bookmarkStart w:id="4430" w:name="Ref61"/>
      <w:r>
        <w:rPr>
          <w:szCs w:val="22"/>
        </w:rPr>
        <w:t>[60]</w:t>
      </w:r>
      <w:bookmarkEnd w:id="4428"/>
      <w:r>
        <w:rPr>
          <w:szCs w:val="22"/>
        </w:rPr>
        <w:t xml:space="preserve"> </w:t>
      </w:r>
      <w:bookmarkEnd w:id="4429"/>
      <w:r>
        <w:rPr>
          <w:szCs w:val="22"/>
        </w:rPr>
        <w:t xml:space="preserve">Android website, "Media Player", </w:t>
      </w:r>
      <w:r w:rsidR="00021318">
        <w:rPr>
          <w:szCs w:val="22"/>
        </w:rPr>
        <w:fldChar w:fldCharType="begin"/>
      </w:r>
      <w:r>
        <w:rPr>
          <w:szCs w:val="22"/>
        </w:rPr>
        <w:instrText xml:space="preserve"> HYPERLINK "https://developer.android.com/guide/topics/media/mediaplayer.html" </w:instrText>
      </w:r>
      <w:r w:rsidR="00021318">
        <w:rPr>
          <w:szCs w:val="22"/>
        </w:rPr>
        <w:fldChar w:fldCharType="separate"/>
      </w:r>
      <w:r w:rsidRPr="0055309A">
        <w:rPr>
          <w:rStyle w:val="Hiperligao"/>
          <w:szCs w:val="22"/>
        </w:rPr>
        <w:t>https://developer.android.com/guide/topics/media/media</w:t>
      </w:r>
    </w:p>
    <w:p w14:paraId="567E9229" w14:textId="77777777" w:rsidR="009E2889" w:rsidRPr="00D32FC4" w:rsidRDefault="009E2889" w:rsidP="009E2889">
      <w:pPr>
        <w:spacing w:line="276" w:lineRule="auto"/>
        <w:rPr>
          <w:szCs w:val="22"/>
        </w:rPr>
      </w:pPr>
      <w:r w:rsidRPr="0055309A">
        <w:rPr>
          <w:rStyle w:val="Hiperligao"/>
          <w:szCs w:val="22"/>
        </w:rPr>
        <w:t>player.html</w:t>
      </w:r>
      <w:r w:rsidR="00021318">
        <w:rPr>
          <w:szCs w:val="22"/>
        </w:rPr>
        <w:fldChar w:fldCharType="end"/>
      </w:r>
      <w:r>
        <w:rPr>
          <w:szCs w:val="22"/>
        </w:rPr>
        <w:t xml:space="preserve">. </w:t>
      </w:r>
      <w:r w:rsidRPr="00D32FC4">
        <w:rPr>
          <w:szCs w:val="22"/>
        </w:rPr>
        <w:t xml:space="preserve">Accessed at </w:t>
      </w:r>
      <w:r>
        <w:rPr>
          <w:szCs w:val="22"/>
        </w:rPr>
        <w:t>March 2017.</w:t>
      </w:r>
    </w:p>
    <w:p w14:paraId="50BA0C41" w14:textId="77777777" w:rsidR="00A968D8" w:rsidRDefault="00A968D8" w:rsidP="009E2889">
      <w:pPr>
        <w:pStyle w:val="Default"/>
        <w:spacing w:after="120" w:line="276" w:lineRule="auto"/>
        <w:jc w:val="both"/>
        <w:rPr>
          <w:rFonts w:asciiTheme="minorHAnsi" w:eastAsia="Times New Roman" w:hAnsiTheme="minorHAnsi"/>
          <w:color w:val="auto"/>
          <w:sz w:val="22"/>
          <w:szCs w:val="20"/>
          <w:lang w:val="en-US" w:eastAsia="pt-PT"/>
        </w:rPr>
      </w:pPr>
      <w:r w:rsidRPr="00A968D8">
        <w:rPr>
          <w:rFonts w:asciiTheme="minorHAnsi" w:eastAsia="Times New Roman" w:hAnsiTheme="minorHAnsi"/>
          <w:color w:val="auto"/>
          <w:sz w:val="22"/>
          <w:szCs w:val="20"/>
          <w:lang w:val="en-US" w:eastAsia="pt-PT"/>
        </w:rPr>
        <w:t>[61]</w:t>
      </w:r>
      <w:bookmarkEnd w:id="4430"/>
      <w:r w:rsidRPr="00A968D8">
        <w:rPr>
          <w:rFonts w:asciiTheme="minorHAnsi" w:eastAsia="Times New Roman" w:hAnsiTheme="minorHAnsi"/>
          <w:color w:val="auto"/>
          <w:sz w:val="22"/>
          <w:szCs w:val="20"/>
          <w:lang w:val="en-US" w:eastAsia="pt-PT"/>
        </w:rPr>
        <w:t xml:space="preserve"> </w:t>
      </w:r>
      <w:r w:rsidRPr="00A968D8">
        <w:rPr>
          <w:rFonts w:asciiTheme="minorHAnsi" w:eastAsia="Times New Roman" w:hAnsiTheme="minorHAnsi"/>
          <w:b/>
          <w:color w:val="auto"/>
          <w:sz w:val="22"/>
          <w:szCs w:val="20"/>
          <w:lang w:val="en-US" w:eastAsia="pt-PT"/>
        </w:rPr>
        <w:t>A. S. Kamel,</w:t>
      </w:r>
      <w:r w:rsidRPr="00A968D8">
        <w:rPr>
          <w:rFonts w:asciiTheme="minorHAnsi" w:eastAsia="Times New Roman" w:hAnsiTheme="minorHAnsi"/>
          <w:color w:val="auto"/>
          <w:sz w:val="22"/>
          <w:szCs w:val="20"/>
          <w:lang w:val="en-US" w:eastAsia="pt-PT"/>
        </w:rPr>
        <w:t xml:space="preserve"> “Real time performance evaluation of voice over IP call quality under varying network conditions”, International Journal of Applied Science and Technolo</w:t>
      </w:r>
      <w:r w:rsidR="006238DC">
        <w:rPr>
          <w:rFonts w:asciiTheme="minorHAnsi" w:eastAsia="Times New Roman" w:hAnsiTheme="minorHAnsi"/>
          <w:color w:val="auto"/>
          <w:sz w:val="22"/>
          <w:szCs w:val="20"/>
          <w:lang w:val="en-US" w:eastAsia="pt-PT"/>
        </w:rPr>
        <w:t>gy Vol. 1 No. 6; November 2011.</w:t>
      </w:r>
    </w:p>
    <w:p w14:paraId="0C74FFE5" w14:textId="77777777" w:rsidR="00C4567C" w:rsidRDefault="006238DC" w:rsidP="004F378B">
      <w:pPr>
        <w:autoSpaceDE w:val="0"/>
        <w:autoSpaceDN w:val="0"/>
        <w:adjustRightInd w:val="0"/>
        <w:spacing w:line="276" w:lineRule="auto"/>
        <w:ind w:left="0"/>
      </w:pPr>
      <w:bookmarkStart w:id="4431" w:name="Ref62"/>
      <w:r>
        <w:t>[62]</w:t>
      </w:r>
      <w:bookmarkEnd w:id="4431"/>
      <w:r>
        <w:t xml:space="preserve"> </w:t>
      </w:r>
      <w:r w:rsidRPr="006238DC">
        <w:rPr>
          <w:b/>
        </w:rPr>
        <w:t xml:space="preserve">M. K. Muller, S. Schwarz and M. Rupp, </w:t>
      </w:r>
      <w:r w:rsidRPr="006238DC">
        <w:t>“QoS</w:t>
      </w:r>
      <w:r>
        <w:t xml:space="preserve"> </w:t>
      </w:r>
      <w:r w:rsidRPr="006238DC">
        <w:t>investigation of proportional fair scheduling in LTE networks”,</w:t>
      </w:r>
      <w:r>
        <w:t xml:space="preserve"> </w:t>
      </w:r>
      <w:r w:rsidRPr="006238DC">
        <w:t xml:space="preserve">IFIP </w:t>
      </w:r>
      <w:r w:rsidR="00DD0D0E">
        <w:t>2013,Valencia, pp.1-4, Nov 2013</w:t>
      </w:r>
    </w:p>
    <w:p w14:paraId="7F89A557" w14:textId="77777777" w:rsidR="004F378B" w:rsidRPr="004F378B" w:rsidRDefault="004F378B" w:rsidP="001D44B6">
      <w:pPr>
        <w:autoSpaceDE w:val="0"/>
        <w:autoSpaceDN w:val="0"/>
        <w:adjustRightInd w:val="0"/>
        <w:spacing w:line="276" w:lineRule="auto"/>
        <w:ind w:left="0"/>
      </w:pPr>
      <w:bookmarkStart w:id="4432" w:name="Ref63"/>
      <w:r>
        <w:t>[63]</w:t>
      </w:r>
      <w:bookmarkEnd w:id="4432"/>
      <w:r>
        <w:t xml:space="preserve"> </w:t>
      </w:r>
      <w:r w:rsidRPr="004F378B">
        <w:rPr>
          <w:b/>
        </w:rPr>
        <w:t>R. Mugisha , N. Ventura,</w:t>
      </w:r>
      <w:r>
        <w:t xml:space="preserve"> </w:t>
      </w:r>
      <w:r w:rsidRPr="004F378B">
        <w:t>”Packet scheduling for VOIP over LTE-A”, Conference Publications of IEEE AFRICON 2013, Mauritius, Sept. 2013</w:t>
      </w:r>
    </w:p>
    <w:p w14:paraId="5E9900CD" w14:textId="77777777" w:rsidR="00C4567C" w:rsidRDefault="001D44B6" w:rsidP="00056CC2">
      <w:pPr>
        <w:autoSpaceDE w:val="0"/>
        <w:autoSpaceDN w:val="0"/>
        <w:adjustRightInd w:val="0"/>
        <w:spacing w:line="276" w:lineRule="auto"/>
        <w:ind w:left="0"/>
      </w:pPr>
      <w:bookmarkStart w:id="4433" w:name="Ref64"/>
      <w:r w:rsidRPr="001D44B6">
        <w:t>[64]</w:t>
      </w:r>
      <w:bookmarkEnd w:id="4433"/>
      <w:r w:rsidRPr="001D44B6">
        <w:t xml:space="preserve"> </w:t>
      </w:r>
      <w:r w:rsidRPr="001D44B6">
        <w:rPr>
          <w:b/>
        </w:rPr>
        <w:t>P. Callet, S. Möller, A. Perkis,</w:t>
      </w:r>
      <w:r w:rsidRPr="001D44B6">
        <w:t xml:space="preserve"> Qualinet White paper on Definitions of Quality of Experience (QoE), 2012</w:t>
      </w:r>
    </w:p>
    <w:p w14:paraId="2EC09E9A" w14:textId="77777777" w:rsidR="007A42BF" w:rsidRDefault="00E3021D" w:rsidP="007A42BF">
      <w:pPr>
        <w:autoSpaceDE w:val="0"/>
        <w:autoSpaceDN w:val="0"/>
        <w:adjustRightInd w:val="0"/>
        <w:spacing w:line="276" w:lineRule="auto"/>
        <w:ind w:left="0"/>
        <w:rPr>
          <w:szCs w:val="22"/>
        </w:rPr>
      </w:pPr>
      <w:bookmarkStart w:id="4434" w:name="Ref65"/>
      <w:r>
        <w:t xml:space="preserve">[65] </w:t>
      </w:r>
      <w:bookmarkEnd w:id="4434"/>
      <w:r>
        <w:rPr>
          <w:b/>
        </w:rPr>
        <w:t>A. Chang</w:t>
      </w:r>
      <w:r w:rsidRPr="00E3021D">
        <w:rPr>
          <w:b/>
        </w:rPr>
        <w:t>,</w:t>
      </w:r>
      <w:r>
        <w:t xml:space="preserve"> </w:t>
      </w:r>
      <w:r w:rsidR="007A42BF">
        <w:t>"</w:t>
      </w:r>
      <w:r w:rsidR="00D6075E">
        <w:t>How HD Voice works to make your calls sound drastically better.</w:t>
      </w:r>
      <w:r w:rsidR="007A42BF">
        <w:t>"</w:t>
      </w:r>
      <w:r w:rsidR="00D6075E">
        <w:t xml:space="preserve"> </w:t>
      </w:r>
      <w:r w:rsidRPr="00D32FC4">
        <w:t>[Online]. Available:</w:t>
      </w:r>
      <w:r>
        <w:t xml:space="preserve"> </w:t>
      </w:r>
      <w:r w:rsidRPr="00E3021D">
        <w:t>https://www.wired.com/2013/04/how-hd-voice-works-to-make-your-calls-clearer/</w:t>
      </w:r>
      <w:r>
        <w:t xml:space="preserve">, </w:t>
      </w:r>
      <w:r w:rsidR="007A42BF">
        <w:rPr>
          <w:szCs w:val="22"/>
        </w:rPr>
        <w:t xml:space="preserve">Accessed at April 2017. </w:t>
      </w:r>
    </w:p>
    <w:p w14:paraId="2E914387" w14:textId="77777777" w:rsidR="007A42BF" w:rsidRDefault="007A42BF" w:rsidP="007A42BF">
      <w:pPr>
        <w:autoSpaceDE w:val="0"/>
        <w:autoSpaceDN w:val="0"/>
        <w:adjustRightInd w:val="0"/>
        <w:spacing w:line="276" w:lineRule="auto"/>
        <w:ind w:left="0"/>
      </w:pPr>
      <w:bookmarkStart w:id="4435" w:name="Ref66"/>
      <w:r>
        <w:rPr>
          <w:szCs w:val="22"/>
        </w:rPr>
        <w:t>[66]</w:t>
      </w:r>
      <w:bookmarkEnd w:id="4435"/>
      <w:r>
        <w:rPr>
          <w:szCs w:val="22"/>
        </w:rPr>
        <w:t xml:space="preserve"> </w:t>
      </w:r>
      <w:r w:rsidRPr="007A42BF">
        <w:rPr>
          <w:b/>
        </w:rPr>
        <w:t>C. Hoffman</w:t>
      </w:r>
      <w:r>
        <w:t>, “Is It Illegal To Root Your Android or Jailbreak Your iPhone?,” 2014. [Online]. Available: http://www.makeuseof.com/tag/illegal-root-android-jailbreak-iphone/.</w:t>
      </w:r>
      <w:r w:rsidR="00D6075E">
        <w:t xml:space="preserve"> Accessed at April 2017.</w:t>
      </w:r>
    </w:p>
    <w:p w14:paraId="15D853C2" w14:textId="77777777" w:rsidR="008C7034" w:rsidRDefault="008C7034" w:rsidP="008C7034">
      <w:pPr>
        <w:spacing w:before="120" w:line="276" w:lineRule="auto"/>
        <w:rPr>
          <w:szCs w:val="22"/>
        </w:rPr>
      </w:pPr>
      <w:bookmarkStart w:id="4436" w:name="Ref67"/>
      <w:r>
        <w:rPr>
          <w:szCs w:val="22"/>
        </w:rPr>
        <w:t>[67</w:t>
      </w:r>
      <w:r w:rsidRPr="00D32FC4">
        <w:rPr>
          <w:szCs w:val="22"/>
        </w:rPr>
        <w:t>]</w:t>
      </w:r>
      <w:bookmarkEnd w:id="4436"/>
      <w:r w:rsidRPr="00D32FC4">
        <w:rPr>
          <w:szCs w:val="22"/>
        </w:rPr>
        <w:t xml:space="preserve"> </w:t>
      </w:r>
      <w:r w:rsidRPr="00D32FC4">
        <w:rPr>
          <w:b/>
          <w:szCs w:val="22"/>
        </w:rPr>
        <w:t>V. Tikhvinskiy and G. Bochechka</w:t>
      </w:r>
      <w:r w:rsidRPr="00D32FC4">
        <w:rPr>
          <w:szCs w:val="22"/>
        </w:rPr>
        <w:t>, ‘‘Perspectives and quality of service requirements in 5G networks,’’ J. Telecommun. Inf. Technol., no. 1, pp. 23–26, 2015.</w:t>
      </w:r>
    </w:p>
    <w:p w14:paraId="2711F86B" w14:textId="77777777" w:rsidR="00961A81" w:rsidRDefault="00961A81" w:rsidP="008C7034">
      <w:pPr>
        <w:spacing w:before="120" w:line="276" w:lineRule="auto"/>
        <w:rPr>
          <w:szCs w:val="22"/>
        </w:rPr>
      </w:pPr>
      <w:bookmarkStart w:id="4437" w:name="Ref68"/>
      <w:r>
        <w:rPr>
          <w:szCs w:val="22"/>
        </w:rPr>
        <w:t>[68</w:t>
      </w:r>
      <w:bookmarkEnd w:id="4437"/>
      <w:r>
        <w:rPr>
          <w:szCs w:val="22"/>
        </w:rPr>
        <w:t xml:space="preserve">] </w:t>
      </w:r>
      <w:hyperlink r:id="rId100" w:tooltip="Posts by Rafia Shaikh" w:history="1">
        <w:r w:rsidRPr="00961A81">
          <w:rPr>
            <w:b/>
            <w:szCs w:val="22"/>
          </w:rPr>
          <w:t>R. Shaikh</w:t>
        </w:r>
      </w:hyperlink>
      <w:r w:rsidRPr="00961A81">
        <w:rPr>
          <w:b/>
          <w:szCs w:val="22"/>
        </w:rPr>
        <w:t>,</w:t>
      </w:r>
      <w:r>
        <w:rPr>
          <w:szCs w:val="22"/>
        </w:rPr>
        <w:t xml:space="preserve"> "Test reveals 3x more battery life time with Android Marshmallow"</w:t>
      </w:r>
      <w:r w:rsidR="0055309A">
        <w:rPr>
          <w:szCs w:val="22"/>
        </w:rPr>
        <w:t>, W</w:t>
      </w:r>
      <w:r w:rsidR="0055309A" w:rsidRPr="00961A81">
        <w:rPr>
          <w:szCs w:val="22"/>
        </w:rPr>
        <w:t>ccftech</w:t>
      </w:r>
      <w:r w:rsidR="0055309A">
        <w:rPr>
          <w:szCs w:val="22"/>
        </w:rPr>
        <w:t xml:space="preserve">. </w:t>
      </w:r>
      <w:r w:rsidR="0055309A" w:rsidRPr="0055309A">
        <w:rPr>
          <w:szCs w:val="22"/>
        </w:rPr>
        <w:t>http://wccftech.com/android-marshmallow-battery-tests/</w:t>
      </w:r>
      <w:r w:rsidR="0055309A">
        <w:rPr>
          <w:szCs w:val="22"/>
        </w:rPr>
        <w:t xml:space="preserve">. </w:t>
      </w:r>
      <w:r w:rsidR="0055309A" w:rsidRPr="00D32FC4">
        <w:rPr>
          <w:szCs w:val="22"/>
        </w:rPr>
        <w:t xml:space="preserve">Accessed at </w:t>
      </w:r>
      <w:r w:rsidR="0055309A">
        <w:rPr>
          <w:szCs w:val="22"/>
        </w:rPr>
        <w:t xml:space="preserve">March 2017. </w:t>
      </w:r>
    </w:p>
    <w:p w14:paraId="7773EA86" w14:textId="77777777" w:rsidR="00116C8F" w:rsidRPr="00116C8F" w:rsidRDefault="00116C8F" w:rsidP="00116C8F">
      <w:pPr>
        <w:spacing w:after="0" w:line="276" w:lineRule="auto"/>
        <w:rPr>
          <w:rStyle w:val="Hiperligao"/>
          <w:szCs w:val="22"/>
        </w:rPr>
      </w:pPr>
      <w:r>
        <w:rPr>
          <w:szCs w:val="22"/>
        </w:rPr>
        <w:t xml:space="preserve">[69] Android website, "Supported Media Formats", </w:t>
      </w:r>
      <w:r w:rsidR="00021318">
        <w:rPr>
          <w:szCs w:val="22"/>
        </w:rPr>
        <w:fldChar w:fldCharType="begin"/>
      </w:r>
      <w:r>
        <w:rPr>
          <w:szCs w:val="22"/>
        </w:rPr>
        <w:instrText xml:space="preserve"> HYPERLINK "https://developer.android.com/guide/topics/media/media-formats.html" </w:instrText>
      </w:r>
      <w:r w:rsidR="00021318">
        <w:rPr>
          <w:szCs w:val="22"/>
        </w:rPr>
        <w:fldChar w:fldCharType="separate"/>
      </w:r>
      <w:r w:rsidRPr="00116C8F">
        <w:rPr>
          <w:rStyle w:val="Hiperligao"/>
          <w:szCs w:val="22"/>
        </w:rPr>
        <w:t>https://developer.android.com/guide/topics/</w:t>
      </w:r>
    </w:p>
    <w:p w14:paraId="34F905B9" w14:textId="169DC12E" w:rsidR="00116C8F" w:rsidRDefault="00116C8F" w:rsidP="00116C8F">
      <w:pPr>
        <w:spacing w:line="276" w:lineRule="auto"/>
        <w:rPr>
          <w:szCs w:val="22"/>
        </w:rPr>
      </w:pPr>
      <w:r w:rsidRPr="00116C8F">
        <w:rPr>
          <w:rStyle w:val="Hiperligao"/>
          <w:szCs w:val="22"/>
        </w:rPr>
        <w:t>media/media-formats.html</w:t>
      </w:r>
      <w:r w:rsidR="00021318">
        <w:rPr>
          <w:szCs w:val="22"/>
        </w:rPr>
        <w:fldChar w:fldCharType="end"/>
      </w:r>
      <w:r>
        <w:rPr>
          <w:szCs w:val="22"/>
        </w:rPr>
        <w:t xml:space="preserve">. </w:t>
      </w:r>
      <w:r w:rsidRPr="00D32FC4">
        <w:rPr>
          <w:szCs w:val="22"/>
        </w:rPr>
        <w:t xml:space="preserve">Accessed at </w:t>
      </w:r>
      <w:del w:id="4438" w:author="tomasrodrigues@ua.pt" w:date="2017-08-05T21:30:00Z">
        <w:r w:rsidDel="00B81E06">
          <w:rPr>
            <w:szCs w:val="22"/>
          </w:rPr>
          <w:delText xml:space="preserve">March </w:delText>
        </w:r>
      </w:del>
      <w:ins w:id="4439" w:author="tomasrodrigues@ua.pt" w:date="2017-08-05T21:30:00Z">
        <w:r w:rsidR="00B81E06">
          <w:rPr>
            <w:szCs w:val="22"/>
          </w:rPr>
          <w:t xml:space="preserve">April </w:t>
        </w:r>
      </w:ins>
      <w:r>
        <w:rPr>
          <w:szCs w:val="22"/>
        </w:rPr>
        <w:t>2017.</w:t>
      </w:r>
    </w:p>
    <w:p w14:paraId="009EF496" w14:textId="2963D92B" w:rsidR="00F322AE" w:rsidRPr="00F322AE" w:rsidRDefault="00116C8F">
      <w:pPr>
        <w:spacing w:after="0" w:line="276" w:lineRule="auto"/>
        <w:ind w:left="0"/>
        <w:rPr>
          <w:ins w:id="4440" w:author="tomasrodrigues@ua.pt" w:date="2017-08-05T21:41:00Z"/>
          <w:rPrChange w:id="4441" w:author="tomasrodrigues@ua.pt" w:date="2017-08-05T21:44:00Z">
            <w:rPr>
              <w:ins w:id="4442" w:author="tomasrodrigues@ua.pt" w:date="2017-08-05T21:41:00Z"/>
              <w:rStyle w:val="Hiperligao"/>
              <w:szCs w:val="22"/>
            </w:rPr>
          </w:rPrChange>
        </w:rPr>
        <w:pPrChange w:id="4443" w:author="tomasrodrigues@ua.pt" w:date="2017-08-05T21:39:00Z">
          <w:pPr>
            <w:spacing w:after="0" w:line="276" w:lineRule="auto"/>
          </w:pPr>
        </w:pPrChange>
      </w:pPr>
      <w:bookmarkStart w:id="4444" w:name="Ref70"/>
      <w:r>
        <w:rPr>
          <w:szCs w:val="22"/>
        </w:rPr>
        <w:t>[70]</w:t>
      </w:r>
      <w:bookmarkEnd w:id="4444"/>
      <w:r>
        <w:rPr>
          <w:szCs w:val="22"/>
        </w:rPr>
        <w:t xml:space="preserve"> Netmarketshare, "</w:t>
      </w:r>
      <w:r w:rsidR="00D64BEA" w:rsidRPr="00D64BEA">
        <w:rPr>
          <w:szCs w:val="22"/>
        </w:rPr>
        <w:t>Mobile/Tablet Operating System Market Share</w:t>
      </w:r>
      <w:r>
        <w:rPr>
          <w:szCs w:val="22"/>
        </w:rPr>
        <w:t>",</w:t>
      </w:r>
      <w:r w:rsidRPr="00B81E06">
        <w:rPr>
          <w:rPrChange w:id="4445" w:author="tomasrodrigues@ua.pt" w:date="2017-08-05T21:39:00Z">
            <w:rPr>
              <w:rStyle w:val="Hiperligao"/>
              <w:szCs w:val="22"/>
            </w:rPr>
          </w:rPrChange>
        </w:rPr>
        <w:t xml:space="preserve"> </w:t>
      </w:r>
      <w:ins w:id="4446" w:author="tomasrodrigues@ua.pt" w:date="2017-08-05T21:41:00Z">
        <w:r w:rsidRPr="00F322AE">
          <w:rPr>
            <w:rPrChange w:id="4447" w:author="tomasrodrigues@ua.pt" w:date="2017-08-05T21:44:00Z">
              <w:rPr>
                <w:rStyle w:val="Hiperligao"/>
                <w:szCs w:val="22"/>
              </w:rPr>
            </w:rPrChange>
          </w:rPr>
          <w:t>https://www.netmarkets</w:t>
        </w:r>
      </w:ins>
    </w:p>
    <w:p w14:paraId="2AF3651A" w14:textId="652A78A9" w:rsidR="00116C8F" w:rsidRDefault="00116C8F">
      <w:pPr>
        <w:spacing w:line="276" w:lineRule="auto"/>
        <w:ind w:left="0"/>
        <w:rPr>
          <w:ins w:id="4448" w:author="tomasrodrigues@ua.pt" w:date="2017-08-05T21:28:00Z"/>
          <w:szCs w:val="22"/>
        </w:rPr>
        <w:pPrChange w:id="4449" w:author="tomasrodrigues@ua.pt" w:date="2017-08-05T21:40:00Z">
          <w:pPr>
            <w:spacing w:after="0" w:line="276" w:lineRule="auto"/>
          </w:pPr>
        </w:pPrChange>
      </w:pPr>
      <w:ins w:id="4450" w:author="tomasrodrigues@ua.pt" w:date="2017-08-05T21:41:00Z">
        <w:r w:rsidRPr="00F322AE">
          <w:rPr>
            <w:rPrChange w:id="4451" w:author="tomasrodrigues@ua.pt" w:date="2017-08-05T21:44:00Z">
              <w:rPr>
                <w:rStyle w:val="Hiperligao"/>
                <w:szCs w:val="22"/>
              </w:rPr>
            </w:rPrChange>
          </w:rPr>
          <w:t>hare.com/operating-system-market-share.aspx?qprid=8&amp;qpcustomd=1</w:t>
        </w:r>
      </w:ins>
      <w:r>
        <w:rPr>
          <w:szCs w:val="22"/>
        </w:rPr>
        <w:t>.</w:t>
      </w:r>
      <w:ins w:id="4452" w:author="tomasrodrigues@ua.pt" w:date="2017-08-05T21:39:00Z">
        <w:r w:rsidR="00B81E06">
          <w:rPr>
            <w:szCs w:val="22"/>
          </w:rPr>
          <w:t xml:space="preserve"> </w:t>
        </w:r>
      </w:ins>
      <w:del w:id="4453" w:author="tomasrodrigues@ua.pt" w:date="2017-08-05T21:39:00Z">
        <w:r w:rsidDel="00B81E06">
          <w:rPr>
            <w:szCs w:val="22"/>
          </w:rPr>
          <w:delText xml:space="preserve"> </w:delText>
        </w:r>
      </w:del>
      <w:r>
        <w:rPr>
          <w:szCs w:val="22"/>
        </w:rPr>
        <w:t xml:space="preserve">Accessed at </w:t>
      </w:r>
      <w:del w:id="4454" w:author="tomasrodrigues@ua.pt" w:date="2017-08-05T21:30:00Z">
        <w:r w:rsidR="00D64BEA" w:rsidDel="00B81E06">
          <w:rPr>
            <w:szCs w:val="22"/>
          </w:rPr>
          <w:delText xml:space="preserve">March </w:delText>
        </w:r>
      </w:del>
      <w:ins w:id="4455" w:author="tomasrodrigues@ua.pt" w:date="2017-08-05T21:30:00Z">
        <w:r w:rsidR="00B81E06">
          <w:rPr>
            <w:szCs w:val="22"/>
          </w:rPr>
          <w:t xml:space="preserve">April </w:t>
        </w:r>
      </w:ins>
      <w:r w:rsidR="00D64BEA">
        <w:rPr>
          <w:szCs w:val="22"/>
        </w:rPr>
        <w:t>2017.</w:t>
      </w:r>
    </w:p>
    <w:p w14:paraId="276924BA" w14:textId="0C97A65E" w:rsidR="00882DAA" w:rsidRDefault="00882DAA">
      <w:pPr>
        <w:spacing w:line="276" w:lineRule="auto"/>
        <w:rPr>
          <w:ins w:id="4456" w:author="tomasrodrigues@ua.pt" w:date="2017-08-05T21:30:00Z"/>
          <w:szCs w:val="22"/>
        </w:rPr>
        <w:pPrChange w:id="4457" w:author="tomasrodrigues@ua.pt" w:date="2017-08-05T21:31:00Z">
          <w:pPr>
            <w:spacing w:after="0" w:line="276" w:lineRule="auto"/>
          </w:pPr>
        </w:pPrChange>
      </w:pPr>
      <w:bookmarkStart w:id="4458" w:name="Ref71"/>
      <w:ins w:id="4459" w:author="tomasrodrigues@ua.pt" w:date="2017-08-05T21:28:00Z">
        <w:r>
          <w:rPr>
            <w:szCs w:val="22"/>
          </w:rPr>
          <w:t>[71]</w:t>
        </w:r>
        <w:bookmarkEnd w:id="4458"/>
        <w:r>
          <w:rPr>
            <w:szCs w:val="22"/>
          </w:rPr>
          <w:t xml:space="preserve"> </w:t>
        </w:r>
      </w:ins>
      <w:ins w:id="4460" w:author="tomasrodrigues@ua.pt" w:date="2017-08-05T21:35:00Z">
        <w:r w:rsidR="00B81E06">
          <w:rPr>
            <w:szCs w:val="22"/>
          </w:rPr>
          <w:t xml:space="preserve">Paessler, PRTG Network Monitor, </w:t>
        </w:r>
        <w:r w:rsidR="00B81E06" w:rsidRPr="00B81E06">
          <w:rPr>
            <w:szCs w:val="22"/>
          </w:rPr>
          <w:t>https://www.br.paessler.com/apps</w:t>
        </w:r>
        <w:r w:rsidR="00B81E06">
          <w:rPr>
            <w:szCs w:val="22"/>
          </w:rPr>
          <w:t>. Accessed at March 2017.</w:t>
        </w:r>
      </w:ins>
    </w:p>
    <w:p w14:paraId="7D6D2E00" w14:textId="30D6190D" w:rsidR="00B81E06" w:rsidRDefault="00B81E06" w:rsidP="00B81E06">
      <w:pPr>
        <w:spacing w:line="276" w:lineRule="auto"/>
        <w:rPr>
          <w:ins w:id="4461" w:author="tomasrodrigues@ua.pt" w:date="2017-08-05T21:31:00Z"/>
          <w:szCs w:val="22"/>
        </w:rPr>
      </w:pPr>
      <w:bookmarkStart w:id="4462" w:name="Ref72"/>
      <w:ins w:id="4463" w:author="tomasrodrigues@ua.pt" w:date="2017-08-05T21:31:00Z">
        <w:r>
          <w:rPr>
            <w:szCs w:val="22"/>
          </w:rPr>
          <w:t>[72]</w:t>
        </w:r>
        <w:bookmarkEnd w:id="4462"/>
        <w:r>
          <w:rPr>
            <w:szCs w:val="22"/>
          </w:rPr>
          <w:t xml:space="preserve"> </w:t>
        </w:r>
      </w:ins>
      <w:ins w:id="4464" w:author="tomasrodrigues@ua.pt" w:date="2017-08-05T21:33:00Z">
        <w:r>
          <w:rPr>
            <w:szCs w:val="22"/>
          </w:rPr>
          <w:tab/>
        </w:r>
      </w:ins>
      <w:ins w:id="4465" w:author="tomasrodrigues@ua.pt" w:date="2017-08-05T21:35:00Z">
        <w:r>
          <w:rPr>
            <w:szCs w:val="22"/>
          </w:rPr>
          <w:t xml:space="preserve">Streambow, Xperience system, </w:t>
        </w:r>
        <w:r w:rsidRPr="00882DAA">
          <w:rPr>
            <w:szCs w:val="22"/>
          </w:rPr>
          <w:t>http://streambow.com/#xperiencesystem</w:t>
        </w:r>
        <w:r>
          <w:rPr>
            <w:szCs w:val="22"/>
          </w:rPr>
          <w:t>. Accessed at March 2017.</w:t>
        </w:r>
      </w:ins>
    </w:p>
    <w:p w14:paraId="506A8EEA" w14:textId="65442049" w:rsidR="00B81E06" w:rsidRDefault="00B81E06" w:rsidP="00B81E06">
      <w:pPr>
        <w:spacing w:line="276" w:lineRule="auto"/>
        <w:rPr>
          <w:ins w:id="4466" w:author="tomasrodrigues@ua.pt" w:date="2017-08-05T21:31:00Z"/>
          <w:szCs w:val="22"/>
        </w:rPr>
      </w:pPr>
      <w:bookmarkStart w:id="4467" w:name="Ref73"/>
      <w:ins w:id="4468" w:author="tomasrodrigues@ua.pt" w:date="2017-08-05T21:31:00Z">
        <w:r>
          <w:rPr>
            <w:szCs w:val="22"/>
          </w:rPr>
          <w:t>[73]</w:t>
        </w:r>
        <w:bookmarkEnd w:id="4467"/>
        <w:r>
          <w:rPr>
            <w:szCs w:val="22"/>
          </w:rPr>
          <w:t xml:space="preserve"> </w:t>
        </w:r>
      </w:ins>
      <w:ins w:id="4469" w:author="tomasrodrigues@ua.pt" w:date="2017-08-05T21:37:00Z">
        <w:r>
          <w:rPr>
            <w:szCs w:val="22"/>
          </w:rPr>
          <w:t xml:space="preserve">Accuver, XCAL-Ranger, </w:t>
        </w:r>
        <w:r w:rsidRPr="00B81E06">
          <w:rPr>
            <w:szCs w:val="22"/>
          </w:rPr>
          <w:t>http://accuver.com/?page=products%7Cviewpage%7Cxcal-ranger</w:t>
        </w:r>
      </w:ins>
      <w:ins w:id="4470" w:author="tomasrodrigues@ua.pt" w:date="2017-08-05T21:31:00Z">
        <w:r>
          <w:rPr>
            <w:szCs w:val="22"/>
          </w:rPr>
          <w:t>.</w:t>
        </w:r>
      </w:ins>
      <w:ins w:id="4471" w:author="tomasrodrigues@ua.pt" w:date="2017-08-05T21:34:00Z">
        <w:r>
          <w:rPr>
            <w:szCs w:val="22"/>
          </w:rPr>
          <w:t xml:space="preserve"> </w:t>
        </w:r>
      </w:ins>
      <w:ins w:id="4472" w:author="tomasrodrigues@ua.pt" w:date="2017-08-05T21:31:00Z">
        <w:r>
          <w:rPr>
            <w:szCs w:val="22"/>
          </w:rPr>
          <w:t>Accessed at March 2017.</w:t>
        </w:r>
      </w:ins>
    </w:p>
    <w:p w14:paraId="72440A60" w14:textId="52F352EC" w:rsidR="00B81E06" w:rsidRDefault="00B81E06" w:rsidP="00B81E06">
      <w:pPr>
        <w:spacing w:line="276" w:lineRule="auto"/>
        <w:rPr>
          <w:ins w:id="4473" w:author="tomasrodrigues@ua.pt" w:date="2017-08-05T21:31:00Z"/>
          <w:szCs w:val="22"/>
        </w:rPr>
      </w:pPr>
      <w:bookmarkStart w:id="4474" w:name="Ref74"/>
      <w:ins w:id="4475" w:author="tomasrodrigues@ua.pt" w:date="2017-08-05T21:31:00Z">
        <w:r>
          <w:rPr>
            <w:szCs w:val="22"/>
          </w:rPr>
          <w:t>[74]</w:t>
        </w:r>
        <w:bookmarkEnd w:id="4474"/>
        <w:r>
          <w:rPr>
            <w:szCs w:val="22"/>
          </w:rPr>
          <w:t xml:space="preserve"> </w:t>
        </w:r>
      </w:ins>
      <w:ins w:id="4476" w:author="tomasrodrigues@ua.pt" w:date="2017-08-05T21:44:00Z">
        <w:r w:rsidR="00F322AE">
          <w:rPr>
            <w:szCs w:val="22"/>
          </w:rPr>
          <w:t>InfoVista, TEMS Pocket</w:t>
        </w:r>
      </w:ins>
      <w:ins w:id="4477" w:author="tomasrodrigues@ua.pt" w:date="2017-08-05T21:45:00Z">
        <w:r w:rsidR="00F322AE">
          <w:rPr>
            <w:szCs w:val="22"/>
          </w:rPr>
          <w:t xml:space="preserve">, </w:t>
        </w:r>
        <w:r w:rsidR="00F322AE" w:rsidRPr="00F322AE">
          <w:rPr>
            <w:szCs w:val="22"/>
          </w:rPr>
          <w:t>http://www.tems.com/products-for-radio-and-core-networks/radio-network-engineering/portable-testing-for-wireless-networks#whats-new</w:t>
        </w:r>
      </w:ins>
      <w:ins w:id="4478" w:author="tomasrodrigues@ua.pt" w:date="2017-08-05T21:31:00Z">
        <w:r>
          <w:rPr>
            <w:szCs w:val="22"/>
          </w:rPr>
          <w:t>.</w:t>
        </w:r>
      </w:ins>
      <w:ins w:id="4479" w:author="tomasrodrigues@ua.pt" w:date="2017-08-05T21:34:00Z">
        <w:r>
          <w:rPr>
            <w:szCs w:val="22"/>
          </w:rPr>
          <w:t xml:space="preserve"> </w:t>
        </w:r>
      </w:ins>
      <w:ins w:id="4480" w:author="tomasrodrigues@ua.pt" w:date="2017-08-05T21:31:00Z">
        <w:r>
          <w:rPr>
            <w:szCs w:val="22"/>
          </w:rPr>
          <w:t>Accessed at March 2017.</w:t>
        </w:r>
      </w:ins>
    </w:p>
    <w:p w14:paraId="54EC70CC" w14:textId="7989D3EF" w:rsidR="00F322AE" w:rsidRPr="007E14A0" w:rsidRDefault="00B81E06">
      <w:pPr>
        <w:spacing w:after="0" w:line="276" w:lineRule="auto"/>
        <w:rPr>
          <w:ins w:id="4481" w:author="tomasrodrigues@ua.pt" w:date="2017-08-05T21:47:00Z"/>
          <w:rPrChange w:id="4482" w:author="tomasrodrigues@ua.pt" w:date="2017-08-05T23:53:00Z">
            <w:rPr>
              <w:ins w:id="4483" w:author="tomasrodrigues@ua.pt" w:date="2017-08-05T21:47:00Z"/>
              <w:rStyle w:val="Hiperligao"/>
              <w:szCs w:val="22"/>
            </w:rPr>
          </w:rPrChange>
        </w:rPr>
        <w:pPrChange w:id="4484" w:author="tomasrodrigues@ua.pt" w:date="2017-08-05T21:47:00Z">
          <w:pPr>
            <w:spacing w:line="276" w:lineRule="auto"/>
          </w:pPr>
        </w:pPrChange>
      </w:pPr>
      <w:bookmarkStart w:id="4485" w:name="Ref75"/>
      <w:ins w:id="4486" w:author="tomasrodrigues@ua.pt" w:date="2017-08-05T21:31:00Z">
        <w:r>
          <w:rPr>
            <w:szCs w:val="22"/>
          </w:rPr>
          <w:t xml:space="preserve">[75] </w:t>
        </w:r>
      </w:ins>
      <w:bookmarkEnd w:id="4485"/>
      <w:ins w:id="4487" w:author="tomasrodrigues@ua.pt" w:date="2017-08-05T21:46:00Z">
        <w:r w:rsidR="00F322AE">
          <w:rPr>
            <w:szCs w:val="22"/>
          </w:rPr>
          <w:t>VIAVI, TrueSite Solution,</w:t>
        </w:r>
      </w:ins>
      <w:ins w:id="4488" w:author="tomasrodrigues@ua.pt" w:date="2017-08-05T21:31:00Z">
        <w:r>
          <w:rPr>
            <w:szCs w:val="22"/>
          </w:rPr>
          <w:t xml:space="preserve"> </w:t>
        </w:r>
      </w:ins>
      <w:ins w:id="4489" w:author="tomasrodrigues@ua.pt" w:date="2017-08-05T21:47:00Z">
        <w:r w:rsidR="00F322AE" w:rsidRPr="007E14A0">
          <w:rPr>
            <w:rPrChange w:id="4490" w:author="tomasrodrigues@ua.pt" w:date="2017-08-05T23:53:00Z">
              <w:rPr>
                <w:rStyle w:val="Hiperligao"/>
                <w:szCs w:val="22"/>
              </w:rPr>
            </w:rPrChange>
          </w:rPr>
          <w:t>http://www.viavisolutions.com/sites/default/files/technical-library-items/truesite-solution-truesite-matrix-and-truesite-handheld-provide-scalable-mobile-network-a</w:t>
        </w:r>
      </w:ins>
    </w:p>
    <w:p w14:paraId="48F9A93B" w14:textId="66CA4A1B" w:rsidR="00B81E06" w:rsidRDefault="00F322AE" w:rsidP="00881FF4">
      <w:pPr>
        <w:spacing w:line="276" w:lineRule="auto"/>
        <w:rPr>
          <w:ins w:id="4491" w:author="tomasrodrigues@ua.pt" w:date="2017-08-05T21:47:00Z"/>
          <w:szCs w:val="22"/>
        </w:rPr>
      </w:pPr>
      <w:ins w:id="4492" w:author="tomasrodrigues@ua.pt" w:date="2017-08-05T21:47:00Z">
        <w:r w:rsidRPr="007E14A0">
          <w:rPr>
            <w:rPrChange w:id="4493" w:author="tomasrodrigues@ua.pt" w:date="2017-08-05T23:53:00Z">
              <w:rPr>
                <w:rStyle w:val="Hiperligao"/>
                <w:szCs w:val="22"/>
              </w:rPr>
            </w:rPrChange>
          </w:rPr>
          <w:t>nd-service.pdf</w:t>
        </w:r>
      </w:ins>
      <w:ins w:id="4494" w:author="tomasrodrigues@ua.pt" w:date="2017-08-05T21:31:00Z">
        <w:r w:rsidR="00B81E06">
          <w:rPr>
            <w:szCs w:val="22"/>
          </w:rPr>
          <w:t>.</w:t>
        </w:r>
      </w:ins>
      <w:ins w:id="4495" w:author="tomasrodrigues@ua.pt" w:date="2017-08-05T21:34:00Z">
        <w:r w:rsidR="00B81E06">
          <w:rPr>
            <w:szCs w:val="22"/>
          </w:rPr>
          <w:t xml:space="preserve"> </w:t>
        </w:r>
      </w:ins>
      <w:ins w:id="4496" w:author="tomasrodrigues@ua.pt" w:date="2017-08-05T21:31:00Z">
        <w:r w:rsidR="00B81E06">
          <w:rPr>
            <w:szCs w:val="22"/>
          </w:rPr>
          <w:t>Accessed at March 2017.</w:t>
        </w:r>
      </w:ins>
    </w:p>
    <w:p w14:paraId="17D5DB37" w14:textId="5353D2D4" w:rsidR="00F322AE" w:rsidRDefault="00F322AE" w:rsidP="00881FF4">
      <w:pPr>
        <w:spacing w:line="276" w:lineRule="auto"/>
        <w:rPr>
          <w:ins w:id="4497" w:author="tomasrodrigues@ua.pt" w:date="2017-08-05T21:47:00Z"/>
          <w:szCs w:val="22"/>
        </w:rPr>
      </w:pPr>
      <w:bookmarkStart w:id="4498" w:name="Ref76"/>
      <w:ins w:id="4499" w:author="tomasrodrigues@ua.pt" w:date="2017-08-05T21:47:00Z">
        <w:r>
          <w:rPr>
            <w:szCs w:val="22"/>
          </w:rPr>
          <w:t>[</w:t>
        </w:r>
        <w:r w:rsidR="006321A7">
          <w:rPr>
            <w:szCs w:val="22"/>
          </w:rPr>
          <w:t>76</w:t>
        </w:r>
        <w:r>
          <w:rPr>
            <w:szCs w:val="22"/>
          </w:rPr>
          <w:t>]</w:t>
        </w:r>
        <w:bookmarkEnd w:id="4498"/>
        <w:r>
          <w:rPr>
            <w:szCs w:val="22"/>
          </w:rPr>
          <w:t xml:space="preserve"> </w:t>
        </w:r>
      </w:ins>
      <w:ins w:id="4500" w:author="tomasrodrigues@ua.pt" w:date="2017-08-05T21:49:00Z">
        <w:r>
          <w:rPr>
            <w:szCs w:val="22"/>
          </w:rPr>
          <w:t xml:space="preserve">Focus infocom, XGMA SP, </w:t>
        </w:r>
        <w:r w:rsidRPr="00F322AE">
          <w:rPr>
            <w:szCs w:val="22"/>
          </w:rPr>
          <w:t>http://focus-infocom.de/measurement-systems/benchmark-systems/xgma-sp</w:t>
        </w:r>
      </w:ins>
      <w:ins w:id="4501" w:author="tomasrodrigues@ua.pt" w:date="2017-08-05T21:47:00Z">
        <w:r>
          <w:rPr>
            <w:szCs w:val="22"/>
          </w:rPr>
          <w:t>. Accessed at March 2017.</w:t>
        </w:r>
      </w:ins>
    </w:p>
    <w:p w14:paraId="078F576D" w14:textId="06429FE0" w:rsidR="00F322AE" w:rsidRDefault="00F322AE" w:rsidP="00F322AE">
      <w:pPr>
        <w:spacing w:line="276" w:lineRule="auto"/>
        <w:rPr>
          <w:ins w:id="4502" w:author="tomasrodrigues@ua.pt" w:date="2017-08-05T21:47:00Z"/>
          <w:szCs w:val="22"/>
        </w:rPr>
      </w:pPr>
      <w:bookmarkStart w:id="4503" w:name="Ref77"/>
      <w:ins w:id="4504" w:author="tomasrodrigues@ua.pt" w:date="2017-08-05T21:47:00Z">
        <w:r>
          <w:rPr>
            <w:szCs w:val="22"/>
          </w:rPr>
          <w:t>[</w:t>
        </w:r>
        <w:r w:rsidR="006321A7">
          <w:rPr>
            <w:szCs w:val="22"/>
          </w:rPr>
          <w:t>77</w:t>
        </w:r>
        <w:r>
          <w:rPr>
            <w:szCs w:val="22"/>
          </w:rPr>
          <w:t>]</w:t>
        </w:r>
        <w:bookmarkEnd w:id="4503"/>
        <w:r>
          <w:rPr>
            <w:szCs w:val="22"/>
          </w:rPr>
          <w:t xml:space="preserve"> </w:t>
        </w:r>
      </w:ins>
      <w:ins w:id="4505" w:author="tomasrodrigues@ua.pt" w:date="2017-08-05T21:51:00Z">
        <w:r w:rsidR="006321A7">
          <w:rPr>
            <w:szCs w:val="22"/>
          </w:rPr>
          <w:t>Meritech, Sigma-ML,</w:t>
        </w:r>
      </w:ins>
      <w:ins w:id="4506" w:author="tomasrodrigues@ua.pt" w:date="2017-08-05T21:47:00Z">
        <w:r>
          <w:rPr>
            <w:szCs w:val="22"/>
          </w:rPr>
          <w:t xml:space="preserve"> </w:t>
        </w:r>
      </w:ins>
      <w:ins w:id="4507" w:author="tomasrodrigues@ua.pt" w:date="2017-08-05T21:51:00Z">
        <w:r w:rsidR="006321A7" w:rsidRPr="006321A7">
          <w:rPr>
            <w:szCs w:val="22"/>
          </w:rPr>
          <w:t>https://www.meritechsolutions.com/Product_SigmaMl.html</w:t>
        </w:r>
      </w:ins>
      <w:ins w:id="4508" w:author="tomasrodrigues@ua.pt" w:date="2017-08-05T21:47:00Z">
        <w:r>
          <w:rPr>
            <w:szCs w:val="22"/>
          </w:rPr>
          <w:t>.</w:t>
        </w:r>
      </w:ins>
      <w:ins w:id="4509" w:author="tomasrodrigues@ua.pt" w:date="2017-08-05T21:48:00Z">
        <w:r>
          <w:rPr>
            <w:szCs w:val="22"/>
          </w:rPr>
          <w:t xml:space="preserve"> </w:t>
        </w:r>
      </w:ins>
      <w:ins w:id="4510" w:author="tomasrodrigues@ua.pt" w:date="2017-08-05T21:47:00Z">
        <w:r>
          <w:rPr>
            <w:szCs w:val="22"/>
          </w:rPr>
          <w:t>Accessed at March 2017.</w:t>
        </w:r>
      </w:ins>
    </w:p>
    <w:p w14:paraId="099715C8" w14:textId="4565536F" w:rsidR="006321A7" w:rsidRPr="003F2EF7" w:rsidRDefault="00F322AE">
      <w:pPr>
        <w:spacing w:after="0" w:line="276" w:lineRule="auto"/>
        <w:rPr>
          <w:ins w:id="4511" w:author="tomasrodrigues@ua.pt" w:date="2017-08-05T21:56:00Z"/>
          <w:rPrChange w:id="4512" w:author="tomasrodrigues@ua.pt" w:date="2017-08-06T00:53:00Z">
            <w:rPr>
              <w:ins w:id="4513" w:author="tomasrodrigues@ua.pt" w:date="2017-08-05T21:56:00Z"/>
              <w:rStyle w:val="Hiperligao"/>
              <w:szCs w:val="22"/>
            </w:rPr>
          </w:rPrChange>
        </w:rPr>
        <w:pPrChange w:id="4514" w:author="tomasrodrigues@ua.pt" w:date="2017-08-05T21:56:00Z">
          <w:pPr>
            <w:spacing w:line="276" w:lineRule="auto"/>
          </w:pPr>
        </w:pPrChange>
      </w:pPr>
      <w:bookmarkStart w:id="4515" w:name="Ref78"/>
      <w:ins w:id="4516" w:author="tomasrodrigues@ua.pt" w:date="2017-08-05T21:47:00Z">
        <w:r>
          <w:rPr>
            <w:szCs w:val="22"/>
          </w:rPr>
          <w:t>[</w:t>
        </w:r>
        <w:r w:rsidR="006321A7">
          <w:rPr>
            <w:szCs w:val="22"/>
          </w:rPr>
          <w:t>78</w:t>
        </w:r>
        <w:r>
          <w:rPr>
            <w:szCs w:val="22"/>
          </w:rPr>
          <w:t>]</w:t>
        </w:r>
      </w:ins>
      <w:ins w:id="4517" w:author="tomasrodrigues@ua.pt" w:date="2017-08-05T21:54:00Z">
        <w:r w:rsidR="006321A7">
          <w:rPr>
            <w:szCs w:val="22"/>
          </w:rPr>
          <w:t xml:space="preserve"> </w:t>
        </w:r>
      </w:ins>
      <w:bookmarkEnd w:id="4515"/>
      <w:ins w:id="4518" w:author="tomasrodrigues@ua.pt" w:date="2017-08-05T21:55:00Z">
        <w:r w:rsidR="006321A7">
          <w:rPr>
            <w:szCs w:val="22"/>
          </w:rPr>
          <w:t>Rohde-Schwarz, SwissQual QualiPoc Android,</w:t>
        </w:r>
      </w:ins>
      <w:ins w:id="4519" w:author="tomasrodrigues@ua.pt" w:date="2017-08-05T21:47:00Z">
        <w:r>
          <w:rPr>
            <w:szCs w:val="22"/>
          </w:rPr>
          <w:t xml:space="preserve"> </w:t>
        </w:r>
      </w:ins>
      <w:ins w:id="4520" w:author="tomasrodrigues@ua.pt" w:date="2017-08-05T21:56:00Z">
        <w:r w:rsidR="006321A7">
          <w:rPr>
            <w:szCs w:val="22"/>
          </w:rPr>
          <w:fldChar w:fldCharType="begin"/>
        </w:r>
        <w:r w:rsidR="006321A7">
          <w:rPr>
            <w:szCs w:val="22"/>
          </w:rPr>
          <w:instrText xml:space="preserve"> HYPERLINK "https://www.rohde-schwarz.com/us/product/q" </w:instrText>
        </w:r>
        <w:r w:rsidR="006321A7">
          <w:rPr>
            <w:szCs w:val="22"/>
          </w:rPr>
          <w:fldChar w:fldCharType="separate"/>
        </w:r>
        <w:r w:rsidR="006321A7" w:rsidRPr="003F2EF7">
          <w:rPr>
            <w:rPrChange w:id="4521" w:author="tomasrodrigues@ua.pt" w:date="2017-08-06T00:53:00Z">
              <w:rPr>
                <w:rStyle w:val="Hiperligao"/>
                <w:szCs w:val="22"/>
              </w:rPr>
            </w:rPrChange>
          </w:rPr>
          <w:t>https://www.rohde-schwarz.com/us/product/q</w:t>
        </w:r>
      </w:ins>
    </w:p>
    <w:p w14:paraId="3B47FEFE" w14:textId="29F797BF" w:rsidR="00F322AE" w:rsidRDefault="006321A7" w:rsidP="00881FF4">
      <w:pPr>
        <w:spacing w:line="276" w:lineRule="auto"/>
        <w:rPr>
          <w:ins w:id="4522" w:author="tomasrodrigues@ua.pt" w:date="2017-08-05T22:55:00Z"/>
          <w:szCs w:val="22"/>
        </w:rPr>
      </w:pPr>
      <w:ins w:id="4523" w:author="tomasrodrigues@ua.pt" w:date="2017-08-05T21:56:00Z">
        <w:r w:rsidRPr="003F2EF7">
          <w:rPr>
            <w:rPrChange w:id="4524" w:author="tomasrodrigues@ua.pt" w:date="2017-08-06T00:53:00Z">
              <w:rPr>
                <w:rStyle w:val="Hiperligao"/>
                <w:szCs w:val="22"/>
              </w:rPr>
            </w:rPrChange>
          </w:rPr>
          <w:t>ualipoc_android-productstartpage_63493-55430.html</w:t>
        </w:r>
        <w:r>
          <w:rPr>
            <w:szCs w:val="22"/>
          </w:rPr>
          <w:fldChar w:fldCharType="end"/>
        </w:r>
      </w:ins>
      <w:ins w:id="4525" w:author="tomasrodrigues@ua.pt" w:date="2017-08-05T21:47:00Z">
        <w:r w:rsidR="00F322AE">
          <w:rPr>
            <w:szCs w:val="22"/>
          </w:rPr>
          <w:t>.</w:t>
        </w:r>
      </w:ins>
      <w:ins w:id="4526" w:author="tomasrodrigues@ua.pt" w:date="2017-08-05T21:48:00Z">
        <w:r w:rsidR="00F322AE">
          <w:rPr>
            <w:szCs w:val="22"/>
          </w:rPr>
          <w:t xml:space="preserve"> </w:t>
        </w:r>
      </w:ins>
      <w:ins w:id="4527" w:author="tomasrodrigues@ua.pt" w:date="2017-08-05T21:47:00Z">
        <w:r w:rsidR="00F322AE">
          <w:rPr>
            <w:szCs w:val="22"/>
          </w:rPr>
          <w:t>Accessed at March 2017.</w:t>
        </w:r>
      </w:ins>
    </w:p>
    <w:p w14:paraId="1A8530DD" w14:textId="366F0B64" w:rsidR="00093C0D" w:rsidRDefault="00093C0D" w:rsidP="00DB1BDC">
      <w:pPr>
        <w:spacing w:line="276" w:lineRule="auto"/>
        <w:rPr>
          <w:ins w:id="4528" w:author="tomasrodrigues@ua.pt" w:date="2017-08-05T23:53:00Z"/>
        </w:rPr>
      </w:pPr>
      <w:bookmarkStart w:id="4529" w:name="Ref79"/>
      <w:ins w:id="4530" w:author="tomasrodrigues@ua.pt" w:date="2017-08-05T22:55:00Z">
        <w:r w:rsidRPr="00DB1BDC">
          <w:t>[79]</w:t>
        </w:r>
        <w:bookmarkEnd w:id="4529"/>
        <w:r w:rsidRPr="00725F1B">
          <w:t xml:space="preserve"> Telco antennas, "</w:t>
        </w:r>
      </w:ins>
      <w:ins w:id="4531" w:author="tomasrodrigues@ua.pt" w:date="2017-08-05T22:56:00Z">
        <w:r w:rsidRPr="00093C0D">
          <w:rPr>
            <w:rPrChange w:id="4532" w:author="tomasrodrigues@ua.pt" w:date="2017-08-05T22:56:00Z">
              <w:rPr>
                <w:rFonts w:ascii="Segoe UI" w:hAnsi="Segoe UI" w:cs="Segoe UI"/>
                <w:color w:val="333333"/>
                <w:sz w:val="25"/>
                <w:szCs w:val="25"/>
              </w:rPr>
            </w:rPrChange>
          </w:rPr>
          <w:t>Poor Mobile Network Coverage Explained - Weak Signal</w:t>
        </w:r>
      </w:ins>
      <w:ins w:id="4533" w:author="tomasrodrigues@ua.pt" w:date="2017-08-05T22:55:00Z">
        <w:r w:rsidRPr="00DB1BDC">
          <w:t xml:space="preserve">", </w:t>
        </w:r>
      </w:ins>
      <w:ins w:id="4534" w:author="tomasrodrigues@ua.pt" w:date="2017-08-05T22:58:00Z">
        <w:r>
          <w:fldChar w:fldCharType="begin"/>
        </w:r>
        <w:r>
          <w:instrText xml:space="preserve"> HYPERLINK "https://www.telcoantennas.com.au/site/poor-mobile-network-coverage-explained-weak-signal" </w:instrText>
        </w:r>
        <w:r>
          <w:fldChar w:fldCharType="separate"/>
        </w:r>
        <w:r w:rsidRPr="00DB1BDC">
          <w:t>https://www.telcoantennas.com.au/site/poor-mobile-network-coverage-explained-weak-signal</w:t>
        </w:r>
        <w:r>
          <w:fldChar w:fldCharType="end"/>
        </w:r>
      </w:ins>
      <w:ins w:id="4535" w:author="tomasrodrigues@ua.pt" w:date="2017-08-05T22:55:00Z">
        <w:r w:rsidRPr="00DB1BDC">
          <w:t xml:space="preserve">. Accessed at </w:t>
        </w:r>
        <w:r w:rsidRPr="00725F1B">
          <w:t>May 2017.</w:t>
        </w:r>
      </w:ins>
    </w:p>
    <w:p w14:paraId="5D14CDE6" w14:textId="1A643ABE" w:rsidR="007E14A0" w:rsidRPr="003F2EF7" w:rsidRDefault="007E14A0">
      <w:pPr>
        <w:spacing w:line="276" w:lineRule="auto"/>
        <w:ind w:left="0"/>
        <w:rPr>
          <w:ins w:id="4536" w:author="tomasrodrigues@ua.pt" w:date="2017-08-05T23:55:00Z"/>
          <w:szCs w:val="22"/>
          <w:rPrChange w:id="4537" w:author="tomasrodrigues@ua.pt" w:date="2017-08-06T00:53:00Z">
            <w:rPr>
              <w:ins w:id="4538" w:author="tomasrodrigues@ua.pt" w:date="2017-08-05T23:55:00Z"/>
            </w:rPr>
          </w:rPrChange>
        </w:rPr>
        <w:pPrChange w:id="4539" w:author="tomasrodrigues@ua.pt" w:date="2017-08-05T23:55:00Z">
          <w:pPr>
            <w:spacing w:line="276" w:lineRule="auto"/>
          </w:pPr>
        </w:pPrChange>
      </w:pPr>
      <w:bookmarkStart w:id="4540" w:name="Ref80"/>
      <w:ins w:id="4541" w:author="tomasrodrigues@ua.pt" w:date="2017-08-05T23:53:00Z">
        <w:r w:rsidRPr="00DB1BDC">
          <w:rPr>
            <w:szCs w:val="22"/>
          </w:rPr>
          <w:t>[80]</w:t>
        </w:r>
        <w:bookmarkEnd w:id="4540"/>
        <w:r w:rsidRPr="00725F1B">
          <w:rPr>
            <w:szCs w:val="22"/>
          </w:rPr>
          <w:t xml:space="preserve"> </w:t>
        </w:r>
      </w:ins>
      <w:commentRangeStart w:id="4542"/>
      <w:ins w:id="4543" w:author="tomasrodrigues@ua.pt" w:date="2017-08-05T23:54:00Z">
        <w:r w:rsidRPr="00725F1B">
          <w:rPr>
            <w:szCs w:val="22"/>
          </w:rPr>
          <w:t>Open Handse</w:t>
        </w:r>
        <w:commentRangeEnd w:id="4542"/>
        <w:r w:rsidRPr="003F2EF7">
          <w:rPr>
            <w:szCs w:val="22"/>
            <w:rPrChange w:id="4544" w:author="tomasrodrigues@ua.pt" w:date="2017-08-06T00:53:00Z">
              <w:rPr>
                <w:rStyle w:val="Refdecomentrio"/>
              </w:rPr>
            </w:rPrChange>
          </w:rPr>
          <w:commentReference w:id="4542"/>
        </w:r>
        <w:r w:rsidRPr="00DB1BDC">
          <w:rPr>
            <w:szCs w:val="22"/>
          </w:rPr>
          <w:t>t Alliance, [Online</w:t>
        </w:r>
        <w:r w:rsidRPr="00725F1B">
          <w:rPr>
            <w:szCs w:val="22"/>
          </w:rPr>
          <w:t>].</w:t>
        </w:r>
      </w:ins>
      <w:ins w:id="4545" w:author="tomasrodrigues@ua.pt" w:date="2017-08-05T23:55:00Z">
        <w:r w:rsidRPr="00725F1B">
          <w:rPr>
            <w:szCs w:val="22"/>
          </w:rPr>
          <w:t xml:space="preserve"> https://www.openhandsetalliance.com/index.html. Accessed at June 2017.</w:t>
        </w:r>
      </w:ins>
    </w:p>
    <w:p w14:paraId="122E5BCD" w14:textId="5DDE0C67" w:rsidR="007E14A0" w:rsidRPr="003F2EF7" w:rsidRDefault="007E14A0">
      <w:pPr>
        <w:spacing w:line="276" w:lineRule="auto"/>
        <w:ind w:left="0"/>
        <w:rPr>
          <w:ins w:id="4546" w:author="tomasrodrigues@ua.pt" w:date="2017-08-05T23:58:00Z"/>
          <w:szCs w:val="22"/>
          <w:rPrChange w:id="4547" w:author="tomasrodrigues@ua.pt" w:date="2017-08-06T00:53:00Z">
            <w:rPr>
              <w:ins w:id="4548" w:author="tomasrodrigues@ua.pt" w:date="2017-08-05T23:58:00Z"/>
            </w:rPr>
          </w:rPrChange>
        </w:rPr>
        <w:pPrChange w:id="4549" w:author="tomasrodrigues@ua.pt" w:date="2017-08-05T23:55:00Z">
          <w:pPr>
            <w:spacing w:line="276" w:lineRule="auto"/>
          </w:pPr>
        </w:pPrChange>
      </w:pPr>
      <w:bookmarkStart w:id="4550" w:name="Ref81"/>
      <w:ins w:id="4551" w:author="tomasrodrigues@ua.pt" w:date="2017-08-05T23:55:00Z">
        <w:r w:rsidRPr="003F2EF7">
          <w:rPr>
            <w:szCs w:val="22"/>
            <w:rPrChange w:id="4552" w:author="tomasrodrigues@ua.pt" w:date="2017-08-06T00:53:00Z">
              <w:rPr/>
            </w:rPrChange>
          </w:rPr>
          <w:t>[81]</w:t>
        </w:r>
      </w:ins>
      <w:ins w:id="4553" w:author="tomasrodrigues@ua.pt" w:date="2017-08-05T23:58:00Z">
        <w:r w:rsidRPr="003F2EF7">
          <w:rPr>
            <w:szCs w:val="22"/>
            <w:rPrChange w:id="4554" w:author="tomasrodrigues@ua.pt" w:date="2017-08-06T00:53:00Z">
              <w:rPr/>
            </w:rPrChange>
          </w:rPr>
          <w:t xml:space="preserve"> Google, [Online]. https://www.google.com. Accessed at June 2017.</w:t>
        </w:r>
      </w:ins>
    </w:p>
    <w:p w14:paraId="2ADE321B" w14:textId="05BB026E" w:rsidR="007E14A0" w:rsidRPr="003F2EF7" w:rsidRDefault="007E14A0">
      <w:pPr>
        <w:spacing w:line="276" w:lineRule="auto"/>
        <w:rPr>
          <w:ins w:id="4555" w:author="tomasrodrigues@ua.pt" w:date="2017-08-05T23:59:00Z"/>
        </w:rPr>
        <w:pPrChange w:id="4556" w:author="tomasrodrigues@ua.pt" w:date="2017-08-06T00:54:00Z">
          <w:pPr>
            <w:spacing w:line="276" w:lineRule="auto"/>
            <w:ind w:left="0"/>
          </w:pPr>
        </w:pPrChange>
      </w:pPr>
      <w:bookmarkStart w:id="4557" w:name="Ref82"/>
      <w:ins w:id="4558" w:author="tomasrodrigues@ua.pt" w:date="2017-08-05T23:58:00Z">
        <w:r w:rsidRPr="003F2EF7">
          <w:t xml:space="preserve">[82] </w:t>
        </w:r>
      </w:ins>
      <w:bookmarkEnd w:id="4557"/>
      <w:ins w:id="4559" w:author="tomasrodrigues@ua.pt" w:date="2017-08-06T00:03:00Z">
        <w:r w:rsidR="00B4582E" w:rsidRPr="003F2EF7">
          <w:t>Bluetooth</w:t>
        </w:r>
      </w:ins>
      <w:ins w:id="4560" w:author="tomasrodrigues@ua.pt" w:date="2017-08-05T23:58:00Z">
        <w:r w:rsidRPr="003F2EF7">
          <w:t>,</w:t>
        </w:r>
      </w:ins>
      <w:ins w:id="4561" w:author="tomasrodrigues@ua.pt" w:date="2017-08-06T00:04:00Z">
        <w:r w:rsidR="00B4582E" w:rsidRPr="003F2EF7">
          <w:t xml:space="preserve"> </w:t>
        </w:r>
        <w:r w:rsidR="00B4582E" w:rsidRPr="003F2EF7">
          <w:rPr>
            <w:rPrChange w:id="4562" w:author="tomasrodrigues@ua.pt" w:date="2017-08-06T00:53:00Z">
              <w:rPr>
                <w:rFonts w:ascii="Arial" w:hAnsi="Arial" w:cs="Arial"/>
                <w:b/>
                <w:bCs/>
                <w:color w:val="222222"/>
              </w:rPr>
            </w:rPrChange>
          </w:rPr>
          <w:fldChar w:fldCharType="begin"/>
        </w:r>
        <w:r w:rsidR="00B4582E" w:rsidRPr="003F2EF7">
          <w:rPr>
            <w:rPrChange w:id="4563" w:author="tomasrodrigues@ua.pt" w:date="2017-08-06T00:53:00Z">
              <w:rPr>
                <w:rFonts w:ascii="Arial" w:hAnsi="Arial" w:cs="Arial"/>
                <w:b/>
                <w:bCs/>
                <w:color w:val="222222"/>
              </w:rPr>
            </w:rPrChange>
          </w:rPr>
          <w:instrText xml:space="preserve"> HYPERLINK "https://www.bluetooth.com/" </w:instrText>
        </w:r>
        <w:r w:rsidR="00B4582E" w:rsidRPr="003F2EF7">
          <w:rPr>
            <w:rPrChange w:id="4564" w:author="tomasrodrigues@ua.pt" w:date="2017-08-06T00:53:00Z">
              <w:rPr>
                <w:rFonts w:ascii="Arial" w:hAnsi="Arial" w:cs="Arial"/>
                <w:b/>
                <w:bCs/>
                <w:color w:val="222222"/>
              </w:rPr>
            </w:rPrChange>
          </w:rPr>
          <w:fldChar w:fldCharType="separate"/>
        </w:r>
        <w:r w:rsidR="00B4582E" w:rsidRPr="003F2EF7">
          <w:rPr>
            <w:rPrChange w:id="4565" w:author="tomasrodrigues@ua.pt" w:date="2017-08-06T00:53:00Z">
              <w:rPr>
                <w:rStyle w:val="Hiperligao"/>
                <w:rFonts w:ascii="Arial" w:hAnsi="Arial" w:cs="Arial"/>
                <w:b/>
                <w:bCs/>
                <w:color w:val="660099"/>
              </w:rPr>
            </w:rPrChange>
          </w:rPr>
          <w:t>Bluetooth Technology Website</w:t>
        </w:r>
        <w:r w:rsidR="00B4582E" w:rsidRPr="003F2EF7">
          <w:rPr>
            <w:rPrChange w:id="4566" w:author="tomasrodrigues@ua.pt" w:date="2017-08-06T00:53:00Z">
              <w:rPr>
                <w:rFonts w:ascii="Arial" w:hAnsi="Arial" w:cs="Arial"/>
                <w:b/>
                <w:bCs/>
                <w:color w:val="222222"/>
              </w:rPr>
            </w:rPrChange>
          </w:rPr>
          <w:fldChar w:fldCharType="end"/>
        </w:r>
      </w:ins>
      <w:ins w:id="4567" w:author="tomasrodrigues@ua.pt" w:date="2017-08-05T23:58:00Z">
        <w:r w:rsidRPr="00DB1BDC">
          <w:t xml:space="preserve"> [Online]</w:t>
        </w:r>
        <w:r w:rsidRPr="003F2EF7">
          <w:t xml:space="preserve">. </w:t>
        </w:r>
      </w:ins>
      <w:ins w:id="4568" w:author="tomasrodrigues@ua.pt" w:date="2017-08-06T00:03:00Z">
        <w:r w:rsidR="00B4582E" w:rsidRPr="003F2EF7">
          <w:t>https://www.bluetooth.com/</w:t>
        </w:r>
      </w:ins>
      <w:ins w:id="4569" w:author="tomasrodrigues@ua.pt" w:date="2017-08-05T23:58:00Z">
        <w:r w:rsidRPr="003F2EF7">
          <w:t>. Accessed at June 2017.</w:t>
        </w:r>
      </w:ins>
    </w:p>
    <w:p w14:paraId="6BAEC2B0" w14:textId="6DB42F11" w:rsidR="007E14A0" w:rsidRPr="003F2EF7" w:rsidRDefault="007E14A0" w:rsidP="007E14A0">
      <w:pPr>
        <w:spacing w:line="276" w:lineRule="auto"/>
        <w:ind w:left="0"/>
        <w:rPr>
          <w:ins w:id="4570" w:author="tomasrodrigues@ua.pt" w:date="2017-08-05T23:59:00Z"/>
          <w:szCs w:val="22"/>
          <w:rPrChange w:id="4571" w:author="tomasrodrigues@ua.pt" w:date="2017-08-06T00:53:00Z">
            <w:rPr>
              <w:ins w:id="4572" w:author="tomasrodrigues@ua.pt" w:date="2017-08-05T23:59:00Z"/>
            </w:rPr>
          </w:rPrChange>
        </w:rPr>
      </w:pPr>
      <w:bookmarkStart w:id="4573" w:name="Ref83"/>
      <w:ins w:id="4574" w:author="tomasrodrigues@ua.pt" w:date="2017-08-05T23:59:00Z">
        <w:r w:rsidRPr="00725F1B">
          <w:rPr>
            <w:szCs w:val="22"/>
          </w:rPr>
          <w:t>[83]</w:t>
        </w:r>
        <w:bookmarkEnd w:id="4573"/>
        <w:r w:rsidRPr="00725F1B">
          <w:rPr>
            <w:szCs w:val="22"/>
          </w:rPr>
          <w:t xml:space="preserve"> </w:t>
        </w:r>
      </w:ins>
      <w:ins w:id="4575" w:author="tomasrodrigues@ua.pt" w:date="2017-08-06T00:07:00Z">
        <w:r w:rsidR="00B4582E" w:rsidRPr="00725F1B">
          <w:rPr>
            <w:szCs w:val="22"/>
          </w:rPr>
          <w:t>SQLite</w:t>
        </w:r>
      </w:ins>
      <w:ins w:id="4576" w:author="tomasrodrigues@ua.pt" w:date="2017-08-05T23:59:00Z">
        <w:r w:rsidRPr="00725F1B">
          <w:rPr>
            <w:szCs w:val="22"/>
          </w:rPr>
          <w:t>,</w:t>
        </w:r>
      </w:ins>
      <w:ins w:id="4577" w:author="tomasrodrigues@ua.pt" w:date="2017-08-06T00:07:00Z">
        <w:r w:rsidR="00B4582E" w:rsidRPr="003F2EF7">
          <w:rPr>
            <w:szCs w:val="22"/>
            <w:rPrChange w:id="4578" w:author="tomasrodrigues@ua.pt" w:date="2017-08-06T00:53:00Z">
              <w:rPr/>
            </w:rPrChange>
          </w:rPr>
          <w:t xml:space="preserve"> SQLite Home Page</w:t>
        </w:r>
      </w:ins>
      <w:ins w:id="4579" w:author="tomasrodrigues@ua.pt" w:date="2017-08-05T23:59:00Z">
        <w:r w:rsidRPr="003F2EF7">
          <w:rPr>
            <w:szCs w:val="22"/>
            <w:rPrChange w:id="4580" w:author="tomasrodrigues@ua.pt" w:date="2017-08-06T00:53:00Z">
              <w:rPr/>
            </w:rPrChange>
          </w:rPr>
          <w:t xml:space="preserve"> [Online]. </w:t>
        </w:r>
      </w:ins>
      <w:ins w:id="4581" w:author="tomasrodrigues@ua.pt" w:date="2017-08-06T00:07:00Z">
        <w:r w:rsidR="00B4582E" w:rsidRPr="003F2EF7">
          <w:rPr>
            <w:szCs w:val="22"/>
            <w:rPrChange w:id="4582" w:author="tomasrodrigues@ua.pt" w:date="2017-08-06T00:53:00Z">
              <w:rPr/>
            </w:rPrChange>
          </w:rPr>
          <w:t>https://www.sqlite.org/</w:t>
        </w:r>
      </w:ins>
      <w:ins w:id="4583" w:author="tomasrodrigues@ua.pt" w:date="2017-08-05T23:59:00Z">
        <w:r w:rsidRPr="003F2EF7">
          <w:rPr>
            <w:szCs w:val="22"/>
            <w:rPrChange w:id="4584" w:author="tomasrodrigues@ua.pt" w:date="2017-08-06T00:53:00Z">
              <w:rPr/>
            </w:rPrChange>
          </w:rPr>
          <w:t>. Accessed at June 2017.</w:t>
        </w:r>
      </w:ins>
    </w:p>
    <w:p w14:paraId="461ACB87" w14:textId="453D9D96" w:rsidR="007E14A0" w:rsidRPr="003F2EF7" w:rsidRDefault="007E14A0" w:rsidP="007E14A0">
      <w:pPr>
        <w:spacing w:line="276" w:lineRule="auto"/>
        <w:ind w:left="0"/>
        <w:rPr>
          <w:ins w:id="4585" w:author="tomasrodrigues@ua.pt" w:date="2017-08-05T23:59:00Z"/>
          <w:szCs w:val="22"/>
          <w:rPrChange w:id="4586" w:author="tomasrodrigues@ua.pt" w:date="2017-08-06T00:53:00Z">
            <w:rPr>
              <w:ins w:id="4587" w:author="tomasrodrigues@ua.pt" w:date="2017-08-05T23:59:00Z"/>
            </w:rPr>
          </w:rPrChange>
        </w:rPr>
      </w:pPr>
      <w:bookmarkStart w:id="4588" w:name="Ref84"/>
      <w:ins w:id="4589" w:author="tomasrodrigues@ua.pt" w:date="2017-08-05T23:59:00Z">
        <w:r w:rsidRPr="003F2EF7">
          <w:rPr>
            <w:szCs w:val="22"/>
            <w:rPrChange w:id="4590" w:author="tomasrodrigues@ua.pt" w:date="2017-08-06T00:53:00Z">
              <w:rPr/>
            </w:rPrChange>
          </w:rPr>
          <w:t>[84]</w:t>
        </w:r>
        <w:bookmarkEnd w:id="4588"/>
        <w:r w:rsidRPr="003F2EF7">
          <w:rPr>
            <w:szCs w:val="22"/>
            <w:rPrChange w:id="4591" w:author="tomasrodrigues@ua.pt" w:date="2017-08-06T00:53:00Z">
              <w:rPr/>
            </w:rPrChange>
          </w:rPr>
          <w:t xml:space="preserve"> </w:t>
        </w:r>
      </w:ins>
      <w:ins w:id="4592" w:author="tomasrodrigues@ua.pt" w:date="2017-08-06T00:08:00Z">
        <w:r w:rsidR="00B4582E" w:rsidRPr="003F2EF7">
          <w:rPr>
            <w:szCs w:val="22"/>
            <w:rPrChange w:id="4593" w:author="tomasrodrigues@ua.pt" w:date="2017-08-06T00:53:00Z">
              <w:rPr/>
            </w:rPrChange>
          </w:rPr>
          <w:t>PESQ</w:t>
        </w:r>
      </w:ins>
      <w:ins w:id="4594" w:author="tomasrodrigues@ua.pt" w:date="2017-08-05T23:59:00Z">
        <w:r w:rsidRPr="003F2EF7">
          <w:rPr>
            <w:szCs w:val="22"/>
            <w:rPrChange w:id="4595" w:author="tomasrodrigues@ua.pt" w:date="2017-08-06T00:53:00Z">
              <w:rPr/>
            </w:rPrChange>
          </w:rPr>
          <w:t xml:space="preserve">, [Online]. </w:t>
        </w:r>
      </w:ins>
      <w:ins w:id="4596" w:author="tomasrodrigues@ua.pt" w:date="2017-08-06T00:08:00Z">
        <w:r w:rsidR="00B4582E" w:rsidRPr="003F2EF7">
          <w:rPr>
            <w:szCs w:val="22"/>
            <w:rPrChange w:id="4597" w:author="tomasrodrigues@ua.pt" w:date="2017-08-06T00:53:00Z">
              <w:rPr/>
            </w:rPrChange>
          </w:rPr>
          <w:t>http://www.pesq.org/</w:t>
        </w:r>
      </w:ins>
      <w:ins w:id="4598" w:author="tomasrodrigues@ua.pt" w:date="2017-08-05T23:59:00Z">
        <w:r w:rsidRPr="003F2EF7">
          <w:rPr>
            <w:szCs w:val="22"/>
            <w:rPrChange w:id="4599" w:author="tomasrodrigues@ua.pt" w:date="2017-08-06T00:53:00Z">
              <w:rPr/>
            </w:rPrChange>
          </w:rPr>
          <w:t>. Accessed at June 2017.</w:t>
        </w:r>
      </w:ins>
    </w:p>
    <w:p w14:paraId="6935875C" w14:textId="2D315EF0" w:rsidR="007E14A0" w:rsidRPr="003F2EF7" w:rsidRDefault="007E14A0" w:rsidP="007E14A0">
      <w:pPr>
        <w:spacing w:line="276" w:lineRule="auto"/>
        <w:ind w:left="0"/>
        <w:rPr>
          <w:ins w:id="4600" w:author="tomasrodrigues@ua.pt" w:date="2017-08-06T00:41:00Z"/>
          <w:szCs w:val="22"/>
          <w:rPrChange w:id="4601" w:author="tomasrodrigues@ua.pt" w:date="2017-08-06T00:53:00Z">
            <w:rPr>
              <w:ins w:id="4602" w:author="tomasrodrigues@ua.pt" w:date="2017-08-06T00:41:00Z"/>
            </w:rPr>
          </w:rPrChange>
        </w:rPr>
      </w:pPr>
      <w:bookmarkStart w:id="4603" w:name="Ref85"/>
      <w:ins w:id="4604" w:author="tomasrodrigues@ua.pt" w:date="2017-08-05T23:59:00Z">
        <w:r w:rsidRPr="003F2EF7">
          <w:rPr>
            <w:szCs w:val="22"/>
            <w:rPrChange w:id="4605" w:author="tomasrodrigues@ua.pt" w:date="2017-08-06T00:53:00Z">
              <w:rPr/>
            </w:rPrChange>
          </w:rPr>
          <w:t>[85]</w:t>
        </w:r>
        <w:bookmarkEnd w:id="4603"/>
        <w:r w:rsidRPr="003F2EF7">
          <w:rPr>
            <w:szCs w:val="22"/>
            <w:rPrChange w:id="4606" w:author="tomasrodrigues@ua.pt" w:date="2017-08-06T00:53:00Z">
              <w:rPr/>
            </w:rPrChange>
          </w:rPr>
          <w:t xml:space="preserve"> </w:t>
        </w:r>
      </w:ins>
      <w:ins w:id="4607" w:author="tomasrodrigues@ua.pt" w:date="2017-08-06T00:08:00Z">
        <w:r w:rsidR="00B4582E" w:rsidRPr="003F2EF7">
          <w:rPr>
            <w:szCs w:val="22"/>
            <w:rPrChange w:id="4608" w:author="tomasrodrigues@ua.pt" w:date="2017-08-06T00:53:00Z">
              <w:rPr/>
            </w:rPrChange>
          </w:rPr>
          <w:t>POLQA</w:t>
        </w:r>
      </w:ins>
      <w:ins w:id="4609" w:author="tomasrodrigues@ua.pt" w:date="2017-08-05T23:59:00Z">
        <w:r w:rsidRPr="003F2EF7">
          <w:rPr>
            <w:szCs w:val="22"/>
            <w:rPrChange w:id="4610" w:author="tomasrodrigues@ua.pt" w:date="2017-08-06T00:53:00Z">
              <w:rPr/>
            </w:rPrChange>
          </w:rPr>
          <w:t xml:space="preserve">, [Online]. </w:t>
        </w:r>
      </w:ins>
      <w:ins w:id="4611" w:author="tomasrodrigues@ua.pt" w:date="2017-08-06T00:08:00Z">
        <w:r w:rsidR="00B4582E" w:rsidRPr="003F2EF7">
          <w:rPr>
            <w:szCs w:val="22"/>
            <w:rPrChange w:id="4612" w:author="tomasrodrigues@ua.pt" w:date="2017-08-06T00:53:00Z">
              <w:rPr/>
            </w:rPrChange>
          </w:rPr>
          <w:t>http://www.polqa.info/</w:t>
        </w:r>
      </w:ins>
      <w:ins w:id="4613" w:author="tomasrodrigues@ua.pt" w:date="2017-08-05T23:59:00Z">
        <w:r w:rsidRPr="003F2EF7">
          <w:rPr>
            <w:szCs w:val="22"/>
            <w:rPrChange w:id="4614" w:author="tomasrodrigues@ua.pt" w:date="2017-08-06T00:53:00Z">
              <w:rPr/>
            </w:rPrChange>
          </w:rPr>
          <w:t>. Accessed at June 2017.</w:t>
        </w:r>
      </w:ins>
    </w:p>
    <w:p w14:paraId="7A537B59" w14:textId="579CAD12" w:rsidR="00397580" w:rsidRDefault="000C4EEA">
      <w:pPr>
        <w:spacing w:line="276" w:lineRule="auto"/>
        <w:rPr>
          <w:ins w:id="4615" w:author="tomasrodrigues@ua.pt" w:date="2017-08-06T00:47:00Z"/>
          <w:szCs w:val="22"/>
        </w:rPr>
        <w:pPrChange w:id="4616" w:author="tomasrodrigues@ua.pt" w:date="2017-08-06T00:48:00Z">
          <w:pPr>
            <w:spacing w:after="0" w:line="276" w:lineRule="auto"/>
          </w:pPr>
        </w:pPrChange>
      </w:pPr>
      <w:bookmarkStart w:id="4617" w:name="Ref86"/>
      <w:ins w:id="4618" w:author="tomasrodrigues@ua.pt" w:date="2017-08-06T00:41:00Z">
        <w:r>
          <w:rPr>
            <w:szCs w:val="22"/>
          </w:rPr>
          <w:t>[86</w:t>
        </w:r>
        <w:r w:rsidR="00397580">
          <w:rPr>
            <w:szCs w:val="22"/>
          </w:rPr>
          <w:t>]</w:t>
        </w:r>
        <w:bookmarkEnd w:id="4617"/>
        <w:r w:rsidR="00397580">
          <w:rPr>
            <w:szCs w:val="22"/>
          </w:rPr>
          <w:t xml:space="preserve"> </w:t>
        </w:r>
      </w:ins>
      <w:ins w:id="4619" w:author="tomasrodrigues@ua.pt" w:date="2017-08-06T00:44:00Z">
        <w:r>
          <w:rPr>
            <w:szCs w:val="22"/>
          </w:rPr>
          <w:t>Battery Historian</w:t>
        </w:r>
      </w:ins>
      <w:ins w:id="4620" w:author="tomasrodrigues@ua.pt" w:date="2017-08-06T00:41:00Z">
        <w:r>
          <w:rPr>
            <w:szCs w:val="22"/>
          </w:rPr>
          <w:t xml:space="preserve">, </w:t>
        </w:r>
      </w:ins>
      <w:ins w:id="4621" w:author="tomasrodrigues@ua.pt" w:date="2017-08-06T00:44:00Z">
        <w:r>
          <w:rPr>
            <w:szCs w:val="22"/>
          </w:rPr>
          <w:t>[Online]</w:t>
        </w:r>
      </w:ins>
      <w:ins w:id="4622" w:author="tomasrodrigues@ua.pt" w:date="2017-08-06T00:41:00Z">
        <w:r>
          <w:rPr>
            <w:szCs w:val="22"/>
          </w:rPr>
          <w:t>.</w:t>
        </w:r>
        <w:r w:rsidR="00397580">
          <w:rPr>
            <w:szCs w:val="22"/>
          </w:rPr>
          <w:t xml:space="preserve"> </w:t>
        </w:r>
      </w:ins>
      <w:ins w:id="4623" w:author="tomasrodrigues@ua.pt" w:date="2017-08-06T00:44:00Z">
        <w:r w:rsidRPr="000C4EEA">
          <w:rPr>
            <w:szCs w:val="22"/>
          </w:rPr>
          <w:t>https://github.com/google/battery-historian</w:t>
        </w:r>
      </w:ins>
      <w:ins w:id="4624" w:author="tomasrodrigues@ua.pt" w:date="2017-08-06T00:41:00Z">
        <w:r w:rsidR="00397580">
          <w:rPr>
            <w:szCs w:val="22"/>
          </w:rPr>
          <w:t xml:space="preserve">. </w:t>
        </w:r>
        <w:r w:rsidR="00397580" w:rsidRPr="00D32FC4">
          <w:rPr>
            <w:szCs w:val="22"/>
          </w:rPr>
          <w:t xml:space="preserve">Accessed at </w:t>
        </w:r>
        <w:r>
          <w:rPr>
            <w:szCs w:val="22"/>
          </w:rPr>
          <w:t>May</w:t>
        </w:r>
        <w:r w:rsidR="00397580">
          <w:rPr>
            <w:szCs w:val="22"/>
          </w:rPr>
          <w:t xml:space="preserve"> 2017.</w:t>
        </w:r>
      </w:ins>
    </w:p>
    <w:p w14:paraId="7CB2C0F8" w14:textId="0BD4B7BF" w:rsidR="00657662" w:rsidRDefault="000C4EEA" w:rsidP="00657662">
      <w:pPr>
        <w:spacing w:line="276" w:lineRule="auto"/>
        <w:rPr>
          <w:ins w:id="4625" w:author="tomasrodrigues@ua.pt" w:date="2017-08-29T17:33:00Z"/>
          <w:szCs w:val="22"/>
        </w:rPr>
      </w:pPr>
      <w:bookmarkStart w:id="4626" w:name="Ref87"/>
      <w:ins w:id="4627" w:author="tomasrodrigues@ua.pt" w:date="2017-08-06T00:48:00Z">
        <w:r>
          <w:rPr>
            <w:szCs w:val="22"/>
          </w:rPr>
          <w:t>[87]</w:t>
        </w:r>
        <w:bookmarkEnd w:id="4626"/>
        <w:r>
          <w:rPr>
            <w:szCs w:val="22"/>
          </w:rPr>
          <w:t xml:space="preserve"> Android website, </w:t>
        </w:r>
      </w:ins>
      <w:ins w:id="4628" w:author="tomasrodrigues@ua.pt" w:date="2017-08-06T00:49:00Z">
        <w:r>
          <w:rPr>
            <w:szCs w:val="22"/>
          </w:rPr>
          <w:t>"</w:t>
        </w:r>
      </w:ins>
      <w:ins w:id="4629" w:author="tomasrodrigues@ua.pt" w:date="2017-08-06T00:48:00Z">
        <w:r>
          <w:rPr>
            <w:szCs w:val="22"/>
          </w:rPr>
          <w:t>Class Index</w:t>
        </w:r>
      </w:ins>
      <w:ins w:id="4630" w:author="tomasrodrigues@ua.pt" w:date="2017-08-06T00:49:00Z">
        <w:r>
          <w:rPr>
            <w:szCs w:val="22"/>
          </w:rPr>
          <w:t>"</w:t>
        </w:r>
      </w:ins>
      <w:ins w:id="4631" w:author="tomasrodrigues@ua.pt" w:date="2017-08-06T00:48:00Z">
        <w:r>
          <w:rPr>
            <w:szCs w:val="22"/>
          </w:rPr>
          <w:t xml:space="preserve">, </w:t>
        </w:r>
        <w:r w:rsidRPr="000C4EEA">
          <w:rPr>
            <w:szCs w:val="22"/>
          </w:rPr>
          <w:t>https://developer.android.com/reference/classes.html</w:t>
        </w:r>
        <w:r>
          <w:rPr>
            <w:szCs w:val="22"/>
          </w:rPr>
          <w:t>. Accessed at April 2017.</w:t>
        </w:r>
      </w:ins>
      <w:ins w:id="4632" w:author="tomasrodrigues@ua.pt" w:date="2017-08-29T17:33:00Z">
        <w:r w:rsidR="00657662" w:rsidRPr="00657662">
          <w:rPr>
            <w:szCs w:val="22"/>
          </w:rPr>
          <w:t xml:space="preserve"> </w:t>
        </w:r>
      </w:ins>
    </w:p>
    <w:p w14:paraId="2648AF14" w14:textId="12CBBF4E" w:rsidR="00657662" w:rsidRDefault="00657662" w:rsidP="00657662">
      <w:pPr>
        <w:spacing w:line="276" w:lineRule="auto"/>
        <w:rPr>
          <w:ins w:id="4633" w:author="tomasrodrigues@ua.pt" w:date="2017-08-29T17:35:00Z"/>
          <w:szCs w:val="22"/>
        </w:rPr>
      </w:pPr>
      <w:bookmarkStart w:id="4634" w:name="Ref88"/>
      <w:ins w:id="4635" w:author="tomasrodrigues@ua.pt" w:date="2017-08-29T17:33:00Z">
        <w:r>
          <w:rPr>
            <w:szCs w:val="22"/>
          </w:rPr>
          <w:t>[88]</w:t>
        </w:r>
        <w:bookmarkEnd w:id="4634"/>
        <w:r>
          <w:rPr>
            <w:szCs w:val="22"/>
          </w:rPr>
          <w:t xml:space="preserve"> ReactiveX, RxAndroid, [Online] </w:t>
        </w:r>
      </w:ins>
      <w:ins w:id="4636" w:author="tomasrodrigues@ua.pt" w:date="2017-08-29T17:34:00Z">
        <w:r w:rsidRPr="00657662">
          <w:rPr>
            <w:szCs w:val="22"/>
          </w:rPr>
          <w:t>https://github.com/ReactiveX/RxAndroid</w:t>
        </w:r>
      </w:ins>
      <w:ins w:id="4637" w:author="tomasrodrigues@ua.pt" w:date="2017-08-29T17:33:00Z">
        <w:r>
          <w:rPr>
            <w:szCs w:val="22"/>
          </w:rPr>
          <w:t>. Accessed at March 2017.</w:t>
        </w:r>
      </w:ins>
      <w:ins w:id="4638" w:author="tomasrodrigues@ua.pt" w:date="2017-08-29T17:35:00Z">
        <w:r w:rsidRPr="00657662">
          <w:rPr>
            <w:szCs w:val="22"/>
          </w:rPr>
          <w:t xml:space="preserve"> </w:t>
        </w:r>
      </w:ins>
    </w:p>
    <w:p w14:paraId="4D7168BB" w14:textId="454FA5C0" w:rsidR="00657662" w:rsidRDefault="00657662" w:rsidP="00657662">
      <w:pPr>
        <w:spacing w:after="0" w:line="276" w:lineRule="auto"/>
        <w:rPr>
          <w:ins w:id="4639" w:author="tomasrodrigues@ua.pt" w:date="2017-08-29T17:35:00Z"/>
          <w:szCs w:val="22"/>
        </w:rPr>
      </w:pPr>
      <w:bookmarkStart w:id="4640" w:name="Ref89"/>
      <w:ins w:id="4641" w:author="tomasrodrigues@ua.pt" w:date="2017-08-29T17:35:00Z">
        <w:r>
          <w:rPr>
            <w:szCs w:val="22"/>
          </w:rPr>
          <w:t>[89]</w:t>
        </w:r>
        <w:bookmarkEnd w:id="4640"/>
        <w:r>
          <w:rPr>
            <w:szCs w:val="22"/>
          </w:rPr>
          <w:t xml:space="preserve"> Requery, [Online] </w:t>
        </w:r>
      </w:ins>
      <w:ins w:id="4642" w:author="tomasrodrigues@ua.pt" w:date="2017-08-29T17:36:00Z">
        <w:r w:rsidRPr="00657662">
          <w:rPr>
            <w:szCs w:val="22"/>
          </w:rPr>
          <w:t>https://github.com/requery/requery</w:t>
        </w:r>
      </w:ins>
      <w:ins w:id="4643" w:author="tomasrodrigues@ua.pt" w:date="2017-08-29T17:35:00Z">
        <w:r>
          <w:rPr>
            <w:szCs w:val="22"/>
          </w:rPr>
          <w:t>. Accessed at March 2017.</w:t>
        </w:r>
      </w:ins>
    </w:p>
    <w:p w14:paraId="70A1D77D" w14:textId="04DEF5FB" w:rsidR="00657662" w:rsidRDefault="00657662" w:rsidP="00657662">
      <w:pPr>
        <w:spacing w:after="0" w:line="276" w:lineRule="auto"/>
        <w:rPr>
          <w:ins w:id="4644" w:author="tomasrodrigues@ua.pt" w:date="2017-08-29T17:33:00Z"/>
          <w:szCs w:val="22"/>
        </w:rPr>
      </w:pPr>
    </w:p>
    <w:p w14:paraId="0621AF14" w14:textId="387CA38D" w:rsidR="00657662" w:rsidRPr="00D32FC4" w:rsidRDefault="00657662" w:rsidP="000C4EEA">
      <w:pPr>
        <w:spacing w:after="0" w:line="276" w:lineRule="auto"/>
        <w:rPr>
          <w:ins w:id="4645" w:author="tomasrodrigues@ua.pt" w:date="2017-08-06T00:41:00Z"/>
          <w:szCs w:val="22"/>
        </w:rPr>
      </w:pPr>
    </w:p>
    <w:p w14:paraId="5A13FAEC" w14:textId="77777777" w:rsidR="00397580" w:rsidRPr="00DB1BDC" w:rsidRDefault="00397580" w:rsidP="007E14A0">
      <w:pPr>
        <w:spacing w:line="276" w:lineRule="auto"/>
        <w:ind w:left="0"/>
        <w:rPr>
          <w:ins w:id="4646" w:author="tomasrodrigues@ua.pt" w:date="2017-08-05T23:59:00Z"/>
          <w:szCs w:val="22"/>
        </w:rPr>
      </w:pPr>
    </w:p>
    <w:p w14:paraId="462BFB57" w14:textId="77777777" w:rsidR="007E14A0" w:rsidRPr="00725F1B" w:rsidRDefault="007E14A0" w:rsidP="007E14A0">
      <w:pPr>
        <w:spacing w:line="276" w:lineRule="auto"/>
        <w:ind w:left="0"/>
        <w:rPr>
          <w:ins w:id="4647" w:author="tomasrodrigues@ua.pt" w:date="2017-08-05T23:58:00Z"/>
          <w:szCs w:val="22"/>
        </w:rPr>
      </w:pPr>
    </w:p>
    <w:p w14:paraId="2A8EAAA7" w14:textId="77777777" w:rsidR="007E14A0" w:rsidRPr="00725F1B" w:rsidRDefault="007E14A0">
      <w:pPr>
        <w:spacing w:line="276" w:lineRule="auto"/>
        <w:ind w:left="0"/>
        <w:rPr>
          <w:ins w:id="4648" w:author="tomasrodrigues@ua.pt" w:date="2017-08-05T23:58:00Z"/>
          <w:szCs w:val="22"/>
        </w:rPr>
        <w:pPrChange w:id="4649" w:author="tomasrodrigues@ua.pt" w:date="2017-08-05T23:55:00Z">
          <w:pPr>
            <w:spacing w:line="276" w:lineRule="auto"/>
          </w:pPr>
        </w:pPrChange>
      </w:pPr>
    </w:p>
    <w:p w14:paraId="2C4C3025" w14:textId="77777777" w:rsidR="007E14A0" w:rsidRPr="003F2EF7" w:rsidRDefault="007E14A0">
      <w:pPr>
        <w:spacing w:line="276" w:lineRule="auto"/>
        <w:ind w:left="0"/>
        <w:rPr>
          <w:ins w:id="4650" w:author="tomasrodrigues@ua.pt" w:date="2017-08-05T21:47:00Z"/>
          <w:szCs w:val="22"/>
        </w:rPr>
        <w:pPrChange w:id="4651" w:author="tomasrodrigues@ua.pt" w:date="2017-08-05T23:55:00Z">
          <w:pPr>
            <w:spacing w:line="276" w:lineRule="auto"/>
          </w:pPr>
        </w:pPrChange>
      </w:pPr>
    </w:p>
    <w:bookmarkEnd w:id="4550"/>
    <w:p w14:paraId="61D16D5D" w14:textId="6E4D37EA" w:rsidR="00F322AE" w:rsidRPr="00725F1B" w:rsidRDefault="00F322AE">
      <w:pPr>
        <w:spacing w:after="0" w:line="276" w:lineRule="auto"/>
        <w:rPr>
          <w:ins w:id="4652" w:author="tomasrodrigues@ua.pt" w:date="2017-08-05T21:31:00Z"/>
        </w:rPr>
        <w:pPrChange w:id="4653" w:author="tomasrodrigues@ua.pt" w:date="2017-08-05T21:47:00Z">
          <w:pPr>
            <w:spacing w:line="276" w:lineRule="auto"/>
          </w:pPr>
        </w:pPrChange>
      </w:pPr>
    </w:p>
    <w:p w14:paraId="5B2D9B1C" w14:textId="77777777" w:rsidR="00B81E06" w:rsidRPr="00B4582E" w:rsidRDefault="00B81E06" w:rsidP="00D64BEA">
      <w:pPr>
        <w:spacing w:after="0" w:line="276" w:lineRule="auto"/>
        <w:rPr>
          <w:rPrChange w:id="4654" w:author="tomasrodrigues@ua.pt" w:date="2017-08-06T00:04:00Z">
            <w:rPr>
              <w:szCs w:val="22"/>
            </w:rPr>
          </w:rPrChange>
        </w:rPr>
      </w:pPr>
    </w:p>
    <w:p w14:paraId="567A535C" w14:textId="77777777" w:rsidR="008C7034" w:rsidRPr="00B4582E" w:rsidRDefault="008C7034" w:rsidP="007A42BF">
      <w:pPr>
        <w:autoSpaceDE w:val="0"/>
        <w:autoSpaceDN w:val="0"/>
        <w:adjustRightInd w:val="0"/>
        <w:spacing w:line="276" w:lineRule="auto"/>
        <w:ind w:left="0"/>
        <w:rPr>
          <w:rPrChange w:id="4655" w:author="tomasrodrigues@ua.pt" w:date="2017-08-06T00:04:00Z">
            <w:rPr>
              <w:szCs w:val="22"/>
            </w:rPr>
          </w:rPrChange>
        </w:rPr>
      </w:pPr>
    </w:p>
    <w:p w14:paraId="2DDCE41D" w14:textId="77777777" w:rsidR="00573543" w:rsidRPr="00D32FC4" w:rsidRDefault="00573543" w:rsidP="00D8371B">
      <w:pPr>
        <w:spacing w:before="120" w:line="276" w:lineRule="auto"/>
      </w:pPr>
    </w:p>
    <w:p w14:paraId="0E27F166" w14:textId="77777777" w:rsidR="00573543" w:rsidRPr="00D32FC4" w:rsidRDefault="00021318" w:rsidP="00D8371B">
      <w:pPr>
        <w:spacing w:before="120" w:line="276" w:lineRule="auto"/>
        <w:ind w:left="0"/>
        <w:rPr>
          <w:rFonts w:eastAsiaTheme="minorHAnsi"/>
        </w:rPr>
      </w:pPr>
      <w:r w:rsidRPr="00D32FC4">
        <w:rPr>
          <w:rFonts w:eastAsiaTheme="minorHAnsi"/>
        </w:rPr>
        <w:fldChar w:fldCharType="end"/>
      </w:r>
      <w:r w:rsidRPr="00D32FC4">
        <w:rPr>
          <w:rFonts w:eastAsiaTheme="minorHAnsi"/>
        </w:rPr>
        <w:fldChar w:fldCharType="end"/>
      </w:r>
    </w:p>
    <w:p w14:paraId="2D6486C2" w14:textId="77777777" w:rsidR="00BD161A" w:rsidRPr="00D32FC4" w:rsidRDefault="00BD161A">
      <w:pPr>
        <w:spacing w:line="276" w:lineRule="auto"/>
        <w:rPr>
          <w:rFonts w:eastAsiaTheme="minorHAnsi"/>
        </w:rPr>
      </w:pPr>
      <w:r w:rsidRPr="00D32FC4">
        <w:rPr>
          <w:rFonts w:eastAsiaTheme="minorHAnsi"/>
        </w:rPr>
        <w:br w:type="page"/>
      </w:r>
    </w:p>
    <w:p w14:paraId="04929CDE" w14:textId="77777777" w:rsidR="0060034B" w:rsidRPr="00D32FC4" w:rsidRDefault="000D781C" w:rsidP="00D6217B">
      <w:pPr>
        <w:pStyle w:val="Cabealho2"/>
        <w:numPr>
          <w:ilvl w:val="0"/>
          <w:numId w:val="0"/>
        </w:numPr>
        <w:spacing w:line="240" w:lineRule="auto"/>
      </w:pPr>
      <w:bookmarkStart w:id="4656" w:name="_Appendix_A"/>
      <w:bookmarkStart w:id="4657" w:name="_Toc452499809"/>
      <w:bookmarkStart w:id="4658" w:name="_Toc491797530"/>
      <w:bookmarkEnd w:id="4656"/>
      <w:r w:rsidRPr="00D32FC4">
        <w:t>Appendix</w:t>
      </w:r>
      <w:bookmarkEnd w:id="4657"/>
      <w:r w:rsidRPr="00D32FC4">
        <w:t xml:space="preserve"> A</w:t>
      </w:r>
      <w:bookmarkEnd w:id="4658"/>
    </w:p>
    <w:p w14:paraId="0798A2B4" w14:textId="77777777" w:rsidR="00973A73" w:rsidRPr="00D32FC4" w:rsidRDefault="000D781C" w:rsidP="00D6217B">
      <w:pPr>
        <w:spacing w:line="240" w:lineRule="auto"/>
        <w:rPr>
          <w:rStyle w:val="nfaseIntensa"/>
        </w:rPr>
      </w:pPr>
      <w:r w:rsidRPr="00D32FC4">
        <w:rPr>
          <w:rStyle w:val="nfaseIntensa"/>
        </w:rPr>
        <w:t>5G Related Activities</w:t>
      </w:r>
    </w:p>
    <w:tbl>
      <w:tblPr>
        <w:tblStyle w:val="TabeladeGrelha4-Destaque11"/>
        <w:tblpPr w:leftFromText="141" w:rightFromText="141" w:vertAnchor="text" w:horzAnchor="margin" w:tblpXSpec="center" w:tblpY="145"/>
        <w:tblW w:w="0" w:type="auto"/>
        <w:tblLook w:val="0000" w:firstRow="0" w:lastRow="0" w:firstColumn="0" w:lastColumn="0" w:noHBand="0" w:noVBand="0"/>
      </w:tblPr>
      <w:tblGrid>
        <w:gridCol w:w="2281"/>
        <w:gridCol w:w="3305"/>
        <w:gridCol w:w="3417"/>
      </w:tblGrid>
      <w:tr w:rsidR="005E2D06" w:rsidRPr="00D32FC4" w14:paraId="540B30D0"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5A693C2" w14:textId="77777777" w:rsidR="005E2D06" w:rsidRPr="00DE05BD" w:rsidRDefault="005E2D06" w:rsidP="005E2D06">
            <w:pPr>
              <w:rPr>
                <w:b/>
                <w:sz w:val="16"/>
                <w:szCs w:val="16"/>
              </w:rPr>
            </w:pPr>
            <w:r w:rsidRPr="00DE05BD">
              <w:rPr>
                <w:rStyle w:val="Bodytext265pt"/>
                <w:rFonts w:asciiTheme="minorHAnsi" w:eastAsia="Tahoma" w:hAnsiTheme="minorHAnsi" w:cstheme="minorHAnsi"/>
                <w:b/>
                <w:sz w:val="16"/>
                <w:szCs w:val="16"/>
              </w:rPr>
              <w:t>Research Project / Institutions / Research Groups</w:t>
            </w:r>
          </w:p>
        </w:tc>
        <w:tc>
          <w:tcPr>
            <w:tcW w:w="0" w:type="auto"/>
            <w:shd w:val="clear" w:color="auto" w:fill="auto"/>
            <w:vAlign w:val="center"/>
          </w:tcPr>
          <w:p w14:paraId="627F2E13"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b/>
                <w:sz w:val="16"/>
                <w:szCs w:val="16"/>
              </w:rPr>
            </w:pPr>
            <w:r w:rsidRPr="00DE05BD">
              <w:rPr>
                <w:rStyle w:val="Bodytext265pt"/>
                <w:rFonts w:asciiTheme="minorHAnsi" w:eastAsia="Tahoma" w:hAnsiTheme="minorHAnsi" w:cstheme="minorHAnsi"/>
                <w:b/>
                <w:sz w:val="16"/>
                <w:szCs w:val="16"/>
              </w:rPr>
              <w:t>Research area</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4177C5F" w14:textId="77777777" w:rsidR="005E2D06" w:rsidRPr="00DE05BD" w:rsidRDefault="005E2D06" w:rsidP="005E2D06">
            <w:pPr>
              <w:rPr>
                <w:b/>
                <w:sz w:val="16"/>
                <w:szCs w:val="16"/>
              </w:rPr>
            </w:pPr>
            <w:r w:rsidRPr="00DE05BD">
              <w:rPr>
                <w:rStyle w:val="Bodytext265pt"/>
                <w:rFonts w:asciiTheme="minorHAnsi" w:eastAsia="Tahoma" w:hAnsiTheme="minorHAnsi" w:cstheme="minorHAnsi"/>
                <w:b/>
                <w:sz w:val="16"/>
                <w:szCs w:val="16"/>
              </w:rPr>
              <w:t>HTTP location</w:t>
            </w:r>
          </w:p>
        </w:tc>
      </w:tr>
      <w:tr w:rsidR="005E2D06" w:rsidRPr="00D32FC4" w14:paraId="1FBFEE65"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C5C6F68"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5GNOW (5th Generation Non-Orthogonal Waveforms for asynchronous signaling)</w:t>
            </w:r>
          </w:p>
        </w:tc>
        <w:tc>
          <w:tcPr>
            <w:tcW w:w="0" w:type="auto"/>
            <w:shd w:val="clear" w:color="auto" w:fill="auto"/>
            <w:vAlign w:val="center"/>
          </w:tcPr>
          <w:p w14:paraId="112ACC70"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Non-orthogonal waveforms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1F1AE7E"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http://www.5gnow.eu/</w:t>
            </w:r>
          </w:p>
        </w:tc>
      </w:tr>
      <w:tr w:rsidR="005E2D06" w:rsidRPr="00D32FC4" w14:paraId="635A8E01"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1294B45"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5Ci PPP (5G Infrastructure Public Private Partnership)</w:t>
            </w:r>
          </w:p>
        </w:tc>
        <w:tc>
          <w:tcPr>
            <w:tcW w:w="0" w:type="auto"/>
            <w:shd w:val="clear" w:color="auto" w:fill="auto"/>
            <w:vAlign w:val="center"/>
          </w:tcPr>
          <w:p w14:paraId="483960D8"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Next generation of communication networks, ubiquitous super-fast connectivity</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5C4522F2"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http://5g-ppp.cu</w:t>
            </w:r>
          </w:p>
        </w:tc>
      </w:tr>
      <w:tr w:rsidR="005E2D06" w:rsidRPr="00D32FC4" w14:paraId="449896DB"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406B261"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COMBO (Convergence of fixed and Mobile Broadband access aggregation networks)</w:t>
            </w:r>
          </w:p>
        </w:tc>
        <w:tc>
          <w:tcPr>
            <w:tcW w:w="0" w:type="auto"/>
            <w:shd w:val="clear" w:color="auto" w:fill="auto"/>
            <w:vAlign w:val="center"/>
          </w:tcPr>
          <w:p w14:paraId="2FF5E9F0"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Fixed Mobile Con</w:t>
            </w:r>
            <w:r w:rsidR="00182105">
              <w:rPr>
                <w:rStyle w:val="Bodytext265pt"/>
                <w:rFonts w:asciiTheme="minorHAnsi" w:eastAsia="Tahoma" w:hAnsiTheme="minorHAnsi" w:cstheme="minorHAnsi"/>
                <w:sz w:val="16"/>
                <w:szCs w:val="16"/>
              </w:rPr>
              <w:t>verged (FMC) broadband access/</w:t>
            </w:r>
            <w:r w:rsidRPr="00DE05BD">
              <w:rPr>
                <w:rStyle w:val="Bodytext265pt"/>
                <w:rFonts w:asciiTheme="minorHAnsi" w:eastAsia="Tahoma" w:hAnsiTheme="minorHAnsi" w:cstheme="minorHAnsi"/>
                <w:sz w:val="16"/>
                <w:szCs w:val="16"/>
              </w:rPr>
              <w:t>aggregation networks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81C6698"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http://www.ict-combo.eu/</w:t>
            </w:r>
          </w:p>
        </w:tc>
      </w:tr>
      <w:tr w:rsidR="005E2D06" w:rsidRPr="00D32FC4" w14:paraId="03DA86C3"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CE02DE5"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iJOIN (Interworking and JOINT Design of an Open Access and Backhaul Network</w:t>
            </w:r>
          </w:p>
        </w:tc>
        <w:tc>
          <w:tcPr>
            <w:tcW w:w="0" w:type="auto"/>
            <w:shd w:val="clear" w:color="auto" w:fill="auto"/>
            <w:vAlign w:val="center"/>
          </w:tcPr>
          <w:p w14:paraId="2F4D77F8"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RAN-as-a-Service, radio access based upon small cells, and a heterogeneous backhaul</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A002D66"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http://www.ict-ijoin.cu/</w:t>
            </w:r>
          </w:p>
        </w:tc>
      </w:tr>
      <w:tr w:rsidR="005E2D06" w:rsidRPr="00D32FC4" w14:paraId="55CC53E6"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71709F1C"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MAMMOET (MAssive MiMO for Efficient Transmission)</w:t>
            </w:r>
          </w:p>
        </w:tc>
        <w:tc>
          <w:tcPr>
            <w:tcW w:w="0" w:type="auto"/>
            <w:shd w:val="clear" w:color="auto" w:fill="auto"/>
            <w:vAlign w:val="center"/>
          </w:tcPr>
          <w:p w14:paraId="0894DED3"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Massive MIMO</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5234FC9F"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 www.mammoct-projcct.cu</w:t>
            </w:r>
          </w:p>
        </w:tc>
      </w:tr>
      <w:tr w:rsidR="005E2D06" w:rsidRPr="00D32FC4" w14:paraId="5E0395F1"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ABB8D3A"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METIS (Mobile and wireless communications Enablers for Twenty-twenty (2020) Information Society)</w:t>
            </w:r>
          </w:p>
        </w:tc>
        <w:tc>
          <w:tcPr>
            <w:tcW w:w="0" w:type="auto"/>
            <w:shd w:val="clear" w:color="auto" w:fill="auto"/>
            <w:vAlign w:val="center"/>
          </w:tcPr>
          <w:p w14:paraId="2825A86A"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Provide a holistic framework 5G system concept</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7BAA2C7"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https://www.mctis2020.com'</w:t>
            </w:r>
          </w:p>
        </w:tc>
      </w:tr>
      <w:tr w:rsidR="005E2D06" w:rsidRPr="00D32FC4" w14:paraId="47FE0150"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A9C1CBC"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MCN (MobileCloud Networking)</w:t>
            </w:r>
          </w:p>
        </w:tc>
        <w:tc>
          <w:tcPr>
            <w:tcW w:w="0" w:type="auto"/>
            <w:shd w:val="clear" w:color="auto" w:fill="auto"/>
            <w:vAlign w:val="center"/>
          </w:tcPr>
          <w:p w14:paraId="62073E7F"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Mobile Network. Decentralized Computing, Smart Storage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AF5850C"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http://www.mobile-cloud-networking.eu/site/'</w:t>
            </w:r>
          </w:p>
        </w:tc>
      </w:tr>
      <w:tr w:rsidR="005E2D06" w:rsidRPr="00D32FC4" w14:paraId="5BD23739"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76853FBD"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MOTO (Mobile Opportunistic Traffic Offloading)</w:t>
            </w:r>
          </w:p>
        </w:tc>
        <w:tc>
          <w:tcPr>
            <w:tcW w:w="0" w:type="auto"/>
            <w:shd w:val="clear" w:color="auto" w:fill="auto"/>
            <w:vAlign w:val="center"/>
          </w:tcPr>
          <w:p w14:paraId="70EB2227"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Traffic offloading architecture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78A32F9"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w:t>
            </w:r>
            <w:r w:rsidRPr="00DE05BD">
              <w:rPr>
                <w:sz w:val="16"/>
                <w:szCs w:val="16"/>
              </w:rPr>
              <w:t>r</w:t>
            </w:r>
            <w:r w:rsidRPr="00DE05BD">
              <w:rPr>
                <w:rStyle w:val="Bodytext265pt"/>
                <w:rFonts w:asciiTheme="minorHAnsi" w:eastAsia="Tahoma" w:hAnsiTheme="minorHAnsi" w:cstheme="minorHAnsi"/>
                <w:sz w:val="16"/>
                <w:szCs w:val="16"/>
              </w:rPr>
              <w:t>as.eu/index .php/ras-projects./moto</w:t>
            </w:r>
          </w:p>
        </w:tc>
      </w:tr>
      <w:tr w:rsidR="005E2D06" w:rsidRPr="00D32FC4" w14:paraId="7AAF4992"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A9D6B76"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PHYLAWS (PHYsical Layer Wireless Security)</w:t>
            </w:r>
          </w:p>
        </w:tc>
        <w:tc>
          <w:tcPr>
            <w:tcW w:w="0" w:type="auto"/>
            <w:shd w:val="clear" w:color="auto" w:fill="auto"/>
            <w:vAlign w:val="center"/>
          </w:tcPr>
          <w:p w14:paraId="74305AF7"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Security approaches for handsets and communications nodes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7E1EB268"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http://www.phylawvict.org/</w:t>
            </w:r>
          </w:p>
        </w:tc>
      </w:tr>
      <w:tr w:rsidR="005E2D06" w:rsidRPr="00D32FC4" w14:paraId="2BA458C2"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1A667BE"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TROPIC (Traffic Optimization by the Integration of Information and Control)</w:t>
            </w:r>
          </w:p>
        </w:tc>
        <w:tc>
          <w:tcPr>
            <w:tcW w:w="0" w:type="auto"/>
            <w:shd w:val="clear" w:color="auto" w:fill="auto"/>
            <w:vAlign w:val="center"/>
          </w:tcPr>
          <w:p w14:paraId="57E6A7AF"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Femtocell networking and cloud computing</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6BBBF3D"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http://www.ict4ropic.cu/</w:t>
            </w:r>
          </w:p>
        </w:tc>
      </w:tr>
      <w:tr w:rsidR="005E2D06" w:rsidRPr="00D32FC4" w14:paraId="2B71F542"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5AEDDCE5"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5GrEEn</w:t>
            </w:r>
          </w:p>
        </w:tc>
        <w:tc>
          <w:tcPr>
            <w:tcW w:w="0" w:type="auto"/>
            <w:shd w:val="clear" w:color="auto" w:fill="auto"/>
            <w:vAlign w:val="center"/>
          </w:tcPr>
          <w:p w14:paraId="724035E6"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Environmentally friendly 5G mobile network</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460AA4C"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https://www.eiticlabs.cu/news-events/news/article/toward-green-5g-mobile-networks-5green-new- project- launched/#allV iew</w:t>
            </w:r>
          </w:p>
        </w:tc>
      </w:tr>
      <w:tr w:rsidR="005E2D06" w:rsidRPr="00D32FC4" w14:paraId="609AB666" w14:textId="77777777" w:rsidTr="00D3676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DDAC209"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University of Edinburgh</w:t>
            </w:r>
          </w:p>
        </w:tc>
        <w:tc>
          <w:tcPr>
            <w:tcW w:w="0" w:type="auto"/>
            <w:shd w:val="clear" w:color="auto" w:fill="auto"/>
            <w:vAlign w:val="center"/>
          </w:tcPr>
          <w:p w14:paraId="5C52C409" w14:textId="77777777" w:rsidR="005E2D06" w:rsidRPr="00DE05BD" w:rsidRDefault="005E2D06" w:rsidP="005E2D06">
            <w:pPr>
              <w:cnfStyle w:val="000000100000" w:firstRow="0" w:lastRow="0" w:firstColumn="0" w:lastColumn="0" w:oddVBand="0" w:evenVBand="0" w:oddHBand="1"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Indoor wireless communications capacity</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6E377544"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www.ed.ac.uk</w:t>
            </w:r>
          </w:p>
        </w:tc>
      </w:tr>
      <w:tr w:rsidR="005E2D06" w:rsidRPr="00D32FC4" w14:paraId="3E32AF73" w14:textId="77777777" w:rsidTr="00D3676B">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A545B45"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University of Surrey 5G Innovation Centre (5GIC)</w:t>
            </w:r>
          </w:p>
        </w:tc>
        <w:tc>
          <w:tcPr>
            <w:tcW w:w="0" w:type="auto"/>
            <w:shd w:val="clear" w:color="auto" w:fill="auto"/>
            <w:vAlign w:val="center"/>
          </w:tcPr>
          <w:p w14:paraId="013E3558" w14:textId="77777777" w:rsidR="005E2D06" w:rsidRPr="00DE05BD" w:rsidRDefault="005E2D06" w:rsidP="005E2D06">
            <w:pPr>
              <w:cnfStyle w:val="000000000000" w:firstRow="0" w:lastRow="0" w:firstColumn="0" w:lastColumn="0" w:oddVBand="0" w:evenVBand="0" w:oddHBand="0" w:evenHBand="0" w:firstRowFirstColumn="0" w:firstRowLastColumn="0" w:lastRowFirstColumn="0" w:lastRowLastColumn="0"/>
              <w:rPr>
                <w:sz w:val="16"/>
                <w:szCs w:val="16"/>
              </w:rPr>
            </w:pPr>
            <w:r w:rsidRPr="00DE05BD">
              <w:rPr>
                <w:rStyle w:val="Bodytext265pt"/>
                <w:rFonts w:asciiTheme="minorHAnsi" w:eastAsia="Tahoma" w:hAnsiTheme="minorHAnsi" w:cstheme="minorHAnsi"/>
                <w:sz w:val="16"/>
                <w:szCs w:val="16"/>
              </w:rPr>
              <w:t>Lowering network costs. Anticipating user data needs to pre-allocate resources. Dense small cells. Device-to- device communication. Spectrum sensing (for unlicensed spectrum)</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A912B30" w14:textId="77777777" w:rsidR="005E2D06" w:rsidRPr="00DE05BD" w:rsidRDefault="005E2D06" w:rsidP="005E2D06">
            <w:pPr>
              <w:rPr>
                <w:sz w:val="16"/>
                <w:szCs w:val="16"/>
              </w:rPr>
            </w:pPr>
            <w:r w:rsidRPr="00DE05BD">
              <w:rPr>
                <w:rStyle w:val="Bodytext265pt"/>
                <w:rFonts w:asciiTheme="minorHAnsi" w:eastAsia="Tahoma" w:hAnsiTheme="minorHAnsi" w:cstheme="minorHAnsi"/>
                <w:sz w:val="16"/>
                <w:szCs w:val="16"/>
              </w:rPr>
              <w:t>http://www.surrey.ac.uk/5gic/</w:t>
            </w:r>
          </w:p>
        </w:tc>
      </w:tr>
    </w:tbl>
    <w:p w14:paraId="39819A02" w14:textId="77777777" w:rsidR="005E2D06" w:rsidRPr="00D32FC4" w:rsidRDefault="005E2D06" w:rsidP="005E2D06">
      <w:pPr>
        <w:pStyle w:val="SemEspaamento"/>
        <w:rPr>
          <w:sz w:val="2"/>
          <w:szCs w:val="2"/>
          <w:lang w:val="en-US"/>
        </w:rPr>
      </w:pPr>
    </w:p>
    <w:p w14:paraId="3BFE004A" w14:textId="5079144B" w:rsidR="00D3676B" w:rsidRPr="00114DD6" w:rsidRDefault="006A2A1A" w:rsidP="00DE05BD">
      <w:pPr>
        <w:pStyle w:val="Legenda"/>
        <w:jc w:val="center"/>
        <w:rPr>
          <w:lang w:val="en-US"/>
        </w:rPr>
      </w:pPr>
      <w:bookmarkStart w:id="4659" w:name="_Toc489744327"/>
      <w:r w:rsidRPr="00D32FC4">
        <w:rPr>
          <w:lang w:val="en-US"/>
        </w:rPr>
        <w:t xml:space="preserve">Table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1</w:t>
      </w:r>
      <w:r w:rsidR="00021318">
        <w:rPr>
          <w:lang w:val="en-US"/>
        </w:rPr>
        <w:fldChar w:fldCharType="end"/>
      </w:r>
      <w:r w:rsidRPr="00D32FC4">
        <w:rPr>
          <w:lang w:val="en-US"/>
        </w:rPr>
        <w:t xml:space="preserve"> - 5G related activities in Europe </w:t>
      </w:r>
      <w:hyperlink w:anchor="Ref24" w:history="1">
        <w:r w:rsidRPr="007C2AAD">
          <w:rPr>
            <w:rStyle w:val="Hiperligao"/>
            <w:lang w:val="en-US"/>
          </w:rPr>
          <w:t>[24]</w:t>
        </w:r>
        <w:bookmarkEnd w:id="4659"/>
      </w:hyperlink>
    </w:p>
    <w:tbl>
      <w:tblPr>
        <w:tblStyle w:val="TabeladeGrelha4-Destaque11"/>
        <w:tblpPr w:leftFromText="141" w:rightFromText="141" w:vertAnchor="page" w:horzAnchor="margin" w:tblpY="1927"/>
        <w:tblW w:w="9259" w:type="dxa"/>
        <w:tblLook w:val="0000" w:firstRow="0" w:lastRow="0" w:firstColumn="0" w:lastColumn="0" w:noHBand="0" w:noVBand="0"/>
      </w:tblPr>
      <w:tblGrid>
        <w:gridCol w:w="2235"/>
        <w:gridCol w:w="3635"/>
        <w:gridCol w:w="3389"/>
      </w:tblGrid>
      <w:tr w:rsidR="00D3676B" w:rsidRPr="00D32FC4" w14:paraId="65B82085"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1A5DEE40" w14:textId="77777777" w:rsidR="00D3676B" w:rsidRPr="006A1A2A" w:rsidRDefault="00D3676B" w:rsidP="00D3676B">
            <w:pPr>
              <w:pStyle w:val="Bodytext20"/>
              <w:shd w:val="clear" w:color="auto" w:fill="auto"/>
              <w:spacing w:line="195" w:lineRule="exact"/>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t>Research Project / Institutions / Research Groups</w:t>
            </w:r>
          </w:p>
        </w:tc>
        <w:tc>
          <w:tcPr>
            <w:tcW w:w="0" w:type="auto"/>
            <w:shd w:val="clear" w:color="auto" w:fill="auto"/>
            <w:vAlign w:val="center"/>
          </w:tcPr>
          <w:p w14:paraId="2089DF26" w14:textId="77777777" w:rsidR="00D3676B" w:rsidRPr="006A1A2A" w:rsidRDefault="00D3676B" w:rsidP="00D3676B">
            <w:pPr>
              <w:pStyle w:val="Bodytext20"/>
              <w:shd w:val="clear" w:color="auto" w:fill="auto"/>
              <w:spacing w:line="14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t>Research area</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64427CBC" w14:textId="77777777" w:rsidR="00D3676B" w:rsidRPr="006A1A2A" w:rsidRDefault="00D3676B" w:rsidP="00D3676B">
            <w:pPr>
              <w:pStyle w:val="Bodytext20"/>
              <w:shd w:val="clear" w:color="auto" w:fill="auto"/>
              <w:spacing w:line="140" w:lineRule="exact"/>
              <w:rPr>
                <w:rFonts w:asciiTheme="minorHAnsi" w:hAnsiTheme="minorHAnsi" w:cstheme="minorHAnsi"/>
                <w:b/>
                <w:sz w:val="16"/>
                <w:szCs w:val="16"/>
                <w:lang w:val="en-US"/>
              </w:rPr>
            </w:pPr>
            <w:r w:rsidRPr="006A1A2A">
              <w:rPr>
                <w:rStyle w:val="Bodytext27pt"/>
                <w:rFonts w:asciiTheme="minorHAnsi" w:hAnsiTheme="minorHAnsi" w:cstheme="minorHAnsi"/>
                <w:b/>
                <w:sz w:val="16"/>
                <w:szCs w:val="16"/>
              </w:rPr>
              <w:t>HTTP location</w:t>
            </w:r>
          </w:p>
        </w:tc>
      </w:tr>
      <w:tr w:rsidR="00D3676B" w:rsidRPr="00D32FC4" w14:paraId="3992A172"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63C4818E"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Berkeley SWARM Lab</w:t>
            </w:r>
          </w:p>
        </w:tc>
        <w:tc>
          <w:tcPr>
            <w:tcW w:w="0" w:type="auto"/>
            <w:shd w:val="clear" w:color="auto" w:fill="auto"/>
            <w:vAlign w:val="center"/>
          </w:tcPr>
          <w:p w14:paraId="04AB0C5E" w14:textId="77777777" w:rsidR="00D3676B" w:rsidRPr="006A1A2A" w:rsidRDefault="00D3676B" w:rsidP="00D3676B">
            <w:pPr>
              <w:pStyle w:val="Bodytext20"/>
              <w:shd w:val="clear" w:color="auto" w:fill="auto"/>
              <w:spacing w:line="195"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Third layer of information acquisition, synchrony to the Cloud, pervasive wireless networking, novel ultra-low power technologies.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1061537"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https://swarmlub.eecs.berkeley.edu/lette</w:t>
            </w:r>
          </w:p>
          <w:p w14:paraId="5168B91E"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r-executive-director#overlay context=node/5/panel_content</w:t>
            </w:r>
          </w:p>
        </w:tc>
      </w:tr>
      <w:tr w:rsidR="00D3676B" w:rsidRPr="00D32FC4" w14:paraId="355E531F"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49485B52"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Berkeley Wireless Research Center (BWRC)</w:t>
            </w:r>
          </w:p>
        </w:tc>
        <w:tc>
          <w:tcPr>
            <w:tcW w:w="0" w:type="auto"/>
            <w:shd w:val="clear" w:color="auto" w:fill="auto"/>
            <w:vAlign w:val="center"/>
          </w:tcPr>
          <w:p w14:paraId="77E42882"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Radio Frequency (RF&gt; and Millimeter Wave (mmWave) technology. Advanced Spectrum Utilization. Energy Efficient Systems and ocher Integrated Wireless Systems and Applications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6F30D9F"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http://bwrc.eecs.berkeley.edu/</w:t>
            </w:r>
          </w:p>
        </w:tc>
      </w:tr>
      <w:tr w:rsidR="00D3676B" w:rsidRPr="00D32FC4" w14:paraId="02962C6F"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7EA7953D"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Broadband Wireless Access </w:t>
            </w:r>
            <w:r w:rsidRPr="006A1A2A">
              <w:rPr>
                <w:rStyle w:val="Bodytext27ptBoldItalic"/>
                <w:rFonts w:asciiTheme="minorHAnsi" w:hAnsiTheme="minorHAnsi" w:cstheme="minorHAnsi"/>
                <w:sz w:val="16"/>
                <w:szCs w:val="16"/>
              </w:rPr>
              <w:t>&amp;</w:t>
            </w:r>
            <w:r w:rsidRPr="006A1A2A">
              <w:rPr>
                <w:rStyle w:val="Bodytext27pt"/>
                <w:rFonts w:asciiTheme="minorHAnsi" w:hAnsiTheme="minorHAnsi" w:cstheme="minorHAnsi"/>
                <w:sz w:val="16"/>
                <w:szCs w:val="16"/>
              </w:rPr>
              <w:t xml:space="preserve"> Applications Center (BWAC)</w:t>
            </w:r>
          </w:p>
        </w:tc>
        <w:tc>
          <w:tcPr>
            <w:tcW w:w="0" w:type="auto"/>
            <w:shd w:val="clear" w:color="auto" w:fill="auto"/>
            <w:vAlign w:val="center"/>
          </w:tcPr>
          <w:p w14:paraId="7E154236" w14:textId="77777777" w:rsidR="00D3676B" w:rsidRPr="006A1A2A" w:rsidRDefault="00D3676B" w:rsidP="00D3676B">
            <w:pPr>
              <w:pStyle w:val="Bodytext20"/>
              <w:shd w:val="clear" w:color="auto" w:fill="auto"/>
              <w:spacing w:line="18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Opportunistic spectrum access and allocation technologies. Millimeter wave wireless. Wireless cyber security, Cognitive sensor networks of heterogeneous devices. Image and video compression technologies. 1C and low</w:t>
            </w:r>
            <w:r w:rsidR="00182105">
              <w:rPr>
                <w:rStyle w:val="Bodytext27pt"/>
                <w:rFonts w:asciiTheme="minorHAnsi" w:hAnsiTheme="minorHAnsi" w:cstheme="minorHAnsi"/>
                <w:sz w:val="16"/>
                <w:szCs w:val="16"/>
              </w:rPr>
              <w:t>-power design for broadband acce</w:t>
            </w:r>
            <w:r w:rsidRPr="006A1A2A">
              <w:rPr>
                <w:rStyle w:val="Bodytext27pt"/>
                <w:rFonts w:asciiTheme="minorHAnsi" w:hAnsiTheme="minorHAnsi" w:cstheme="minorHAnsi"/>
                <w:sz w:val="16"/>
                <w:szCs w:val="16"/>
              </w:rPr>
              <w:t>ss/applications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09A17F8"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https://bwac.arizona.edu/</w:t>
            </w:r>
          </w:p>
        </w:tc>
      </w:tr>
      <w:tr w:rsidR="00D3676B" w:rsidRPr="00D32FC4" w14:paraId="0AA56A6B"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56335FA9"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Center for Wireless Systems and Applications (CWSA) at Purdue University</w:t>
            </w:r>
          </w:p>
        </w:tc>
        <w:tc>
          <w:tcPr>
            <w:tcW w:w="0" w:type="auto"/>
            <w:shd w:val="clear" w:color="auto" w:fill="auto"/>
            <w:vAlign w:val="center"/>
          </w:tcPr>
          <w:p w14:paraId="0BE9BF3A" w14:textId="77777777" w:rsidR="00D3676B" w:rsidRPr="006A1A2A" w:rsidRDefault="00D3676B" w:rsidP="00D3676B">
            <w:pPr>
              <w:pStyle w:val="Bodytext20"/>
              <w:shd w:val="clear" w:color="auto" w:fill="auto"/>
              <w:spacing w:line="19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Devices and materials. Low power electronics. Communications. Networking. Multimedia traffic. Security</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159BC9C"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http://cwsawcb.ecn.purduc.edu/</w:t>
            </w:r>
          </w:p>
        </w:tc>
      </w:tr>
      <w:tr w:rsidR="00D3676B" w:rsidRPr="002D297B" w14:paraId="0EDA5947"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06F031C3"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ChoiceNet Project</w:t>
            </w:r>
          </w:p>
        </w:tc>
        <w:tc>
          <w:tcPr>
            <w:tcW w:w="0" w:type="auto"/>
            <w:shd w:val="clear" w:color="auto" w:fill="auto"/>
            <w:vAlign w:val="center"/>
          </w:tcPr>
          <w:p w14:paraId="47B1C3BB"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Architectural design for the Internet of the near future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9AEB820"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rPr>
            </w:pPr>
            <w:r w:rsidRPr="006A1A2A">
              <w:rPr>
                <w:rStyle w:val="Bodytext27pt"/>
                <w:rFonts w:asciiTheme="minorHAnsi" w:hAnsiTheme="minorHAnsi" w:cstheme="minorHAnsi"/>
                <w:sz w:val="16"/>
                <w:szCs w:val="16"/>
                <w:lang w:val="pt-PT"/>
              </w:rPr>
              <w:t>https://code.renci.org/gf/projecl/choicen el/</w:t>
            </w:r>
          </w:p>
        </w:tc>
      </w:tr>
      <w:tr w:rsidR="00D3676B" w:rsidRPr="00D32FC4" w14:paraId="3A1946A0"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699FAE5D"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Clean Slate Project at Stanford University for research on Software-Defined Networking (SDN)</w:t>
            </w:r>
          </w:p>
        </w:tc>
        <w:tc>
          <w:tcPr>
            <w:tcW w:w="0" w:type="auto"/>
            <w:shd w:val="clear" w:color="auto" w:fill="auto"/>
            <w:vAlign w:val="center"/>
          </w:tcPr>
          <w:p w14:paraId="2DF1211E"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Open Flow. Software Defined Networking, and the Programmable Open Mobile Internet</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69054FE"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http://clcanslate.stanfiird.edu/</w:t>
            </w:r>
          </w:p>
        </w:tc>
      </w:tr>
      <w:tr w:rsidR="00D3676B" w:rsidRPr="00D32FC4" w14:paraId="2F6F43BB"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76B7445C"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expressive Internet Architecture (XIA) Project</w:t>
            </w:r>
          </w:p>
        </w:tc>
        <w:tc>
          <w:tcPr>
            <w:tcW w:w="0" w:type="auto"/>
            <w:shd w:val="clear" w:color="auto" w:fill="auto"/>
            <w:vAlign w:val="center"/>
          </w:tcPr>
          <w:p w14:paraId="6FC66E43"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Internet Architecture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2A80EF76"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http://www.cs.cmu.cdu/-xia/</w:t>
            </w:r>
          </w:p>
        </w:tc>
      </w:tr>
      <w:tr w:rsidR="00D3676B" w:rsidRPr="00D32FC4" w14:paraId="2836CA64"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5A8629CF"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Intel Strategic Research Alliance (ISRA)</w:t>
            </w:r>
          </w:p>
        </w:tc>
        <w:tc>
          <w:tcPr>
            <w:tcW w:w="0" w:type="auto"/>
            <w:shd w:val="clear" w:color="auto" w:fill="auto"/>
            <w:vAlign w:val="center"/>
          </w:tcPr>
          <w:p w14:paraId="67FED1F9"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Enabling new spectrum, improving spectral efficiency and spectral reuse, intelligent use of multiple radio access technologies, and use of context awareness to improve quality of service and wireless device power efficiency.</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5CA2D40"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https://www.intel-university- collaboration.net/focused-research</w:t>
            </w:r>
          </w:p>
        </w:tc>
      </w:tr>
      <w:tr w:rsidR="00D3676B" w:rsidRPr="00D32FC4" w14:paraId="758A8DFB"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58FF2582"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Joint University of Texas, Austin and Stanford Research on 5G Wireless</w:t>
            </w:r>
          </w:p>
        </w:tc>
        <w:tc>
          <w:tcPr>
            <w:tcW w:w="0" w:type="auto"/>
            <w:shd w:val="clear" w:color="auto" w:fill="auto"/>
            <w:vAlign w:val="center"/>
          </w:tcPr>
          <w:p w14:paraId="4F4EDB7F"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New architectures for dense access infrastructure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F4766DD"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http://www.ccc.utcxas.edu/news/profs-</w:t>
            </w:r>
          </w:p>
          <w:p w14:paraId="1141E9F4"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dc-veciana-shakkottai-and-</w:t>
            </w:r>
          </w:p>
          <w:p w14:paraId="28B8FBED"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collaborators-received-nsf-grant-work-</w:t>
            </w:r>
          </w:p>
          <w:p w14:paraId="5BA5751C"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5g-wireles$-networks</w:t>
            </w:r>
          </w:p>
        </w:tc>
      </w:tr>
      <w:tr w:rsidR="00D3676B" w:rsidRPr="00D32FC4" w14:paraId="037EFCD7"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5F75DC14"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Mobility First Project</w:t>
            </w:r>
          </w:p>
        </w:tc>
        <w:tc>
          <w:tcPr>
            <w:tcW w:w="0" w:type="auto"/>
            <w:shd w:val="clear" w:color="auto" w:fill="auto"/>
            <w:vAlign w:val="center"/>
          </w:tcPr>
          <w:p w14:paraId="4788DBE2" w14:textId="77777777" w:rsidR="00D3676B" w:rsidRPr="006A1A2A" w:rsidRDefault="00D3676B" w:rsidP="00D3676B">
            <w:pPr>
              <w:pStyle w:val="Bodytext20"/>
              <w:shd w:val="clear" w:color="auto" w:fill="auto"/>
              <w:spacing w:line="14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Architecture centered on mobility</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6868472A"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http://mobililyfirM.winlab.nilgers.edu/</w:t>
            </w:r>
          </w:p>
        </w:tc>
      </w:tr>
      <w:tr w:rsidR="00D3676B" w:rsidRPr="00D32FC4" w14:paraId="5BFF66D6"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39B66AC5"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Named Data Network (NDN) Project</w:t>
            </w:r>
          </w:p>
        </w:tc>
        <w:tc>
          <w:tcPr>
            <w:tcW w:w="0" w:type="auto"/>
            <w:shd w:val="clear" w:color="auto" w:fill="auto"/>
            <w:vAlign w:val="center"/>
          </w:tcPr>
          <w:p w14:paraId="262AD6EB"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Named Data Networking (NDN) architecture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5483B68F"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1" w:history="1">
              <w:r w:rsidR="00D3676B" w:rsidRPr="006A1A2A">
                <w:rPr>
                  <w:rStyle w:val="Hiperligao"/>
                  <w:rFonts w:asciiTheme="minorHAnsi" w:hAnsiTheme="minorHAnsi" w:cstheme="minorHAnsi"/>
                  <w:sz w:val="16"/>
                  <w:szCs w:val="16"/>
                  <w:lang w:val="en-US"/>
                </w:rPr>
                <w:t>http://namcd-data.net</w:t>
              </w:r>
            </w:hyperlink>
          </w:p>
        </w:tc>
      </w:tr>
      <w:tr w:rsidR="00D3676B" w:rsidRPr="00D32FC4" w14:paraId="68D955A5"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7019063E"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NEBULA Project</w:t>
            </w:r>
          </w:p>
        </w:tc>
        <w:tc>
          <w:tcPr>
            <w:tcW w:w="0" w:type="auto"/>
            <w:shd w:val="clear" w:color="auto" w:fill="auto"/>
            <w:vAlign w:val="center"/>
          </w:tcPr>
          <w:p w14:paraId="0B1164F3" w14:textId="77777777" w:rsidR="00D3676B" w:rsidRPr="006A1A2A" w:rsidRDefault="00D3676B" w:rsidP="00D3676B">
            <w:pPr>
              <w:pStyle w:val="Bodytext20"/>
              <w:shd w:val="clear" w:color="auto" w:fill="auto"/>
              <w:spacing w:line="14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Cloud computing data centers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55A6B76"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2" w:history="1">
              <w:r w:rsidR="00D3676B" w:rsidRPr="006A1A2A">
                <w:rPr>
                  <w:rStyle w:val="Hiperligao"/>
                  <w:rFonts w:asciiTheme="minorHAnsi" w:hAnsiTheme="minorHAnsi" w:cstheme="minorHAnsi"/>
                  <w:sz w:val="16"/>
                  <w:szCs w:val="16"/>
                  <w:lang w:val="en-US"/>
                </w:rPr>
                <w:t>http://nebula-fia.org</w:t>
              </w:r>
            </w:hyperlink>
          </w:p>
        </w:tc>
      </w:tr>
      <w:tr w:rsidR="00D3676B" w:rsidRPr="00D32FC4" w14:paraId="608AE71E"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74B79B97"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Communications &amp; Information Foundation (CIF)</w:t>
            </w:r>
          </w:p>
        </w:tc>
        <w:tc>
          <w:tcPr>
            <w:tcW w:w="0" w:type="auto"/>
            <w:shd w:val="clear" w:color="auto" w:fill="auto"/>
            <w:vAlign w:val="center"/>
          </w:tcPr>
          <w:p w14:paraId="42D8EB56"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secure and reliable communications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6C92945"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3" w:history="1">
              <w:r w:rsidR="00D3676B" w:rsidRPr="006A1A2A">
                <w:rPr>
                  <w:rStyle w:val="Hiperligao"/>
                  <w:rFonts w:asciiTheme="minorHAnsi" w:hAnsiTheme="minorHAnsi" w:cstheme="minorHAnsi"/>
                  <w:sz w:val="16"/>
                  <w:szCs w:val="16"/>
                  <w:lang w:val="en-US"/>
                </w:rPr>
                <w:t>http://www.nsf.gov/funding/pgm_sum</w:t>
              </w:r>
            </w:hyperlink>
          </w:p>
          <w:p w14:paraId="3E410C8A"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m.jsp?pimsJd=503300&amp;org=CISE</w:t>
            </w:r>
          </w:p>
        </w:tc>
      </w:tr>
      <w:tr w:rsidR="00D3676B" w:rsidRPr="00D32FC4" w14:paraId="4A60D898"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4BD153B2"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 xml:space="preserve">NSF Computer </w:t>
            </w:r>
            <w:r w:rsidRPr="006A1A2A">
              <w:rPr>
                <w:rStyle w:val="Bodytext27ptBoldItalic"/>
                <w:rFonts w:asciiTheme="minorHAnsi" w:hAnsiTheme="minorHAnsi" w:cstheme="minorHAnsi"/>
                <w:sz w:val="16"/>
                <w:szCs w:val="16"/>
              </w:rPr>
              <w:t>&amp;</w:t>
            </w:r>
            <w:r w:rsidRPr="006A1A2A">
              <w:rPr>
                <w:rStyle w:val="Bodytext27pt"/>
                <w:rFonts w:asciiTheme="minorHAnsi" w:hAnsiTheme="minorHAnsi" w:cstheme="minorHAnsi"/>
                <w:sz w:val="16"/>
                <w:szCs w:val="16"/>
              </w:rPr>
              <w:t xml:space="preserve"> Network Systems (CNS)</w:t>
            </w:r>
          </w:p>
        </w:tc>
        <w:tc>
          <w:tcPr>
            <w:tcW w:w="0" w:type="auto"/>
            <w:shd w:val="clear" w:color="auto" w:fill="auto"/>
            <w:vAlign w:val="center"/>
          </w:tcPr>
          <w:p w14:paraId="3884BFC9"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enterprise, core, and optical network</w:t>
            </w:r>
            <w:r w:rsidR="00182105">
              <w:rPr>
                <w:rStyle w:val="Bodytext27pt"/>
                <w:rFonts w:asciiTheme="minorHAnsi" w:hAnsiTheme="minorHAnsi" w:cstheme="minorHAnsi"/>
                <w:sz w:val="16"/>
                <w:szCs w:val="16"/>
              </w:rPr>
              <w:t>s; peer-to-pe</w:t>
            </w:r>
            <w:r w:rsidRPr="006A1A2A">
              <w:rPr>
                <w:rStyle w:val="Bodytext27pt"/>
                <w:rFonts w:asciiTheme="minorHAnsi" w:hAnsiTheme="minorHAnsi" w:cstheme="minorHAnsi"/>
                <w:sz w:val="16"/>
                <w:szCs w:val="16"/>
              </w:rPr>
              <w:t>er and application- level networks; wireless, mobile, and cellular networks; networks for physical infrastructures; and sensor networks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57BE5FFA"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4" w:history="1">
              <w:r w:rsidR="00D3676B" w:rsidRPr="006A1A2A">
                <w:rPr>
                  <w:rStyle w:val="Hiperligao"/>
                  <w:rFonts w:asciiTheme="minorHAnsi" w:hAnsiTheme="minorHAnsi" w:cstheme="minorHAnsi"/>
                  <w:sz w:val="16"/>
                  <w:szCs w:val="16"/>
                  <w:lang w:val="en-US"/>
                </w:rPr>
                <w:t>http://www.nsf.gov/funding/pgm_sum</w:t>
              </w:r>
            </w:hyperlink>
          </w:p>
          <w:p w14:paraId="3D74F17B"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m.jsp?pims_id=503307&amp;org=CISE</w:t>
            </w:r>
          </w:p>
        </w:tc>
      </w:tr>
      <w:tr w:rsidR="00D3676B" w:rsidRPr="00D32FC4" w14:paraId="62CE179C"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0062220E"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Extreme Densification of Wireless Networks</w:t>
            </w:r>
          </w:p>
        </w:tc>
        <w:tc>
          <w:tcPr>
            <w:tcW w:w="0" w:type="auto"/>
            <w:shd w:val="clear" w:color="auto" w:fill="auto"/>
            <w:vAlign w:val="center"/>
          </w:tcPr>
          <w:p w14:paraId="4FC1169A"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Network densification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3D8CEF88" w14:textId="77777777" w:rsidR="00D3676B" w:rsidRPr="006A1A2A" w:rsidRDefault="00C509AB" w:rsidP="00D3676B">
            <w:pPr>
              <w:pStyle w:val="Bodytext20"/>
              <w:shd w:val="clear" w:color="auto" w:fill="auto"/>
              <w:spacing w:line="188" w:lineRule="exact"/>
              <w:rPr>
                <w:rFonts w:asciiTheme="minorHAnsi" w:hAnsiTheme="minorHAnsi" w:cstheme="minorHAnsi"/>
                <w:sz w:val="16"/>
                <w:szCs w:val="16"/>
                <w:lang w:val="en-US"/>
              </w:rPr>
            </w:pPr>
            <w:hyperlink r:id="rId105" w:history="1">
              <w:r w:rsidR="00D3676B" w:rsidRPr="006A1A2A">
                <w:rPr>
                  <w:rStyle w:val="Hiperligao"/>
                  <w:rFonts w:asciiTheme="minorHAnsi" w:hAnsiTheme="minorHAnsi" w:cstheme="minorHAnsi"/>
                  <w:sz w:val="16"/>
                  <w:szCs w:val="16"/>
                  <w:lang w:val="en-US"/>
                </w:rPr>
                <w:t>http://www.nsf.gov/awardsearch/show</w:t>
              </w:r>
            </w:hyperlink>
            <w:r w:rsidR="00D3676B" w:rsidRPr="006A1A2A">
              <w:rPr>
                <w:rStyle w:val="Bodytext27pt"/>
                <w:rFonts w:asciiTheme="minorHAnsi" w:hAnsiTheme="minorHAnsi" w:cstheme="minorHAnsi"/>
                <w:sz w:val="16"/>
                <w:szCs w:val="16"/>
              </w:rPr>
              <w:t xml:space="preserve"> Award? AWD_H&gt;= 1343383&amp;HistoricalAwarxls=false</w:t>
            </w:r>
          </w:p>
        </w:tc>
      </w:tr>
      <w:tr w:rsidR="00D3676B" w:rsidRPr="00D32FC4" w14:paraId="3E327242"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176CA865" w14:textId="77777777" w:rsidR="00D3676B" w:rsidRPr="006A1A2A" w:rsidRDefault="00D3676B" w:rsidP="00D3676B">
            <w:pPr>
              <w:pStyle w:val="Bodytext20"/>
              <w:shd w:val="clear" w:color="auto" w:fill="auto"/>
              <w:spacing w:line="195"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Future Internet Architectures (FIA) Program</w:t>
            </w:r>
          </w:p>
        </w:tc>
        <w:tc>
          <w:tcPr>
            <w:tcW w:w="0" w:type="auto"/>
            <w:shd w:val="clear" w:color="auto" w:fill="auto"/>
            <w:vAlign w:val="center"/>
          </w:tcPr>
          <w:p w14:paraId="3E84F3AC" w14:textId="77777777" w:rsidR="00D3676B" w:rsidRPr="006A1A2A" w:rsidRDefault="00D3676B" w:rsidP="00D3676B">
            <w:pPr>
              <w:pStyle w:val="Bodytext20"/>
              <w:shd w:val="clear" w:color="auto" w:fill="auto"/>
              <w:spacing w:line="195"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Named Data Network (NDN). Mobility First. Nebula. Expressive Internet Architecture (XIA). ChoiceNet</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D84E42E"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6" w:history="1">
              <w:r w:rsidR="00D3676B" w:rsidRPr="006A1A2A">
                <w:rPr>
                  <w:rStyle w:val="Hiperligao"/>
                  <w:rFonts w:asciiTheme="minorHAnsi" w:hAnsiTheme="minorHAnsi" w:cstheme="minorHAnsi"/>
                  <w:sz w:val="16"/>
                  <w:szCs w:val="16"/>
                  <w:lang w:val="en-US"/>
                </w:rPr>
                <w:t>http://www.nets-fia.net/</w:t>
              </w:r>
            </w:hyperlink>
          </w:p>
        </w:tc>
      </w:tr>
      <w:tr w:rsidR="00D3676B" w:rsidRPr="00D32FC4" w14:paraId="67EA16D9"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305614A3"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NSF Grant for Evaluation of 60 GHz Band Communications</w:t>
            </w:r>
          </w:p>
        </w:tc>
        <w:tc>
          <w:tcPr>
            <w:tcW w:w="0" w:type="auto"/>
            <w:shd w:val="clear" w:color="auto" w:fill="auto"/>
            <w:vAlign w:val="center"/>
          </w:tcPr>
          <w:p w14:paraId="71626FB4" w14:textId="77777777" w:rsidR="00D3676B" w:rsidRPr="006A1A2A" w:rsidRDefault="00D3676B" w:rsidP="00D3676B">
            <w:pPr>
              <w:pStyle w:val="Bodytext20"/>
              <w:shd w:val="clear" w:color="auto" w:fill="auto"/>
              <w:spacing w:line="140"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Millimeter wave picocells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686438F6" w14:textId="77777777" w:rsidR="00D3676B" w:rsidRPr="006A1A2A" w:rsidRDefault="00D3676B" w:rsidP="00D3676B">
            <w:pPr>
              <w:rPr>
                <w:rFonts w:cstheme="minorHAnsi"/>
                <w:sz w:val="16"/>
                <w:szCs w:val="16"/>
              </w:rPr>
            </w:pPr>
          </w:p>
        </w:tc>
      </w:tr>
      <w:tr w:rsidR="00D3676B" w:rsidRPr="00D32FC4" w14:paraId="3FBEDB9B"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1A7B68BD" w14:textId="77777777" w:rsidR="00D3676B" w:rsidRPr="006A1A2A" w:rsidRDefault="00D3676B" w:rsidP="00D3676B">
            <w:pPr>
              <w:pStyle w:val="Bodytext20"/>
              <w:shd w:val="clear" w:color="auto" w:fill="auto"/>
              <w:spacing w:line="188"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Polytechnic Institute of New York University (NYU-Poly) Program</w:t>
            </w:r>
          </w:p>
        </w:tc>
        <w:tc>
          <w:tcPr>
            <w:tcW w:w="0" w:type="auto"/>
            <w:shd w:val="clear" w:color="auto" w:fill="auto"/>
            <w:vAlign w:val="center"/>
          </w:tcPr>
          <w:p w14:paraId="0B6DCF57" w14:textId="77777777" w:rsidR="00D3676B" w:rsidRPr="006A1A2A" w:rsidRDefault="00D3676B" w:rsidP="00D3676B">
            <w:pPr>
              <w:pStyle w:val="Bodytext20"/>
              <w:shd w:val="clear" w:color="auto" w:fill="auto"/>
              <w:spacing w:line="14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Smart and more cost effective wireless infrastructure</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EB7E452"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7" w:history="1">
              <w:r w:rsidR="00D3676B" w:rsidRPr="006A1A2A">
                <w:rPr>
                  <w:rStyle w:val="Hiperligao"/>
                  <w:rFonts w:asciiTheme="minorHAnsi" w:hAnsiTheme="minorHAnsi" w:cstheme="minorHAnsi"/>
                  <w:sz w:val="16"/>
                  <w:szCs w:val="16"/>
                  <w:lang w:val="en-US"/>
                </w:rPr>
                <w:t>http://engi</w:t>
              </w:r>
            </w:hyperlink>
            <w:r w:rsidR="00D3676B" w:rsidRPr="006A1A2A">
              <w:rPr>
                <w:rStyle w:val="Bodytext27pt"/>
                <w:rFonts w:asciiTheme="minorHAnsi" w:hAnsiTheme="minorHAnsi" w:cstheme="minorHAnsi"/>
                <w:sz w:val="16"/>
                <w:szCs w:val="16"/>
              </w:rPr>
              <w:t xml:space="preserve"> neeri ng. nyu .edu/</w:t>
            </w:r>
          </w:p>
        </w:tc>
      </w:tr>
      <w:tr w:rsidR="00D3676B" w:rsidRPr="00D32FC4" w14:paraId="2E839C23"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17FB9D88"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Qualcomm Institute</w:t>
            </w:r>
          </w:p>
        </w:tc>
        <w:tc>
          <w:tcPr>
            <w:tcW w:w="0" w:type="auto"/>
            <w:shd w:val="clear" w:color="auto" w:fill="auto"/>
            <w:vAlign w:val="center"/>
          </w:tcPr>
          <w:p w14:paraId="2AD7242D" w14:textId="77777777" w:rsidR="00D3676B" w:rsidRPr="006A1A2A" w:rsidRDefault="00D3676B" w:rsidP="00D3676B">
            <w:pPr>
              <w:pStyle w:val="Bodytext20"/>
              <w:shd w:val="clear" w:color="auto" w:fill="auto"/>
              <w:spacing w:line="18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Robust wireless communication, multimedia communication systems, and devices for next-generation communication, wireless health</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1A93ADEA"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8" w:history="1">
              <w:r w:rsidR="00D3676B" w:rsidRPr="006A1A2A">
                <w:rPr>
                  <w:rStyle w:val="Hiperligao"/>
                  <w:rFonts w:asciiTheme="minorHAnsi" w:hAnsiTheme="minorHAnsi" w:cstheme="minorHAnsi"/>
                  <w:sz w:val="16"/>
                  <w:szCs w:val="16"/>
                  <w:lang w:val="en-US"/>
                </w:rPr>
                <w:t>http://csro.calit2.net/proposals.html</w:t>
              </w:r>
            </w:hyperlink>
          </w:p>
        </w:tc>
      </w:tr>
      <w:tr w:rsidR="00D3676B" w:rsidRPr="00D32FC4" w14:paraId="03F31C91"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0A09B20D"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UCSD Center for Wireless Communications</w:t>
            </w:r>
          </w:p>
        </w:tc>
        <w:tc>
          <w:tcPr>
            <w:tcW w:w="0" w:type="auto"/>
            <w:shd w:val="clear" w:color="auto" w:fill="auto"/>
            <w:vAlign w:val="center"/>
          </w:tcPr>
          <w:p w14:paraId="31004D34"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Low-power circuitry, smart</w:t>
            </w:r>
            <w:r w:rsidR="00182105">
              <w:rPr>
                <w:rStyle w:val="Bodytext27pt"/>
                <w:rFonts w:asciiTheme="minorHAnsi" w:hAnsiTheme="minorHAnsi" w:cstheme="minorHAnsi"/>
                <w:sz w:val="16"/>
                <w:szCs w:val="16"/>
              </w:rPr>
              <w:t xml:space="preserve"> antennas, communication theory</w:t>
            </w:r>
            <w:r w:rsidRPr="006A1A2A">
              <w:rPr>
                <w:rStyle w:val="Bodytext27pt"/>
                <w:rFonts w:asciiTheme="minorHAnsi" w:hAnsiTheme="minorHAnsi" w:cstheme="minorHAnsi"/>
                <w:sz w:val="16"/>
                <w:szCs w:val="16"/>
              </w:rPr>
              <w:t>, communication networks, and multimedia applications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739E8B5F"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09" w:history="1">
              <w:r w:rsidR="00D3676B" w:rsidRPr="006A1A2A">
                <w:rPr>
                  <w:rStyle w:val="Hiperligao"/>
                  <w:rFonts w:asciiTheme="minorHAnsi" w:hAnsiTheme="minorHAnsi" w:cstheme="minorHAnsi"/>
                  <w:sz w:val="16"/>
                  <w:szCs w:val="16"/>
                  <w:lang w:val="en-US"/>
                </w:rPr>
                <w:t>http://cwc.ucsd.edu/rcscarch/focusarcas</w:t>
              </w:r>
            </w:hyperlink>
            <w:r w:rsidR="00D3676B" w:rsidRPr="006A1A2A">
              <w:rPr>
                <w:rStyle w:val="Bodytext27pt"/>
                <w:rFonts w:asciiTheme="minorHAnsi" w:hAnsiTheme="minorHAnsi" w:cstheme="minorHAnsi"/>
                <w:sz w:val="16"/>
                <w:szCs w:val="16"/>
              </w:rPr>
              <w:t>.</w:t>
            </w:r>
          </w:p>
          <w:p w14:paraId="2455A04B"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php</w:t>
            </w:r>
          </w:p>
        </w:tc>
      </w:tr>
      <w:tr w:rsidR="00D3676B" w:rsidRPr="00D32FC4" w14:paraId="0864510A" w14:textId="77777777" w:rsidTr="006A1A2A">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209B8673"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Wireless OMIT Center</w:t>
            </w:r>
          </w:p>
        </w:tc>
        <w:tc>
          <w:tcPr>
            <w:tcW w:w="0" w:type="auto"/>
            <w:shd w:val="clear" w:color="auto" w:fill="auto"/>
            <w:vAlign w:val="center"/>
          </w:tcPr>
          <w:p w14:paraId="09819DDB" w14:textId="77777777" w:rsidR="00D3676B" w:rsidRPr="006A1A2A" w:rsidRDefault="00D3676B" w:rsidP="00D3676B">
            <w:pPr>
              <w:pStyle w:val="Bodytext20"/>
              <w:shd w:val="clear" w:color="auto" w:fill="auto"/>
              <w:spacing w:line="18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Spectrum and connectivity, mobile applications, security and privacy and low power systems</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4C919740"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10" w:history="1">
              <w:r w:rsidR="00D3676B" w:rsidRPr="006A1A2A">
                <w:rPr>
                  <w:rStyle w:val="Hiperligao"/>
                  <w:rFonts w:asciiTheme="minorHAnsi" w:hAnsiTheme="minorHAnsi" w:cstheme="minorHAnsi"/>
                  <w:sz w:val="16"/>
                  <w:szCs w:val="16"/>
                  <w:lang w:val="en-US"/>
                </w:rPr>
                <w:t>http://wireless.csail.mit.edu</w:t>
              </w:r>
            </w:hyperlink>
          </w:p>
        </w:tc>
      </w:tr>
      <w:tr w:rsidR="00D3676B" w:rsidRPr="00D32FC4" w14:paraId="40AB34D4" w14:textId="77777777" w:rsidTr="006A1A2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35" w:type="dxa"/>
            <w:shd w:val="clear" w:color="auto" w:fill="auto"/>
            <w:vAlign w:val="center"/>
          </w:tcPr>
          <w:p w14:paraId="0B85977F" w14:textId="77777777" w:rsidR="00D3676B" w:rsidRPr="006A1A2A" w:rsidRDefault="00D3676B" w:rsidP="00D3676B">
            <w:pPr>
              <w:pStyle w:val="Bodytext20"/>
              <w:shd w:val="clear" w:color="auto" w:fill="auto"/>
              <w:spacing w:line="140" w:lineRule="exact"/>
              <w:rPr>
                <w:rFonts w:asciiTheme="minorHAnsi" w:hAnsiTheme="minorHAnsi" w:cstheme="minorHAnsi"/>
                <w:sz w:val="16"/>
                <w:szCs w:val="16"/>
                <w:lang w:val="en-US"/>
              </w:rPr>
            </w:pPr>
            <w:r w:rsidRPr="006A1A2A">
              <w:rPr>
                <w:rStyle w:val="Bodytext27pt"/>
                <w:rFonts w:asciiTheme="minorHAnsi" w:hAnsiTheme="minorHAnsi" w:cstheme="minorHAnsi"/>
                <w:sz w:val="16"/>
                <w:szCs w:val="16"/>
              </w:rPr>
              <w:t>Wireless Virginia Tech</w:t>
            </w:r>
          </w:p>
        </w:tc>
        <w:tc>
          <w:tcPr>
            <w:tcW w:w="0" w:type="auto"/>
            <w:shd w:val="clear" w:color="auto" w:fill="auto"/>
            <w:vAlign w:val="center"/>
          </w:tcPr>
          <w:p w14:paraId="1F1192B8" w14:textId="77777777" w:rsidR="00D3676B" w:rsidRPr="006A1A2A" w:rsidRDefault="00D3676B" w:rsidP="00D3676B">
            <w:pPr>
              <w:pStyle w:val="Bodytext20"/>
              <w:shd w:val="clear" w:color="auto" w:fill="auto"/>
              <w:spacing w:line="18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lang w:val="en-US"/>
              </w:rPr>
            </w:pPr>
            <w:r w:rsidRPr="006A1A2A">
              <w:rPr>
                <w:rStyle w:val="Bodytext27pt"/>
                <w:rFonts w:asciiTheme="minorHAnsi" w:hAnsiTheme="minorHAnsi" w:cstheme="minorHAnsi"/>
                <w:sz w:val="16"/>
                <w:szCs w:val="16"/>
              </w:rPr>
              <w:t>Cognitive Radio Networks. Digital Signal Processing. Social Networks. Autonomous Sensor. Communication. Antennas. Very Large Scale Integration</w:t>
            </w:r>
          </w:p>
        </w:tc>
        <w:tc>
          <w:tcPr>
            <w:cnfStyle w:val="000010000000" w:firstRow="0" w:lastRow="0" w:firstColumn="0" w:lastColumn="0" w:oddVBand="1" w:evenVBand="0" w:oddHBand="0" w:evenHBand="0" w:firstRowFirstColumn="0" w:firstRowLastColumn="0" w:lastRowFirstColumn="0" w:lastRowLastColumn="0"/>
            <w:tcW w:w="0" w:type="auto"/>
            <w:shd w:val="clear" w:color="auto" w:fill="auto"/>
            <w:vAlign w:val="center"/>
          </w:tcPr>
          <w:p w14:paraId="00365D70" w14:textId="77777777" w:rsidR="00D3676B" w:rsidRPr="006A1A2A" w:rsidRDefault="00C509AB" w:rsidP="00D3676B">
            <w:pPr>
              <w:pStyle w:val="Bodytext20"/>
              <w:shd w:val="clear" w:color="auto" w:fill="auto"/>
              <w:spacing w:line="140" w:lineRule="exact"/>
              <w:rPr>
                <w:rFonts w:asciiTheme="minorHAnsi" w:hAnsiTheme="minorHAnsi" w:cstheme="minorHAnsi"/>
                <w:sz w:val="16"/>
                <w:szCs w:val="16"/>
                <w:lang w:val="en-US"/>
              </w:rPr>
            </w:pPr>
            <w:hyperlink r:id="rId111" w:history="1">
              <w:r w:rsidR="00D3676B" w:rsidRPr="006A1A2A">
                <w:rPr>
                  <w:rStyle w:val="Hiperligao"/>
                  <w:rFonts w:asciiTheme="minorHAnsi" w:hAnsiTheme="minorHAnsi" w:cstheme="minorHAnsi"/>
                  <w:sz w:val="16"/>
                  <w:szCs w:val="16"/>
                  <w:lang w:val="en-US"/>
                </w:rPr>
                <w:t>http://wirclcss.vi.edu</w:t>
              </w:r>
            </w:hyperlink>
          </w:p>
        </w:tc>
      </w:tr>
    </w:tbl>
    <w:p w14:paraId="03168A21" w14:textId="77777777" w:rsidR="006A2A1A" w:rsidRPr="00D32FC4" w:rsidRDefault="006A2A1A" w:rsidP="006A2A1A">
      <w:pPr>
        <w:pStyle w:val="Cabealho6"/>
      </w:pPr>
    </w:p>
    <w:p w14:paraId="12BDBF13" w14:textId="77777777" w:rsidR="006A2A1A" w:rsidRPr="00D32FC4" w:rsidRDefault="006A2A1A" w:rsidP="006A2A1A">
      <w:pPr>
        <w:pStyle w:val="Cabealho6"/>
      </w:pPr>
    </w:p>
    <w:p w14:paraId="14580064" w14:textId="77777777" w:rsidR="006A2A1A" w:rsidRPr="00D32FC4" w:rsidRDefault="006A2A1A" w:rsidP="006A2A1A">
      <w:pPr>
        <w:pStyle w:val="Cabealho6"/>
      </w:pPr>
    </w:p>
    <w:p w14:paraId="0F13C78F" w14:textId="77777777" w:rsidR="00D3676B" w:rsidRPr="00D32FC4" w:rsidRDefault="00D3676B" w:rsidP="00D3676B">
      <w:pPr>
        <w:pStyle w:val="Cabealho6"/>
      </w:pPr>
    </w:p>
    <w:p w14:paraId="04DB7A84" w14:textId="2C77827B" w:rsidR="00973A73" w:rsidRPr="00D32FC4" w:rsidRDefault="000D781C" w:rsidP="00973A73">
      <w:pPr>
        <w:pStyle w:val="Legenda"/>
        <w:jc w:val="center"/>
        <w:rPr>
          <w:lang w:val="en-US"/>
        </w:rPr>
      </w:pPr>
      <w:bookmarkStart w:id="4660" w:name="_Toc489744328"/>
      <w:r w:rsidRPr="00D32FC4">
        <w:rPr>
          <w:lang w:val="en-US"/>
        </w:rPr>
        <w:t>Table</w:t>
      </w:r>
      <w:r w:rsidR="00A62AB4">
        <w:rPr>
          <w:lang w:val="en-US"/>
        </w:rPr>
        <w:t xml:space="preserv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2</w:t>
      </w:r>
      <w:r w:rsidR="00021318">
        <w:rPr>
          <w:lang w:val="en-US"/>
        </w:rPr>
        <w:fldChar w:fldCharType="end"/>
      </w:r>
      <w:r w:rsidRPr="00D32FC4">
        <w:rPr>
          <w:lang w:val="en-US"/>
        </w:rPr>
        <w:t xml:space="preserve"> - 5G related activities in America </w:t>
      </w:r>
      <w:hyperlink w:anchor="Ref24" w:history="1">
        <w:r w:rsidRPr="007C2AAD">
          <w:rPr>
            <w:rStyle w:val="Hiperligao"/>
            <w:lang w:val="en-US"/>
          </w:rPr>
          <w:t>[24]</w:t>
        </w:r>
        <w:bookmarkEnd w:id="4660"/>
      </w:hyperlink>
    </w:p>
    <w:p w14:paraId="72F7CAF4" w14:textId="77777777" w:rsidR="006A2A1A" w:rsidRPr="00D32FC4" w:rsidRDefault="006A2A1A" w:rsidP="006A2A1A">
      <w:pPr>
        <w:pStyle w:val="Cabealho6"/>
      </w:pPr>
    </w:p>
    <w:p w14:paraId="2731EAE7" w14:textId="77777777" w:rsidR="006A2A1A" w:rsidRPr="00D32FC4" w:rsidRDefault="006A2A1A" w:rsidP="006A2A1A">
      <w:pPr>
        <w:pStyle w:val="Cabealho6"/>
        <w:rPr>
          <w:lang w:eastAsia="en-US"/>
        </w:rPr>
      </w:pPr>
    </w:p>
    <w:tbl>
      <w:tblPr>
        <w:tblStyle w:val="GrelhaMdia1-Cor1"/>
        <w:tblpPr w:leftFromText="141" w:rightFromText="141" w:vertAnchor="text" w:tblpXSpec="center" w:tblpY="12"/>
        <w:tblW w:w="0" w:type="auto"/>
        <w:tblLook w:val="04A0" w:firstRow="1" w:lastRow="0" w:firstColumn="1" w:lastColumn="0" w:noHBand="0" w:noVBand="1"/>
      </w:tblPr>
      <w:tblGrid>
        <w:gridCol w:w="3166"/>
        <w:gridCol w:w="3049"/>
        <w:gridCol w:w="2788"/>
      </w:tblGrid>
      <w:tr w:rsidR="00E104B0" w:rsidRPr="00D32FC4" w14:paraId="04839C22" w14:textId="77777777" w:rsidTr="00660662">
        <w:trPr>
          <w:cnfStyle w:val="100000000000" w:firstRow="1" w:lastRow="0" w:firstColumn="0" w:lastColumn="0" w:oddVBand="0" w:evenVBand="0" w:oddHBand="0" w:evenHBand="0" w:firstRowFirstColumn="0" w:firstRowLastColumn="0" w:lastRowFirstColumn="0" w:lastRowLastColumn="0"/>
          <w:trHeight w:hRule="exact" w:val="590"/>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410D67ED" w14:textId="77777777" w:rsidR="00E104B0" w:rsidRPr="006A1A2A" w:rsidRDefault="00E104B0" w:rsidP="00660662">
            <w:pPr>
              <w:jc w:val="left"/>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Research Project / Research Groups</w:t>
            </w:r>
          </w:p>
        </w:tc>
        <w:tc>
          <w:tcPr>
            <w:tcW w:w="0" w:type="auto"/>
            <w:shd w:val="clear" w:color="auto" w:fill="auto"/>
            <w:vAlign w:val="center"/>
          </w:tcPr>
          <w:p w14:paraId="3A58B7EE" w14:textId="77777777" w:rsidR="00E104B0" w:rsidRPr="006A1A2A" w:rsidRDefault="00E104B0" w:rsidP="00660662">
            <w:pPr>
              <w:jc w:val="left"/>
              <w:cnfStyle w:val="100000000000" w:firstRow="1" w:lastRow="0" w:firstColumn="0" w:lastColumn="0" w:oddVBand="0" w:evenVBand="0" w:oddHBand="0" w:evenHBand="0" w:firstRowFirstColumn="0" w:firstRowLastColumn="0" w:lastRowFirstColumn="0" w:lastRowLastColumn="0"/>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Research area</w:t>
            </w:r>
          </w:p>
        </w:tc>
        <w:tc>
          <w:tcPr>
            <w:tcW w:w="0" w:type="auto"/>
            <w:shd w:val="clear" w:color="auto" w:fill="auto"/>
            <w:vAlign w:val="center"/>
          </w:tcPr>
          <w:p w14:paraId="7894EE37" w14:textId="77777777" w:rsidR="00E104B0" w:rsidRPr="006A1A2A" w:rsidRDefault="00E104B0" w:rsidP="00660662">
            <w:pPr>
              <w:jc w:val="left"/>
              <w:cnfStyle w:val="100000000000" w:firstRow="1" w:lastRow="0" w:firstColumn="0" w:lastColumn="0" w:oddVBand="0" w:evenVBand="0" w:oddHBand="0" w:evenHBand="0" w:firstRowFirstColumn="0" w:firstRowLastColumn="0" w:lastRowFirstColumn="0" w:lastRowLastColumn="0"/>
              <w:rPr>
                <w:rStyle w:val="Bodytext27pt"/>
                <w:rFonts w:asciiTheme="minorHAnsi" w:hAnsiTheme="minorHAnsi" w:cstheme="minorHAnsi"/>
                <w:bCs w:val="0"/>
                <w:sz w:val="16"/>
                <w:szCs w:val="16"/>
              </w:rPr>
            </w:pPr>
            <w:r w:rsidRPr="006A1A2A">
              <w:rPr>
                <w:rStyle w:val="Bodytext27pt"/>
                <w:rFonts w:asciiTheme="minorHAnsi" w:hAnsiTheme="minorHAnsi" w:cstheme="minorHAnsi"/>
                <w:bCs w:val="0"/>
                <w:sz w:val="16"/>
                <w:szCs w:val="16"/>
              </w:rPr>
              <w:t>HTTP location</w:t>
            </w:r>
          </w:p>
        </w:tc>
      </w:tr>
      <w:tr w:rsidR="00D3676B" w:rsidRPr="00D32FC4" w14:paraId="6B486511" w14:textId="77777777" w:rsidTr="00660662">
        <w:trPr>
          <w:cnfStyle w:val="000000100000" w:firstRow="0" w:lastRow="0" w:firstColumn="0" w:lastColumn="0" w:oddVBand="0" w:evenVBand="0" w:oddHBand="1" w:evenHBand="0" w:firstRowFirstColumn="0" w:firstRowLastColumn="0" w:lastRowFirstColumn="0" w:lastRowLastColumn="0"/>
          <w:trHeight w:hRule="exact" w:val="994"/>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48098A69" w14:textId="77777777"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IMT-2020</w:t>
            </w:r>
          </w:p>
          <w:p w14:paraId="310FB19E" w14:textId="77777777"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PROMOTION GROUP</w:t>
            </w:r>
          </w:p>
        </w:tc>
        <w:tc>
          <w:tcPr>
            <w:tcW w:w="0" w:type="auto"/>
            <w:shd w:val="clear" w:color="auto" w:fill="auto"/>
            <w:vAlign w:val="center"/>
          </w:tcPr>
          <w:p w14:paraId="421DBB36" w14:textId="77777777" w:rsidR="00E104B0" w:rsidRPr="006A1A2A" w:rsidRDefault="00E104B0" w:rsidP="00660662">
            <w:pPr>
              <w:jc w:val="left"/>
              <w:cnfStyle w:val="000000100000" w:firstRow="0" w:lastRow="0" w:firstColumn="0" w:lastColumn="0" w:oddVBand="0" w:evenVBand="0" w:oddHBand="1" w:evenHBand="0" w:firstRowFirstColumn="0" w:firstRowLastColumn="0" w:lastRowFirstColumn="0" w:lastRowLastColumn="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5G research and development</w:t>
            </w:r>
          </w:p>
        </w:tc>
        <w:tc>
          <w:tcPr>
            <w:tcW w:w="0" w:type="auto"/>
            <w:shd w:val="clear" w:color="auto" w:fill="auto"/>
            <w:vAlign w:val="center"/>
          </w:tcPr>
          <w:p w14:paraId="09A3E508" w14:textId="77777777" w:rsidR="00E104B0" w:rsidRPr="006A1A2A" w:rsidRDefault="00E104B0" w:rsidP="00660662">
            <w:pPr>
              <w:jc w:val="left"/>
              <w:cnfStyle w:val="000000100000" w:firstRow="0" w:lastRow="0" w:firstColumn="0" w:lastColumn="0" w:oddVBand="0" w:evenVBand="0" w:oddHBand="1" w:evenHBand="0" w:firstRowFirstColumn="0" w:firstRowLastColumn="0" w:lastRowFirstColumn="0" w:lastRowLastColumn="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http://www.imt-</w:t>
            </w:r>
          </w:p>
          <w:p w14:paraId="6F961249" w14:textId="77777777" w:rsidR="00E104B0" w:rsidRPr="006A1A2A" w:rsidRDefault="00E104B0" w:rsidP="00660662">
            <w:pPr>
              <w:jc w:val="left"/>
              <w:cnfStyle w:val="000000100000" w:firstRow="0" w:lastRow="0" w:firstColumn="0" w:lastColumn="0" w:oddVBand="0" w:evenVBand="0" w:oddHBand="1" w:evenHBand="0" w:firstRowFirstColumn="0" w:firstRowLastColumn="0" w:lastRowFirstColumn="0" w:lastRowLastColumn="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2020.cn/en/introduction</w:t>
            </w:r>
          </w:p>
        </w:tc>
      </w:tr>
      <w:tr w:rsidR="00D3676B" w:rsidRPr="00D32FC4" w14:paraId="64CCD763" w14:textId="77777777" w:rsidTr="00660662">
        <w:trPr>
          <w:trHeight w:hRule="exact" w:val="990"/>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535A2267" w14:textId="77777777" w:rsidR="00E104B0" w:rsidRPr="006A1A2A" w:rsidRDefault="00E104B0" w:rsidP="00660662">
            <w:pPr>
              <w:jc w:val="left"/>
              <w:rPr>
                <w:rStyle w:val="Bodytext27pt"/>
                <w:rFonts w:asciiTheme="minorHAnsi" w:hAnsiTheme="minorHAnsi" w:cstheme="minorHAnsi"/>
                <w:b w:val="0"/>
                <w:bCs w:val="0"/>
                <w:sz w:val="16"/>
                <w:szCs w:val="16"/>
              </w:rPr>
            </w:pPr>
            <w:r w:rsidRPr="006A1A2A">
              <w:rPr>
                <w:rStyle w:val="Bodytext27pt"/>
                <w:rFonts w:asciiTheme="minorHAnsi" w:hAnsiTheme="minorHAnsi" w:cstheme="minorHAnsi"/>
                <w:b w:val="0"/>
                <w:bCs w:val="0"/>
                <w:sz w:val="16"/>
                <w:szCs w:val="16"/>
              </w:rPr>
              <w:t>MOST</w:t>
            </w:r>
            <w:r w:rsidR="000E1919" w:rsidRPr="006A1A2A">
              <w:rPr>
                <w:rStyle w:val="Bodytext27pt"/>
                <w:rFonts w:asciiTheme="minorHAnsi" w:hAnsiTheme="minorHAnsi" w:cstheme="minorHAnsi"/>
                <w:b w:val="0"/>
                <w:bCs w:val="0"/>
                <w:sz w:val="16"/>
                <w:szCs w:val="16"/>
              </w:rPr>
              <w:t xml:space="preserve"> (MINISTRY OF </w:t>
            </w:r>
            <w:r w:rsidRPr="006A1A2A">
              <w:rPr>
                <w:rStyle w:val="Bodytext27pt"/>
                <w:rFonts w:asciiTheme="minorHAnsi" w:hAnsiTheme="minorHAnsi" w:cstheme="minorHAnsi"/>
                <w:b w:val="0"/>
                <w:bCs w:val="0"/>
                <w:sz w:val="16"/>
                <w:szCs w:val="16"/>
              </w:rPr>
              <w:t xml:space="preserve">SCIENCE </w:t>
            </w:r>
            <w:r w:rsidRPr="006A1A2A">
              <w:rPr>
                <w:rStyle w:val="Bodytext27pt"/>
                <w:rFonts w:asciiTheme="minorHAnsi" w:hAnsiTheme="minorHAnsi" w:cstheme="minorHAnsi"/>
                <w:b w:val="0"/>
                <w:bCs w:val="0"/>
                <w:i/>
                <w:iCs/>
                <w:sz w:val="16"/>
                <w:szCs w:val="16"/>
              </w:rPr>
              <w:t>&amp;</w:t>
            </w:r>
            <w:r w:rsidR="000E1919" w:rsidRPr="006A1A2A">
              <w:rPr>
                <w:rStyle w:val="Bodytext27pt"/>
                <w:rFonts w:asciiTheme="minorHAnsi" w:hAnsiTheme="minorHAnsi" w:cstheme="minorHAnsi"/>
                <w:b w:val="0"/>
                <w:bCs w:val="0"/>
                <w:i/>
                <w:iCs/>
                <w:sz w:val="16"/>
                <w:szCs w:val="16"/>
              </w:rPr>
              <w:t xml:space="preserve"> </w:t>
            </w:r>
            <w:r w:rsidR="000E1919" w:rsidRPr="006A1A2A">
              <w:rPr>
                <w:rStyle w:val="Bodytext27pt"/>
                <w:rFonts w:asciiTheme="minorHAnsi" w:hAnsiTheme="minorHAnsi" w:cstheme="minorHAnsi"/>
                <w:b w:val="0"/>
                <w:bCs w:val="0"/>
                <w:sz w:val="16"/>
                <w:szCs w:val="16"/>
              </w:rPr>
              <w:t xml:space="preserve">TECHNOLOGY) </w:t>
            </w:r>
            <w:r w:rsidRPr="006A1A2A">
              <w:rPr>
                <w:rStyle w:val="Bodytext27pt"/>
                <w:rFonts w:asciiTheme="minorHAnsi" w:hAnsiTheme="minorHAnsi" w:cstheme="minorHAnsi"/>
                <w:b w:val="0"/>
                <w:bCs w:val="0"/>
                <w:sz w:val="16"/>
                <w:szCs w:val="16"/>
              </w:rPr>
              <w:t>5G PROJECT</w:t>
            </w:r>
          </w:p>
        </w:tc>
        <w:tc>
          <w:tcPr>
            <w:tcW w:w="0" w:type="auto"/>
            <w:shd w:val="clear" w:color="auto" w:fill="auto"/>
            <w:vAlign w:val="center"/>
          </w:tcPr>
          <w:p w14:paraId="43E6B28B" w14:textId="77777777" w:rsidR="00E104B0" w:rsidRPr="006A1A2A" w:rsidRDefault="00E104B0" w:rsidP="00660662">
            <w:pPr>
              <w:jc w:val="left"/>
              <w:cnfStyle w:val="000000000000" w:firstRow="0" w:lastRow="0" w:firstColumn="0" w:lastColumn="0" w:oddVBand="0" w:evenVBand="0" w:oddHBand="0" w:evenHBand="0" w:firstRowFirstColumn="0" w:firstRowLastColumn="0" w:lastRowFirstColumn="0" w:lastRowLastColumn="0"/>
              <w:rPr>
                <w:rStyle w:val="Bodytext27pt"/>
                <w:rFonts w:asciiTheme="minorHAnsi" w:hAnsiTheme="minorHAnsi" w:cstheme="minorHAnsi"/>
                <w:sz w:val="16"/>
                <w:szCs w:val="16"/>
              </w:rPr>
            </w:pPr>
            <w:r w:rsidRPr="006A1A2A">
              <w:rPr>
                <w:rStyle w:val="Bodytext27pt"/>
                <w:rFonts w:asciiTheme="minorHAnsi" w:hAnsiTheme="minorHAnsi" w:cstheme="minorHAnsi"/>
                <w:sz w:val="16"/>
                <w:szCs w:val="16"/>
              </w:rPr>
              <w:t>Radio-access-network (RAN) architecture. Massive MIMO</w:t>
            </w:r>
          </w:p>
        </w:tc>
        <w:tc>
          <w:tcPr>
            <w:tcW w:w="0" w:type="auto"/>
            <w:shd w:val="clear" w:color="auto" w:fill="auto"/>
            <w:vAlign w:val="center"/>
          </w:tcPr>
          <w:p w14:paraId="045C5245" w14:textId="77777777" w:rsidR="00E104B0" w:rsidRPr="006A1A2A" w:rsidRDefault="00C509AB" w:rsidP="00660662">
            <w:pPr>
              <w:jc w:val="left"/>
              <w:cnfStyle w:val="000000000000" w:firstRow="0" w:lastRow="0" w:firstColumn="0" w:lastColumn="0" w:oddVBand="0" w:evenVBand="0" w:oddHBand="0" w:evenHBand="0" w:firstRowFirstColumn="0" w:firstRowLastColumn="0" w:lastRowFirstColumn="0" w:lastRowLastColumn="0"/>
              <w:rPr>
                <w:rStyle w:val="Bodytext27pt"/>
                <w:rFonts w:asciiTheme="minorHAnsi" w:hAnsiTheme="minorHAnsi" w:cstheme="minorHAnsi"/>
                <w:sz w:val="16"/>
                <w:szCs w:val="16"/>
              </w:rPr>
            </w:pPr>
            <w:hyperlink r:id="rId112" w:history="1">
              <w:r w:rsidR="00E104B0" w:rsidRPr="006A1A2A">
                <w:rPr>
                  <w:rStyle w:val="Bodytext27pt"/>
                  <w:rFonts w:asciiTheme="minorHAnsi" w:hAnsiTheme="minorHAnsi" w:cstheme="minorHAnsi"/>
                  <w:sz w:val="16"/>
                  <w:szCs w:val="16"/>
                </w:rPr>
                <w:t>http://www.mo8t.go</w:t>
              </w:r>
            </w:hyperlink>
            <w:r w:rsidR="00182105">
              <w:rPr>
                <w:rStyle w:val="Bodytext27pt"/>
                <w:rFonts w:asciiTheme="minorHAnsi" w:hAnsiTheme="minorHAnsi" w:cstheme="minorHAnsi"/>
                <w:sz w:val="16"/>
                <w:szCs w:val="16"/>
              </w:rPr>
              <w:t xml:space="preserve"> v.cn/eng/programm</w:t>
            </w:r>
            <w:r w:rsidR="00E104B0" w:rsidRPr="006A1A2A">
              <w:rPr>
                <w:rStyle w:val="Bodytext27pt"/>
                <w:rFonts w:asciiTheme="minorHAnsi" w:hAnsiTheme="minorHAnsi" w:cstheme="minorHAnsi"/>
                <w:sz w:val="16"/>
                <w:szCs w:val="16"/>
              </w:rPr>
              <w:t>es1/</w:t>
            </w:r>
          </w:p>
        </w:tc>
      </w:tr>
    </w:tbl>
    <w:p w14:paraId="216FE541" w14:textId="77777777" w:rsidR="006A2A1A" w:rsidRPr="00D32FC4" w:rsidRDefault="006A2A1A" w:rsidP="006A2A1A">
      <w:pPr>
        <w:pStyle w:val="Cabealho6"/>
      </w:pPr>
    </w:p>
    <w:p w14:paraId="5CBAC4DB" w14:textId="77777777" w:rsidR="00E104B0" w:rsidRPr="00D32FC4" w:rsidRDefault="00E104B0" w:rsidP="00E104B0">
      <w:pPr>
        <w:pStyle w:val="Cabealho6"/>
        <w:rPr>
          <w:lang w:eastAsia="en-US"/>
        </w:rPr>
      </w:pPr>
    </w:p>
    <w:p w14:paraId="041EE206" w14:textId="6F01E05C" w:rsidR="00973A73" w:rsidRPr="00D32FC4" w:rsidRDefault="000D781C" w:rsidP="00973A73">
      <w:pPr>
        <w:pStyle w:val="Legenda"/>
        <w:jc w:val="center"/>
        <w:rPr>
          <w:lang w:val="en-US"/>
        </w:rPr>
      </w:pPr>
      <w:bookmarkStart w:id="4661" w:name="_Toc489744329"/>
      <w:r w:rsidRPr="00D32FC4">
        <w:rPr>
          <w:lang w:val="en-US"/>
        </w:rPr>
        <w:t>Table</w:t>
      </w:r>
      <w:r w:rsidR="00A62AB4">
        <w:rPr>
          <w:lang w:val="en-US"/>
        </w:rPr>
        <w:t xml:space="preserv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3</w:t>
      </w:r>
      <w:r w:rsidR="00021318">
        <w:rPr>
          <w:lang w:val="en-US"/>
        </w:rPr>
        <w:fldChar w:fldCharType="end"/>
      </w:r>
      <w:r w:rsidRPr="00D32FC4">
        <w:rPr>
          <w:lang w:val="en-US"/>
        </w:rPr>
        <w:t xml:space="preserve"> - 5G related activities in Asia </w:t>
      </w:r>
      <w:hyperlink w:anchor="Ref24" w:history="1">
        <w:r w:rsidRPr="007C2AAD">
          <w:rPr>
            <w:rStyle w:val="Hiperligao"/>
            <w:lang w:val="en-US"/>
          </w:rPr>
          <w:t>[24]</w:t>
        </w:r>
        <w:bookmarkEnd w:id="4661"/>
      </w:hyperlink>
    </w:p>
    <w:p w14:paraId="2FD1B934" w14:textId="77777777" w:rsidR="00973A73" w:rsidRPr="00D32FC4" w:rsidRDefault="000D781C" w:rsidP="00973A73">
      <w:pPr>
        <w:ind w:left="0"/>
        <w:rPr>
          <w:sz w:val="28"/>
        </w:rPr>
      </w:pPr>
      <w:r w:rsidRPr="00D32FC4">
        <w:rPr>
          <w:sz w:val="28"/>
        </w:rPr>
        <w:t xml:space="preserve"> </w:t>
      </w:r>
    </w:p>
    <w:p w14:paraId="1BBABC23" w14:textId="77777777" w:rsidR="00973A73" w:rsidRPr="00D32FC4" w:rsidRDefault="000D781C">
      <w:pPr>
        <w:spacing w:line="276" w:lineRule="auto"/>
        <w:rPr>
          <w:sz w:val="28"/>
        </w:rPr>
      </w:pPr>
      <w:r w:rsidRPr="00D32FC4">
        <w:rPr>
          <w:sz w:val="28"/>
        </w:rPr>
        <w:br w:type="page"/>
      </w:r>
    </w:p>
    <w:p w14:paraId="65D03FB0" w14:textId="77777777" w:rsidR="003C0629" w:rsidRPr="00D32FC4" w:rsidRDefault="003C0629" w:rsidP="00D6217B">
      <w:pPr>
        <w:pStyle w:val="Cabealho2"/>
        <w:numPr>
          <w:ilvl w:val="0"/>
          <w:numId w:val="0"/>
        </w:numPr>
        <w:spacing w:line="240" w:lineRule="auto"/>
      </w:pPr>
      <w:bookmarkStart w:id="4662" w:name="_Appendix_B"/>
      <w:bookmarkStart w:id="4663" w:name="_Toc491797531"/>
      <w:bookmarkEnd w:id="4662"/>
      <w:r w:rsidRPr="00D32FC4">
        <w:t xml:space="preserve">Appendix </w:t>
      </w:r>
      <w:r w:rsidR="000F697B">
        <w:t>B</w:t>
      </w:r>
      <w:bookmarkEnd w:id="4663"/>
    </w:p>
    <w:p w14:paraId="01282CE4" w14:textId="77777777" w:rsidR="003C0629" w:rsidRPr="00D32FC4" w:rsidRDefault="001F16FF" w:rsidP="00D6217B">
      <w:pPr>
        <w:spacing w:line="240" w:lineRule="auto"/>
        <w:rPr>
          <w:rStyle w:val="nfaseIntensa"/>
        </w:rPr>
      </w:pPr>
      <w:r w:rsidRPr="00D32FC4">
        <w:rPr>
          <w:rStyle w:val="nfaseIntensa"/>
        </w:rPr>
        <w:t>ArQoS NG prob</w:t>
      </w:r>
      <w:r w:rsidR="00E77719">
        <w:rPr>
          <w:rStyle w:val="nfaseIntensa"/>
        </w:rPr>
        <w:t>e</w:t>
      </w:r>
      <w:r w:rsidRPr="00D32FC4">
        <w:rPr>
          <w:rStyle w:val="nfaseIntensa"/>
        </w:rPr>
        <w:t>’s task output parameters examples</w:t>
      </w:r>
    </w:p>
    <w:tbl>
      <w:tblPr>
        <w:tblStyle w:val="TabeladeGrelha4-Destaque21"/>
        <w:tblpPr w:leftFromText="141" w:rightFromText="141" w:vertAnchor="text" w:tblpY="2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3477"/>
        <w:gridCol w:w="1560"/>
        <w:gridCol w:w="1290"/>
        <w:gridCol w:w="1509"/>
      </w:tblGrid>
      <w:tr w:rsidR="00A62AB4" w:rsidRPr="00D32FC4" w14:paraId="542DFE9D" w14:textId="77777777" w:rsidTr="00A62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Borders>
              <w:top w:val="none" w:sz="0" w:space="0" w:color="auto"/>
              <w:left w:val="none" w:sz="0" w:space="0" w:color="auto"/>
              <w:bottom w:val="none" w:sz="0" w:space="0" w:color="auto"/>
              <w:right w:val="none" w:sz="0" w:space="0" w:color="auto"/>
            </w:tcBorders>
            <w:vAlign w:val="center"/>
          </w:tcPr>
          <w:p w14:paraId="7D4ED428" w14:textId="77777777" w:rsidR="00A62AB4" w:rsidRPr="00A65C50" w:rsidRDefault="00A62AB4" w:rsidP="00A62AB4">
            <w:pPr>
              <w:spacing w:line="276" w:lineRule="auto"/>
              <w:jc w:val="center"/>
              <w:rPr>
                <w:rFonts w:asciiTheme="minorHAnsi" w:hAnsiTheme="minorHAnsi"/>
                <w:b w:val="0"/>
                <w:sz w:val="20"/>
              </w:rPr>
            </w:pPr>
            <w:r w:rsidRPr="00A65C50">
              <w:rPr>
                <w:rFonts w:asciiTheme="minorHAnsi" w:hAnsiTheme="minorHAnsi"/>
                <w:sz w:val="20"/>
              </w:rPr>
              <w:t>Disassociate WiFi</w:t>
            </w:r>
          </w:p>
        </w:tc>
      </w:tr>
      <w:tr w:rsidR="00A62AB4" w:rsidRPr="00D32FC4" w14:paraId="0C8B6D99"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8DAAA0"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Parameter</w:t>
            </w:r>
          </w:p>
        </w:tc>
        <w:tc>
          <w:tcPr>
            <w:tcW w:w="3477" w:type="dxa"/>
            <w:vAlign w:val="center"/>
          </w:tcPr>
          <w:p w14:paraId="6CD76A94"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Description</w:t>
            </w:r>
          </w:p>
        </w:tc>
        <w:tc>
          <w:tcPr>
            <w:tcW w:w="1560" w:type="dxa"/>
            <w:vAlign w:val="center"/>
          </w:tcPr>
          <w:p w14:paraId="1F20A149"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Format Type</w:t>
            </w:r>
          </w:p>
        </w:tc>
        <w:tc>
          <w:tcPr>
            <w:tcW w:w="1290" w:type="dxa"/>
            <w:vAlign w:val="center"/>
          </w:tcPr>
          <w:p w14:paraId="41D82830"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Param Type</w:t>
            </w:r>
          </w:p>
        </w:tc>
        <w:tc>
          <w:tcPr>
            <w:tcW w:w="1509" w:type="dxa"/>
            <w:vAlign w:val="center"/>
          </w:tcPr>
          <w:p w14:paraId="1C8A9BE5"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Values</w:t>
            </w:r>
          </w:p>
        </w:tc>
      </w:tr>
      <w:tr w:rsidR="00A62AB4" w:rsidRPr="00D32FC4" w14:paraId="2F4BD963" w14:textId="77777777" w:rsidTr="00A62AB4">
        <w:tc>
          <w:tcPr>
            <w:cnfStyle w:val="001000000000" w:firstRow="0" w:lastRow="0" w:firstColumn="1" w:lastColumn="0" w:oddVBand="0" w:evenVBand="0" w:oddHBand="0" w:evenHBand="0" w:firstRowFirstColumn="0" w:firstRowLastColumn="0" w:lastRowFirstColumn="0" w:lastRowLastColumn="0"/>
            <w:tcW w:w="0" w:type="auto"/>
            <w:vAlign w:val="center"/>
          </w:tcPr>
          <w:p w14:paraId="5BF82C0B"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1</w:t>
            </w:r>
          </w:p>
        </w:tc>
        <w:tc>
          <w:tcPr>
            <w:tcW w:w="3477" w:type="dxa"/>
            <w:vAlign w:val="center"/>
          </w:tcPr>
          <w:p w14:paraId="5ABE9B4E"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Session duration.</w:t>
            </w:r>
          </w:p>
        </w:tc>
        <w:tc>
          <w:tcPr>
            <w:tcW w:w="1560" w:type="dxa"/>
            <w:vAlign w:val="center"/>
          </w:tcPr>
          <w:p w14:paraId="5D58DC18"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Float</w:t>
            </w:r>
          </w:p>
        </w:tc>
        <w:tc>
          <w:tcPr>
            <w:tcW w:w="1290" w:type="dxa"/>
            <w:vAlign w:val="center"/>
          </w:tcPr>
          <w:p w14:paraId="35007FFA"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Seconds</w:t>
            </w:r>
          </w:p>
        </w:tc>
        <w:tc>
          <w:tcPr>
            <w:tcW w:w="1509" w:type="dxa"/>
            <w:vAlign w:val="center"/>
          </w:tcPr>
          <w:p w14:paraId="6F3A6BF0"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Time interval</w:t>
            </w:r>
          </w:p>
        </w:tc>
      </w:tr>
      <w:tr w:rsidR="00A62AB4" w:rsidRPr="00D32FC4" w14:paraId="7E048118"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DF86E8"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2</w:t>
            </w:r>
          </w:p>
        </w:tc>
        <w:tc>
          <w:tcPr>
            <w:tcW w:w="3477" w:type="dxa"/>
            <w:vAlign w:val="center"/>
          </w:tcPr>
          <w:p w14:paraId="194720E4"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The total number of packets received by this interface.</w:t>
            </w:r>
          </w:p>
        </w:tc>
        <w:tc>
          <w:tcPr>
            <w:tcW w:w="1560" w:type="dxa"/>
            <w:vAlign w:val="center"/>
          </w:tcPr>
          <w:p w14:paraId="58C57D8E"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2B6E894D"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Packets</w:t>
            </w:r>
          </w:p>
        </w:tc>
        <w:tc>
          <w:tcPr>
            <w:tcW w:w="1509" w:type="dxa"/>
            <w:vAlign w:val="center"/>
          </w:tcPr>
          <w:p w14:paraId="4A962B36"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Packet count</w:t>
            </w:r>
          </w:p>
        </w:tc>
      </w:tr>
      <w:tr w:rsidR="00A62AB4" w:rsidRPr="00D32FC4" w14:paraId="6F702B60" w14:textId="77777777" w:rsidTr="00A62AB4">
        <w:tc>
          <w:tcPr>
            <w:cnfStyle w:val="001000000000" w:firstRow="0" w:lastRow="0" w:firstColumn="1" w:lastColumn="0" w:oddVBand="0" w:evenVBand="0" w:oddHBand="0" w:evenHBand="0" w:firstRowFirstColumn="0" w:firstRowLastColumn="0" w:lastRowFirstColumn="0" w:lastRowLastColumn="0"/>
            <w:tcW w:w="0" w:type="auto"/>
            <w:vAlign w:val="center"/>
          </w:tcPr>
          <w:p w14:paraId="0DD964B1"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3</w:t>
            </w:r>
          </w:p>
        </w:tc>
        <w:tc>
          <w:tcPr>
            <w:tcW w:w="3477" w:type="dxa"/>
            <w:vAlign w:val="center"/>
          </w:tcPr>
          <w:p w14:paraId="67F88E39"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The total number of bytes received by this interface.</w:t>
            </w:r>
          </w:p>
        </w:tc>
        <w:tc>
          <w:tcPr>
            <w:tcW w:w="1560" w:type="dxa"/>
            <w:vAlign w:val="center"/>
          </w:tcPr>
          <w:p w14:paraId="45751C30"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38C74477"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bytes</w:t>
            </w:r>
          </w:p>
        </w:tc>
        <w:tc>
          <w:tcPr>
            <w:tcW w:w="1509" w:type="dxa"/>
            <w:vAlign w:val="center"/>
          </w:tcPr>
          <w:p w14:paraId="4F9A59B4"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Traffic volume</w:t>
            </w:r>
          </w:p>
        </w:tc>
      </w:tr>
      <w:tr w:rsidR="00A62AB4" w:rsidRPr="00D32FC4" w14:paraId="4A856C7F"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D3CEBAD"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4</w:t>
            </w:r>
          </w:p>
        </w:tc>
        <w:tc>
          <w:tcPr>
            <w:tcW w:w="3477" w:type="dxa"/>
            <w:vAlign w:val="center"/>
          </w:tcPr>
          <w:p w14:paraId="652A119B"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The total number of packets transmitted by this interface.</w:t>
            </w:r>
          </w:p>
        </w:tc>
        <w:tc>
          <w:tcPr>
            <w:tcW w:w="1560" w:type="dxa"/>
            <w:vAlign w:val="center"/>
          </w:tcPr>
          <w:p w14:paraId="19F24545"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7E58395C"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Packets</w:t>
            </w:r>
          </w:p>
        </w:tc>
        <w:tc>
          <w:tcPr>
            <w:tcW w:w="1509" w:type="dxa"/>
            <w:vAlign w:val="center"/>
          </w:tcPr>
          <w:p w14:paraId="199D81B3"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Packet count</w:t>
            </w:r>
          </w:p>
        </w:tc>
      </w:tr>
      <w:tr w:rsidR="00A62AB4" w:rsidRPr="00D32FC4" w14:paraId="06BDF296" w14:textId="77777777" w:rsidTr="00A62AB4">
        <w:tc>
          <w:tcPr>
            <w:cnfStyle w:val="001000000000" w:firstRow="0" w:lastRow="0" w:firstColumn="1" w:lastColumn="0" w:oddVBand="0" w:evenVBand="0" w:oddHBand="0" w:evenHBand="0" w:firstRowFirstColumn="0" w:firstRowLastColumn="0" w:lastRowFirstColumn="0" w:lastRowLastColumn="0"/>
            <w:tcW w:w="0" w:type="auto"/>
            <w:vAlign w:val="center"/>
          </w:tcPr>
          <w:p w14:paraId="7BA00E03"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5</w:t>
            </w:r>
          </w:p>
        </w:tc>
        <w:tc>
          <w:tcPr>
            <w:tcW w:w="3477" w:type="dxa"/>
            <w:vAlign w:val="center"/>
          </w:tcPr>
          <w:p w14:paraId="46468D0A"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The total number of bytes transmitted by this interface.</w:t>
            </w:r>
          </w:p>
        </w:tc>
        <w:tc>
          <w:tcPr>
            <w:tcW w:w="1560" w:type="dxa"/>
            <w:vAlign w:val="center"/>
          </w:tcPr>
          <w:p w14:paraId="1B9D8D87"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064B462B"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Bytes</w:t>
            </w:r>
          </w:p>
        </w:tc>
        <w:tc>
          <w:tcPr>
            <w:tcW w:w="1509" w:type="dxa"/>
            <w:vAlign w:val="center"/>
          </w:tcPr>
          <w:p w14:paraId="10CF9619"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Traffic volume</w:t>
            </w:r>
          </w:p>
        </w:tc>
      </w:tr>
      <w:tr w:rsidR="00A62AB4" w:rsidRPr="00D32FC4" w14:paraId="114EFA63"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100C21"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6</w:t>
            </w:r>
          </w:p>
        </w:tc>
        <w:tc>
          <w:tcPr>
            <w:tcW w:w="3477" w:type="dxa"/>
            <w:vAlign w:val="center"/>
          </w:tcPr>
          <w:p w14:paraId="42AE2B33"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Connection quality.</w:t>
            </w:r>
          </w:p>
        </w:tc>
        <w:tc>
          <w:tcPr>
            <w:tcW w:w="1560" w:type="dxa"/>
            <w:vAlign w:val="center"/>
          </w:tcPr>
          <w:p w14:paraId="2EBC1BDF"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0185F369"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w:t>
            </w:r>
          </w:p>
        </w:tc>
        <w:tc>
          <w:tcPr>
            <w:tcW w:w="1509" w:type="dxa"/>
            <w:vAlign w:val="center"/>
          </w:tcPr>
          <w:p w14:paraId="0AD7BBDE"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0 to 100</w:t>
            </w:r>
          </w:p>
        </w:tc>
      </w:tr>
      <w:tr w:rsidR="00A62AB4" w:rsidRPr="00D32FC4" w14:paraId="2A813F0B" w14:textId="77777777" w:rsidTr="00A62AB4">
        <w:tc>
          <w:tcPr>
            <w:cnfStyle w:val="001000000000" w:firstRow="0" w:lastRow="0" w:firstColumn="1" w:lastColumn="0" w:oddVBand="0" w:evenVBand="0" w:oddHBand="0" w:evenHBand="0" w:firstRowFirstColumn="0" w:firstRowLastColumn="0" w:lastRowFirstColumn="0" w:lastRowLastColumn="0"/>
            <w:tcW w:w="0" w:type="auto"/>
            <w:vAlign w:val="center"/>
          </w:tcPr>
          <w:p w14:paraId="1DE85290"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7</w:t>
            </w:r>
          </w:p>
        </w:tc>
        <w:tc>
          <w:tcPr>
            <w:tcW w:w="3477" w:type="dxa"/>
            <w:vAlign w:val="center"/>
          </w:tcPr>
          <w:p w14:paraId="74B42F0B"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Received signal strength indicator.</w:t>
            </w:r>
          </w:p>
        </w:tc>
        <w:tc>
          <w:tcPr>
            <w:tcW w:w="1560" w:type="dxa"/>
            <w:vAlign w:val="center"/>
          </w:tcPr>
          <w:p w14:paraId="3F7DC18E"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56772CE4"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DBm</w:t>
            </w:r>
          </w:p>
        </w:tc>
        <w:tc>
          <w:tcPr>
            <w:tcW w:w="1509" w:type="dxa"/>
            <w:vAlign w:val="center"/>
          </w:tcPr>
          <w:p w14:paraId="35020B88"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RSSI</w:t>
            </w:r>
          </w:p>
        </w:tc>
      </w:tr>
      <w:tr w:rsidR="00A62AB4" w:rsidRPr="00D32FC4" w14:paraId="0DAFF249"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5C4C48"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8</w:t>
            </w:r>
          </w:p>
        </w:tc>
        <w:tc>
          <w:tcPr>
            <w:tcW w:w="3477" w:type="dxa"/>
            <w:vAlign w:val="center"/>
          </w:tcPr>
          <w:p w14:paraId="5EE74457"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Measured noise level.</w:t>
            </w:r>
          </w:p>
        </w:tc>
        <w:tc>
          <w:tcPr>
            <w:tcW w:w="1560" w:type="dxa"/>
            <w:vAlign w:val="center"/>
          </w:tcPr>
          <w:p w14:paraId="6935A3CE"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49DA0CBF"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DBm</w:t>
            </w:r>
          </w:p>
        </w:tc>
        <w:tc>
          <w:tcPr>
            <w:tcW w:w="1509" w:type="dxa"/>
            <w:vAlign w:val="center"/>
          </w:tcPr>
          <w:p w14:paraId="4D27DF57"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Noise level</w:t>
            </w:r>
          </w:p>
        </w:tc>
      </w:tr>
      <w:tr w:rsidR="00A62AB4" w:rsidRPr="00D32FC4" w14:paraId="7545C1C8" w14:textId="77777777" w:rsidTr="00A62AB4">
        <w:tc>
          <w:tcPr>
            <w:cnfStyle w:val="001000000000" w:firstRow="0" w:lastRow="0" w:firstColumn="1" w:lastColumn="0" w:oddVBand="0" w:evenVBand="0" w:oddHBand="0" w:evenHBand="0" w:firstRowFirstColumn="0" w:firstRowLastColumn="0" w:lastRowFirstColumn="0" w:lastRowLastColumn="0"/>
            <w:tcW w:w="0" w:type="auto"/>
            <w:vAlign w:val="center"/>
          </w:tcPr>
          <w:p w14:paraId="31EEA0A7"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9</w:t>
            </w:r>
          </w:p>
        </w:tc>
        <w:tc>
          <w:tcPr>
            <w:tcW w:w="3477" w:type="dxa"/>
            <w:vAlign w:val="center"/>
          </w:tcPr>
          <w:p w14:paraId="2A96011C"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Signal to noise ratio.</w:t>
            </w:r>
          </w:p>
        </w:tc>
        <w:tc>
          <w:tcPr>
            <w:tcW w:w="1560" w:type="dxa"/>
            <w:vAlign w:val="center"/>
          </w:tcPr>
          <w:p w14:paraId="57B54BDD"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290" w:type="dxa"/>
            <w:vAlign w:val="center"/>
          </w:tcPr>
          <w:p w14:paraId="612C3C11"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dB</w:t>
            </w:r>
          </w:p>
        </w:tc>
        <w:tc>
          <w:tcPr>
            <w:tcW w:w="1509" w:type="dxa"/>
            <w:vAlign w:val="center"/>
          </w:tcPr>
          <w:p w14:paraId="79094FC2" w14:textId="77777777" w:rsidR="00A62AB4" w:rsidRPr="00A65C50" w:rsidRDefault="00A62AB4" w:rsidP="00A62AB4">
            <w:pPr>
              <w:keepNex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SNR</w:t>
            </w:r>
          </w:p>
        </w:tc>
      </w:tr>
    </w:tbl>
    <w:p w14:paraId="1027FCB0" w14:textId="77777777" w:rsidR="00792E7D" w:rsidRPr="00D32FC4" w:rsidRDefault="00792E7D" w:rsidP="00792E7D">
      <w:pPr>
        <w:pStyle w:val="Cabealho6"/>
        <w:rPr>
          <w:rStyle w:val="nfaseIntensa"/>
          <w:bCs w:val="0"/>
          <w:iCs/>
          <w:sz w:val="6"/>
        </w:rPr>
      </w:pPr>
    </w:p>
    <w:p w14:paraId="6915961F" w14:textId="77777777" w:rsidR="00A62AB4" w:rsidRDefault="00A62AB4" w:rsidP="00A62AB4">
      <w:pPr>
        <w:pStyle w:val="Cabealho6"/>
      </w:pPr>
    </w:p>
    <w:p w14:paraId="7C2D0736" w14:textId="77777777" w:rsidR="00A62AB4" w:rsidRDefault="00A62AB4" w:rsidP="00A62AB4">
      <w:pPr>
        <w:pStyle w:val="Cabealho6"/>
      </w:pPr>
    </w:p>
    <w:p w14:paraId="667AAEA8" w14:textId="77777777" w:rsidR="00A62AB4" w:rsidRPr="00A62AB4" w:rsidRDefault="00A62AB4" w:rsidP="00A62AB4">
      <w:pPr>
        <w:pStyle w:val="Cabealho6"/>
      </w:pPr>
    </w:p>
    <w:p w14:paraId="0B8B4F9B" w14:textId="475A5D52" w:rsidR="00A65C50" w:rsidRPr="00A62AB4" w:rsidRDefault="00A62AB4" w:rsidP="00A62AB4">
      <w:pPr>
        <w:pStyle w:val="Legenda"/>
        <w:keepNext/>
        <w:jc w:val="center"/>
        <w:rPr>
          <w:lang w:val="en-US"/>
        </w:rPr>
      </w:pPr>
      <w:bookmarkStart w:id="4664" w:name="_Toc489744330"/>
      <w:r w:rsidRPr="00A62AB4">
        <w:rPr>
          <w:lang w:val="en-US"/>
        </w:rPr>
        <w:t>Table</w:t>
      </w:r>
      <w:r>
        <w:rPr>
          <w:lang w:val="en-US"/>
        </w:rPr>
        <w:t xml:space="preserv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4</w:t>
      </w:r>
      <w:r w:rsidR="00021318">
        <w:rPr>
          <w:lang w:val="en-US"/>
        </w:rPr>
        <w:fldChar w:fldCharType="end"/>
      </w:r>
      <w:r w:rsidRPr="00A62AB4">
        <w:rPr>
          <w:lang w:val="en-US"/>
        </w:rPr>
        <w:t xml:space="preserve"> - ArQoS NG probe: Disassociate Wi-Fi task output parameters</w:t>
      </w:r>
      <w:bookmarkEnd w:id="4664"/>
    </w:p>
    <w:tbl>
      <w:tblPr>
        <w:tblStyle w:val="TabeladeGrelha4-Destaque21"/>
        <w:tblpPr w:leftFromText="141" w:rightFromText="141" w:vertAnchor="text" w:horzAnchor="margin"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2972"/>
        <w:gridCol w:w="818"/>
        <w:gridCol w:w="1056"/>
        <w:gridCol w:w="3061"/>
      </w:tblGrid>
      <w:tr w:rsidR="00A62AB4" w:rsidRPr="00D32FC4" w14:paraId="283C63A2" w14:textId="77777777" w:rsidTr="00A62AB4">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003" w:type="dxa"/>
            <w:gridSpan w:val="5"/>
            <w:tcBorders>
              <w:top w:val="none" w:sz="0" w:space="0" w:color="auto"/>
              <w:left w:val="none" w:sz="0" w:space="0" w:color="auto"/>
              <w:bottom w:val="none" w:sz="0" w:space="0" w:color="auto"/>
              <w:right w:val="none" w:sz="0" w:space="0" w:color="auto"/>
            </w:tcBorders>
            <w:vAlign w:val="center"/>
          </w:tcPr>
          <w:p w14:paraId="7A79A859"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sz w:val="20"/>
              </w:rPr>
              <w:t>Portal login</w:t>
            </w:r>
          </w:p>
        </w:tc>
      </w:tr>
      <w:tr w:rsidR="00A62AB4" w:rsidRPr="00D32FC4" w14:paraId="57E72ADE" w14:textId="77777777" w:rsidTr="00A62AB4">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C6F6B9"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Parameter</w:t>
            </w:r>
          </w:p>
        </w:tc>
        <w:tc>
          <w:tcPr>
            <w:tcW w:w="2972" w:type="dxa"/>
            <w:vAlign w:val="center"/>
          </w:tcPr>
          <w:p w14:paraId="7EF3EBDF"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Description</w:t>
            </w:r>
          </w:p>
        </w:tc>
        <w:tc>
          <w:tcPr>
            <w:tcW w:w="818" w:type="dxa"/>
            <w:vAlign w:val="center"/>
          </w:tcPr>
          <w:p w14:paraId="6EACD3F4"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Format Type</w:t>
            </w:r>
          </w:p>
        </w:tc>
        <w:tc>
          <w:tcPr>
            <w:tcW w:w="1056" w:type="dxa"/>
            <w:vAlign w:val="center"/>
          </w:tcPr>
          <w:p w14:paraId="774C20E9"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Param Type</w:t>
            </w:r>
          </w:p>
        </w:tc>
        <w:tc>
          <w:tcPr>
            <w:tcW w:w="3061" w:type="dxa"/>
            <w:vAlign w:val="center"/>
          </w:tcPr>
          <w:p w14:paraId="3E9792CA" w14:textId="77777777" w:rsidR="00A62AB4" w:rsidRPr="00A65C50" w:rsidRDefault="00A62AB4" w:rsidP="00A62AB4">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sz w:val="20"/>
              </w:rPr>
            </w:pPr>
            <w:r w:rsidRPr="00A65C50">
              <w:rPr>
                <w:rFonts w:asciiTheme="minorHAnsi" w:hAnsiTheme="minorHAnsi" w:cstheme="minorHAnsi"/>
                <w:b/>
                <w:sz w:val="20"/>
              </w:rPr>
              <w:t>Values</w:t>
            </w:r>
          </w:p>
        </w:tc>
      </w:tr>
      <w:tr w:rsidR="00A62AB4" w:rsidRPr="00D32FC4" w14:paraId="7D49E235" w14:textId="77777777" w:rsidTr="00A62AB4">
        <w:trPr>
          <w:trHeight w:val="243"/>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647E88"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1</w:t>
            </w:r>
          </w:p>
        </w:tc>
        <w:tc>
          <w:tcPr>
            <w:tcW w:w="2972" w:type="dxa"/>
            <w:vAlign w:val="center"/>
          </w:tcPr>
          <w:p w14:paraId="5C571939"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Ta</w:t>
            </w:r>
            <w:r>
              <w:rPr>
                <w:rFonts w:asciiTheme="minorHAnsi" w:hAnsiTheme="minorHAnsi" w:cstheme="minorHAnsi"/>
                <w:sz w:val="20"/>
              </w:rPr>
              <w:t>rget URL of authentication proc</w:t>
            </w:r>
            <w:r w:rsidRPr="00A65C50">
              <w:rPr>
                <w:rFonts w:asciiTheme="minorHAnsi" w:hAnsiTheme="minorHAnsi" w:cstheme="minorHAnsi"/>
                <w:sz w:val="20"/>
              </w:rPr>
              <w:t>ess redirection</w:t>
            </w:r>
          </w:p>
        </w:tc>
        <w:tc>
          <w:tcPr>
            <w:tcW w:w="818" w:type="dxa"/>
            <w:vAlign w:val="center"/>
          </w:tcPr>
          <w:p w14:paraId="146F762D"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14:paraId="1315675B"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URL</w:t>
            </w:r>
          </w:p>
        </w:tc>
        <w:tc>
          <w:tcPr>
            <w:tcW w:w="3061" w:type="dxa"/>
            <w:vAlign w:val="center"/>
          </w:tcPr>
          <w:p w14:paraId="372ABAB7"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URL</w:t>
            </w:r>
          </w:p>
        </w:tc>
      </w:tr>
      <w:tr w:rsidR="00A62AB4" w:rsidRPr="00D32FC4" w14:paraId="265A8B62" w14:textId="77777777" w:rsidTr="00A62AB4">
        <w:trPr>
          <w:cnfStyle w:val="000000100000" w:firstRow="0" w:lastRow="0" w:firstColumn="0" w:lastColumn="0" w:oddVBand="0" w:evenVBand="0" w:oddHBand="1" w:evenHBand="0" w:firstRowFirstColumn="0" w:firstRowLastColumn="0" w:lastRowFirstColumn="0" w:lastRowLastColumn="0"/>
          <w:trHeight w:val="116"/>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780265"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2</w:t>
            </w:r>
          </w:p>
        </w:tc>
        <w:tc>
          <w:tcPr>
            <w:tcW w:w="2972" w:type="dxa"/>
            <w:vAlign w:val="center"/>
          </w:tcPr>
          <w:p w14:paraId="150088FA"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Authentication page load time</w:t>
            </w:r>
          </w:p>
        </w:tc>
        <w:tc>
          <w:tcPr>
            <w:tcW w:w="818" w:type="dxa"/>
            <w:vAlign w:val="center"/>
          </w:tcPr>
          <w:p w14:paraId="50939FB5"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float</w:t>
            </w:r>
          </w:p>
        </w:tc>
        <w:tc>
          <w:tcPr>
            <w:tcW w:w="1056" w:type="dxa"/>
            <w:vAlign w:val="center"/>
          </w:tcPr>
          <w:p w14:paraId="4A62C822"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seconds</w:t>
            </w:r>
          </w:p>
        </w:tc>
        <w:tc>
          <w:tcPr>
            <w:tcW w:w="3061" w:type="dxa"/>
            <w:vAlign w:val="center"/>
          </w:tcPr>
          <w:p w14:paraId="4AA490F9"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Time interval</w:t>
            </w:r>
          </w:p>
        </w:tc>
      </w:tr>
      <w:tr w:rsidR="00A62AB4" w:rsidRPr="00D32FC4" w14:paraId="294A2D17" w14:textId="77777777" w:rsidTr="00A62AB4">
        <w:trPr>
          <w:trHeight w:val="243"/>
        </w:trPr>
        <w:tc>
          <w:tcPr>
            <w:cnfStyle w:val="001000000000" w:firstRow="0" w:lastRow="0" w:firstColumn="1" w:lastColumn="0" w:oddVBand="0" w:evenVBand="0" w:oddHBand="0" w:evenHBand="0" w:firstRowFirstColumn="0" w:firstRowLastColumn="0" w:lastRowFirstColumn="0" w:lastRowLastColumn="0"/>
            <w:tcW w:w="0" w:type="auto"/>
            <w:vAlign w:val="center"/>
          </w:tcPr>
          <w:p w14:paraId="7AA1E9CB"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3</w:t>
            </w:r>
          </w:p>
        </w:tc>
        <w:tc>
          <w:tcPr>
            <w:tcW w:w="2972" w:type="dxa"/>
            <w:vAlign w:val="center"/>
          </w:tcPr>
          <w:p w14:paraId="3092FD9E"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Total portal authentication time</w:t>
            </w:r>
          </w:p>
        </w:tc>
        <w:tc>
          <w:tcPr>
            <w:tcW w:w="818" w:type="dxa"/>
            <w:vAlign w:val="center"/>
          </w:tcPr>
          <w:p w14:paraId="12186D65"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float</w:t>
            </w:r>
          </w:p>
        </w:tc>
        <w:tc>
          <w:tcPr>
            <w:tcW w:w="1056" w:type="dxa"/>
            <w:vAlign w:val="center"/>
          </w:tcPr>
          <w:p w14:paraId="4E296ABF"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Seconds</w:t>
            </w:r>
          </w:p>
        </w:tc>
        <w:tc>
          <w:tcPr>
            <w:tcW w:w="3061" w:type="dxa"/>
            <w:vAlign w:val="center"/>
          </w:tcPr>
          <w:p w14:paraId="25F0FDED"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Time interval</w:t>
            </w:r>
          </w:p>
        </w:tc>
      </w:tr>
      <w:tr w:rsidR="00A62AB4" w:rsidRPr="00D32FC4" w14:paraId="4975C023" w14:textId="77777777" w:rsidTr="00A62AB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B0837B"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4</w:t>
            </w:r>
          </w:p>
        </w:tc>
        <w:tc>
          <w:tcPr>
            <w:tcW w:w="2972" w:type="dxa"/>
            <w:vAlign w:val="center"/>
          </w:tcPr>
          <w:p w14:paraId="17B0BB09"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Authentication response code (form-based authentication only)</w:t>
            </w:r>
          </w:p>
        </w:tc>
        <w:tc>
          <w:tcPr>
            <w:tcW w:w="818" w:type="dxa"/>
            <w:vAlign w:val="center"/>
          </w:tcPr>
          <w:p w14:paraId="72040855"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int</w:t>
            </w:r>
          </w:p>
        </w:tc>
        <w:tc>
          <w:tcPr>
            <w:tcW w:w="1056" w:type="dxa"/>
            <w:vAlign w:val="center"/>
          </w:tcPr>
          <w:p w14:paraId="1FC08A56"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NumerIcal ID</w:t>
            </w:r>
          </w:p>
        </w:tc>
        <w:tc>
          <w:tcPr>
            <w:tcW w:w="3061" w:type="dxa"/>
            <w:vAlign w:val="center"/>
          </w:tcPr>
          <w:p w14:paraId="3887B69F"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http response code</w:t>
            </w:r>
          </w:p>
        </w:tc>
      </w:tr>
      <w:tr w:rsidR="00A62AB4" w:rsidRPr="00D32FC4" w14:paraId="6BA29C8A" w14:textId="77777777" w:rsidTr="00A62AB4">
        <w:trPr>
          <w:trHeight w:val="243"/>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58D867"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5</w:t>
            </w:r>
          </w:p>
        </w:tc>
        <w:tc>
          <w:tcPr>
            <w:tcW w:w="2972" w:type="dxa"/>
            <w:vAlign w:val="center"/>
          </w:tcPr>
          <w:p w14:paraId="7C72D183"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Authentication response human readable message</w:t>
            </w:r>
          </w:p>
        </w:tc>
        <w:tc>
          <w:tcPr>
            <w:tcW w:w="818" w:type="dxa"/>
            <w:vAlign w:val="center"/>
          </w:tcPr>
          <w:p w14:paraId="5BDC9695"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14:paraId="3889C60B"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text</w:t>
            </w:r>
          </w:p>
        </w:tc>
        <w:tc>
          <w:tcPr>
            <w:tcW w:w="3061" w:type="dxa"/>
            <w:vAlign w:val="center"/>
          </w:tcPr>
          <w:p w14:paraId="187F6DC3"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text</w:t>
            </w:r>
          </w:p>
        </w:tc>
      </w:tr>
      <w:tr w:rsidR="00A62AB4" w:rsidRPr="00D32FC4" w14:paraId="5BE48236" w14:textId="77777777" w:rsidTr="00A62AB4">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5C5E01"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6</w:t>
            </w:r>
          </w:p>
        </w:tc>
        <w:tc>
          <w:tcPr>
            <w:tcW w:w="2972" w:type="dxa"/>
            <w:vAlign w:val="center"/>
          </w:tcPr>
          <w:p w14:paraId="6A8F4093"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Name of the file with the downloaded web portal content</w:t>
            </w:r>
          </w:p>
        </w:tc>
        <w:tc>
          <w:tcPr>
            <w:tcW w:w="818" w:type="dxa"/>
            <w:vAlign w:val="center"/>
          </w:tcPr>
          <w:p w14:paraId="14AD3D0B"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14:paraId="550B8937"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w:t>
            </w:r>
          </w:p>
        </w:tc>
        <w:tc>
          <w:tcPr>
            <w:tcW w:w="3061" w:type="dxa"/>
            <w:vAlign w:val="center"/>
          </w:tcPr>
          <w:p w14:paraId="369BE1FE"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Empty – no content saved</w:t>
            </w:r>
          </w:p>
          <w:p w14:paraId="15398D0A"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 name – saved accessed web portal content</w:t>
            </w:r>
          </w:p>
        </w:tc>
      </w:tr>
      <w:tr w:rsidR="00A62AB4" w:rsidRPr="00D32FC4" w14:paraId="6A19F404" w14:textId="77777777" w:rsidTr="00A62AB4">
        <w:trPr>
          <w:trHeight w:val="37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6439B1"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7</w:t>
            </w:r>
          </w:p>
        </w:tc>
        <w:tc>
          <w:tcPr>
            <w:tcW w:w="2972" w:type="dxa"/>
            <w:vAlign w:val="center"/>
          </w:tcPr>
          <w:p w14:paraId="6806209A"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Name of the file</w:t>
            </w:r>
            <w:r>
              <w:rPr>
                <w:rFonts w:asciiTheme="minorHAnsi" w:hAnsiTheme="minorHAnsi" w:cstheme="minorHAnsi"/>
                <w:sz w:val="20"/>
              </w:rPr>
              <w:t xml:space="preserve"> with the authentication responc</w:t>
            </w:r>
            <w:r w:rsidRPr="00A65C50">
              <w:rPr>
                <w:rFonts w:asciiTheme="minorHAnsi" w:hAnsiTheme="minorHAnsi" w:cstheme="minorHAnsi"/>
                <w:sz w:val="20"/>
              </w:rPr>
              <w:t>e</w:t>
            </w:r>
          </w:p>
        </w:tc>
        <w:tc>
          <w:tcPr>
            <w:tcW w:w="818" w:type="dxa"/>
            <w:vAlign w:val="center"/>
          </w:tcPr>
          <w:p w14:paraId="4E1DA3F6"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14:paraId="62280369"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w:t>
            </w:r>
          </w:p>
        </w:tc>
        <w:tc>
          <w:tcPr>
            <w:tcW w:w="3061" w:type="dxa"/>
            <w:vAlign w:val="center"/>
          </w:tcPr>
          <w:p w14:paraId="3417B454"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Empty – no content saved</w:t>
            </w:r>
          </w:p>
          <w:p w14:paraId="0C6DC48C" w14:textId="77777777" w:rsidR="00A62AB4" w:rsidRPr="00A65C50" w:rsidRDefault="00A62AB4" w:rsidP="00A62AB4">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 name – saved server response</w:t>
            </w:r>
          </w:p>
        </w:tc>
      </w:tr>
      <w:tr w:rsidR="00A62AB4" w:rsidRPr="00D32FC4" w14:paraId="2A43F18A" w14:textId="77777777" w:rsidTr="00A62AB4">
        <w:trPr>
          <w:cnfStyle w:val="000000100000" w:firstRow="0" w:lastRow="0" w:firstColumn="0" w:lastColumn="0" w:oddVBand="0" w:evenVBand="0" w:oddHBand="1"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B33066" w14:textId="77777777" w:rsidR="00A62AB4" w:rsidRPr="00A65C50" w:rsidRDefault="00A62AB4" w:rsidP="00A62AB4">
            <w:pPr>
              <w:spacing w:line="276" w:lineRule="auto"/>
              <w:jc w:val="center"/>
              <w:rPr>
                <w:rFonts w:asciiTheme="minorHAnsi" w:hAnsiTheme="minorHAnsi" w:cstheme="minorHAnsi"/>
                <w:sz w:val="20"/>
              </w:rPr>
            </w:pPr>
            <w:r w:rsidRPr="00A65C50">
              <w:rPr>
                <w:rFonts w:asciiTheme="minorHAnsi" w:hAnsiTheme="minorHAnsi" w:cstheme="minorHAnsi"/>
                <w:sz w:val="20"/>
              </w:rPr>
              <w:t>8</w:t>
            </w:r>
          </w:p>
        </w:tc>
        <w:tc>
          <w:tcPr>
            <w:tcW w:w="2972" w:type="dxa"/>
            <w:vAlign w:val="center"/>
          </w:tcPr>
          <w:p w14:paraId="75545E97"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Packet capture file name</w:t>
            </w:r>
          </w:p>
        </w:tc>
        <w:tc>
          <w:tcPr>
            <w:tcW w:w="818" w:type="dxa"/>
            <w:vAlign w:val="center"/>
          </w:tcPr>
          <w:p w14:paraId="40BDC722"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string</w:t>
            </w:r>
          </w:p>
        </w:tc>
        <w:tc>
          <w:tcPr>
            <w:tcW w:w="1056" w:type="dxa"/>
            <w:vAlign w:val="center"/>
          </w:tcPr>
          <w:p w14:paraId="4B8D4788"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w:t>
            </w:r>
          </w:p>
        </w:tc>
        <w:tc>
          <w:tcPr>
            <w:tcW w:w="3061" w:type="dxa"/>
            <w:vAlign w:val="center"/>
          </w:tcPr>
          <w:p w14:paraId="05FE00A1" w14:textId="77777777" w:rsidR="00A62AB4" w:rsidRPr="00A65C50" w:rsidRDefault="00A62AB4" w:rsidP="00A62AB4">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 xml:space="preserve">Empty- no packet capture </w:t>
            </w:r>
            <w:r w:rsidRPr="00A65C50">
              <w:rPr>
                <w:rFonts w:asciiTheme="minorHAnsi" w:hAnsiTheme="minorHAnsi" w:cstheme="minorHAnsi"/>
                <w:sz w:val="20"/>
              </w:rPr>
              <w:t>performed</w:t>
            </w:r>
          </w:p>
          <w:p w14:paraId="7C6ADA41" w14:textId="77777777" w:rsidR="00A62AB4" w:rsidRPr="00A65C50" w:rsidRDefault="00A62AB4" w:rsidP="00A62AB4">
            <w:pPr>
              <w:keepNex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A65C50">
              <w:rPr>
                <w:rFonts w:asciiTheme="minorHAnsi" w:hAnsiTheme="minorHAnsi" w:cstheme="minorHAnsi"/>
                <w:sz w:val="20"/>
              </w:rPr>
              <w:t>File name – packet capture was saved with the indicated name</w:t>
            </w:r>
          </w:p>
        </w:tc>
      </w:tr>
    </w:tbl>
    <w:p w14:paraId="0B9613C7" w14:textId="77777777" w:rsidR="00A62AB4" w:rsidRDefault="00A62AB4" w:rsidP="00A62AB4">
      <w:pPr>
        <w:pStyle w:val="Cabealho6"/>
      </w:pPr>
    </w:p>
    <w:p w14:paraId="17816833" w14:textId="77777777" w:rsidR="00A62AB4" w:rsidRDefault="00A62AB4" w:rsidP="00A62AB4">
      <w:pPr>
        <w:pStyle w:val="Cabealho6"/>
      </w:pPr>
    </w:p>
    <w:p w14:paraId="5A873B20" w14:textId="46C49170" w:rsidR="00A65C50" w:rsidRPr="00786DAD" w:rsidRDefault="00A62AB4" w:rsidP="00786DAD">
      <w:pPr>
        <w:pStyle w:val="Legenda"/>
        <w:ind w:left="0"/>
        <w:jc w:val="center"/>
        <w:rPr>
          <w:lang w:val="en-US"/>
        </w:rPr>
      </w:pPr>
      <w:r w:rsidRPr="00D32FC4">
        <w:rPr>
          <w:lang w:val="en-US"/>
        </w:rPr>
        <w:t xml:space="preserve"> </w:t>
      </w:r>
      <w:bookmarkStart w:id="4665" w:name="_Toc489744331"/>
      <w:r w:rsidR="00786DAD" w:rsidRPr="00D32FC4">
        <w:rPr>
          <w:lang w:val="en-US"/>
        </w:rPr>
        <w:t xml:space="preserve">Table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5</w:t>
      </w:r>
      <w:r w:rsidR="00021318">
        <w:rPr>
          <w:lang w:val="en-US"/>
        </w:rPr>
        <w:fldChar w:fldCharType="end"/>
      </w:r>
      <w:r w:rsidR="00786DAD" w:rsidRPr="00D32FC4">
        <w:rPr>
          <w:lang w:val="en-US"/>
        </w:rPr>
        <w:t xml:space="preserve"> - ArQoS NG probe: Disassociate Wi-Fi task output parameters</w:t>
      </w:r>
      <w:bookmarkEnd w:id="4665"/>
    </w:p>
    <w:tbl>
      <w:tblPr>
        <w:tblStyle w:val="TabeladeGrelha4-Destaque21"/>
        <w:tblpPr w:leftFromText="141" w:rightFromText="141" w:vertAnchor="text" w:horzAnchor="margin" w:tblpY="26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3580"/>
        <w:gridCol w:w="944"/>
        <w:gridCol w:w="1434"/>
        <w:gridCol w:w="1949"/>
      </w:tblGrid>
      <w:tr w:rsidR="00E149C9" w:rsidRPr="00D32FC4" w14:paraId="01DE2715" w14:textId="77777777" w:rsidTr="00E1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3" w:type="dxa"/>
            <w:gridSpan w:val="5"/>
            <w:tcBorders>
              <w:top w:val="none" w:sz="0" w:space="0" w:color="auto"/>
              <w:left w:val="none" w:sz="0" w:space="0" w:color="auto"/>
              <w:bottom w:val="none" w:sz="0" w:space="0" w:color="auto"/>
              <w:right w:val="none" w:sz="0" w:space="0" w:color="auto"/>
            </w:tcBorders>
            <w:vAlign w:val="center"/>
          </w:tcPr>
          <w:p w14:paraId="10F42939"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Receive SMS message</w:t>
            </w:r>
          </w:p>
        </w:tc>
      </w:tr>
      <w:tr w:rsidR="00E149C9" w:rsidRPr="00D32FC4" w14:paraId="0740DE1F"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8E0D05"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Parameter</w:t>
            </w:r>
          </w:p>
        </w:tc>
        <w:tc>
          <w:tcPr>
            <w:tcW w:w="3580" w:type="dxa"/>
            <w:vAlign w:val="center"/>
          </w:tcPr>
          <w:p w14:paraId="5E966217"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Description</w:t>
            </w:r>
          </w:p>
        </w:tc>
        <w:tc>
          <w:tcPr>
            <w:tcW w:w="944" w:type="dxa"/>
            <w:vAlign w:val="center"/>
          </w:tcPr>
          <w:p w14:paraId="4A3E0511"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Format Type</w:t>
            </w:r>
          </w:p>
        </w:tc>
        <w:tc>
          <w:tcPr>
            <w:tcW w:w="1434" w:type="dxa"/>
            <w:vAlign w:val="center"/>
          </w:tcPr>
          <w:p w14:paraId="4855288E"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Param Type</w:t>
            </w:r>
          </w:p>
        </w:tc>
        <w:tc>
          <w:tcPr>
            <w:tcW w:w="1949" w:type="dxa"/>
            <w:vAlign w:val="center"/>
          </w:tcPr>
          <w:p w14:paraId="06019F17"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Values</w:t>
            </w:r>
          </w:p>
        </w:tc>
      </w:tr>
      <w:tr w:rsidR="00E149C9" w:rsidRPr="00D32FC4" w14:paraId="10687F0A" w14:textId="77777777" w:rsidTr="00E149C9">
        <w:tc>
          <w:tcPr>
            <w:cnfStyle w:val="001000000000" w:firstRow="0" w:lastRow="0" w:firstColumn="1" w:lastColumn="0" w:oddVBand="0" w:evenVBand="0" w:oddHBand="0" w:evenHBand="0" w:firstRowFirstColumn="0" w:firstRowLastColumn="0" w:lastRowFirstColumn="0" w:lastRowLastColumn="0"/>
            <w:tcW w:w="0" w:type="auto"/>
            <w:vAlign w:val="center"/>
          </w:tcPr>
          <w:p w14:paraId="5E95F78B"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1</w:t>
            </w:r>
          </w:p>
        </w:tc>
        <w:tc>
          <w:tcPr>
            <w:tcW w:w="3580" w:type="dxa"/>
            <w:vAlign w:val="center"/>
          </w:tcPr>
          <w:p w14:paraId="3A4676BF"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End to end message delivery time.</w:t>
            </w:r>
          </w:p>
        </w:tc>
        <w:tc>
          <w:tcPr>
            <w:tcW w:w="944" w:type="dxa"/>
            <w:vAlign w:val="center"/>
          </w:tcPr>
          <w:p w14:paraId="3C4662C4"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int</w:t>
            </w:r>
          </w:p>
        </w:tc>
        <w:tc>
          <w:tcPr>
            <w:tcW w:w="1434" w:type="dxa"/>
            <w:vAlign w:val="center"/>
          </w:tcPr>
          <w:p w14:paraId="7347C9D3"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seconds</w:t>
            </w:r>
          </w:p>
        </w:tc>
        <w:tc>
          <w:tcPr>
            <w:tcW w:w="1949" w:type="dxa"/>
            <w:vAlign w:val="center"/>
          </w:tcPr>
          <w:p w14:paraId="24168E94"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E149C9" w:rsidRPr="00D32FC4" w14:paraId="028D1D5E"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DE49C0"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2</w:t>
            </w:r>
          </w:p>
        </w:tc>
        <w:tc>
          <w:tcPr>
            <w:tcW w:w="3580" w:type="dxa"/>
            <w:vAlign w:val="center"/>
          </w:tcPr>
          <w:p w14:paraId="51BFF72F"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Received SMS message text.</w:t>
            </w:r>
          </w:p>
        </w:tc>
        <w:tc>
          <w:tcPr>
            <w:tcW w:w="944" w:type="dxa"/>
            <w:vAlign w:val="center"/>
          </w:tcPr>
          <w:p w14:paraId="4C7A94E6"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14:paraId="15AF18B2"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c>
          <w:tcPr>
            <w:tcW w:w="1949" w:type="dxa"/>
            <w:vAlign w:val="center"/>
          </w:tcPr>
          <w:p w14:paraId="79530FAB"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r>
      <w:tr w:rsidR="00E149C9" w:rsidRPr="00D32FC4" w14:paraId="667FB168" w14:textId="77777777" w:rsidTr="00E149C9">
        <w:tc>
          <w:tcPr>
            <w:cnfStyle w:val="001000000000" w:firstRow="0" w:lastRow="0" w:firstColumn="1" w:lastColumn="0" w:oddVBand="0" w:evenVBand="0" w:oddHBand="0" w:evenHBand="0" w:firstRowFirstColumn="0" w:firstRowLastColumn="0" w:lastRowFirstColumn="0" w:lastRowLastColumn="0"/>
            <w:tcW w:w="0" w:type="auto"/>
            <w:vAlign w:val="center"/>
          </w:tcPr>
          <w:p w14:paraId="7AAC5791"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3</w:t>
            </w:r>
          </w:p>
        </w:tc>
        <w:tc>
          <w:tcPr>
            <w:tcW w:w="3580" w:type="dxa"/>
            <w:vAlign w:val="center"/>
          </w:tcPr>
          <w:p w14:paraId="40A84D44"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SMSC message timestamp.</w:t>
            </w:r>
          </w:p>
        </w:tc>
        <w:tc>
          <w:tcPr>
            <w:tcW w:w="944" w:type="dxa"/>
            <w:vAlign w:val="center"/>
          </w:tcPr>
          <w:p w14:paraId="13A8F05D"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14:paraId="5319DE46"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text</w:t>
            </w:r>
          </w:p>
        </w:tc>
        <w:tc>
          <w:tcPr>
            <w:tcW w:w="1949" w:type="dxa"/>
            <w:vAlign w:val="center"/>
          </w:tcPr>
          <w:p w14:paraId="22711001"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human readable date and time</w:t>
            </w:r>
          </w:p>
        </w:tc>
      </w:tr>
      <w:tr w:rsidR="00E149C9" w:rsidRPr="00D32FC4" w14:paraId="7675679A"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BC5C1B7"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4</w:t>
            </w:r>
          </w:p>
        </w:tc>
        <w:tc>
          <w:tcPr>
            <w:tcW w:w="3580" w:type="dxa"/>
            <w:vAlign w:val="center"/>
          </w:tcPr>
          <w:p w14:paraId="7CA568A3"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Sender number.</w:t>
            </w:r>
          </w:p>
        </w:tc>
        <w:tc>
          <w:tcPr>
            <w:tcW w:w="944" w:type="dxa"/>
            <w:vAlign w:val="center"/>
          </w:tcPr>
          <w:p w14:paraId="70AC2947"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14:paraId="17B87092"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c>
          <w:tcPr>
            <w:tcW w:w="1949" w:type="dxa"/>
            <w:vAlign w:val="center"/>
          </w:tcPr>
          <w:p w14:paraId="19C35A8C"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r>
      <w:tr w:rsidR="00E149C9" w:rsidRPr="00D32FC4" w14:paraId="59BAF6FE" w14:textId="77777777" w:rsidTr="00E149C9">
        <w:tc>
          <w:tcPr>
            <w:cnfStyle w:val="001000000000" w:firstRow="0" w:lastRow="0" w:firstColumn="1" w:lastColumn="0" w:oddVBand="0" w:evenVBand="0" w:oddHBand="0" w:evenHBand="0" w:firstRowFirstColumn="0" w:firstRowLastColumn="0" w:lastRowFirstColumn="0" w:lastRowLastColumn="0"/>
            <w:tcW w:w="0" w:type="auto"/>
            <w:vAlign w:val="center"/>
          </w:tcPr>
          <w:p w14:paraId="1114685F"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5</w:t>
            </w:r>
          </w:p>
        </w:tc>
        <w:tc>
          <w:tcPr>
            <w:tcW w:w="3580" w:type="dxa"/>
            <w:vAlign w:val="center"/>
          </w:tcPr>
          <w:p w14:paraId="56F4CDDE"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SMSC number.</w:t>
            </w:r>
          </w:p>
        </w:tc>
        <w:tc>
          <w:tcPr>
            <w:tcW w:w="944" w:type="dxa"/>
            <w:vAlign w:val="center"/>
          </w:tcPr>
          <w:p w14:paraId="088A90D3"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string</w:t>
            </w:r>
          </w:p>
        </w:tc>
        <w:tc>
          <w:tcPr>
            <w:tcW w:w="1434" w:type="dxa"/>
            <w:vAlign w:val="center"/>
          </w:tcPr>
          <w:p w14:paraId="46E29398"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c>
          <w:tcPr>
            <w:tcW w:w="1949" w:type="dxa"/>
            <w:vAlign w:val="center"/>
          </w:tcPr>
          <w:p w14:paraId="7D44F6BF"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MSI SDN</w:t>
            </w:r>
          </w:p>
        </w:tc>
      </w:tr>
      <w:tr w:rsidR="00E149C9" w:rsidRPr="00D32FC4" w14:paraId="707051B6"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A266FB"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6</w:t>
            </w:r>
          </w:p>
        </w:tc>
        <w:tc>
          <w:tcPr>
            <w:tcW w:w="3580" w:type="dxa"/>
            <w:vAlign w:val="center"/>
          </w:tcPr>
          <w:p w14:paraId="15559CED"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End to end message delivery time.</w:t>
            </w:r>
          </w:p>
        </w:tc>
        <w:tc>
          <w:tcPr>
            <w:tcW w:w="944" w:type="dxa"/>
            <w:vAlign w:val="center"/>
          </w:tcPr>
          <w:p w14:paraId="1071FFC0"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int</w:t>
            </w:r>
          </w:p>
        </w:tc>
        <w:tc>
          <w:tcPr>
            <w:tcW w:w="1434" w:type="dxa"/>
            <w:vAlign w:val="center"/>
          </w:tcPr>
          <w:p w14:paraId="006D1F74"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milliseconds</w:t>
            </w:r>
          </w:p>
        </w:tc>
        <w:tc>
          <w:tcPr>
            <w:tcW w:w="1949" w:type="dxa"/>
            <w:vAlign w:val="center"/>
          </w:tcPr>
          <w:p w14:paraId="755C492E"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E149C9" w:rsidRPr="00D32FC4" w14:paraId="4464252B" w14:textId="77777777" w:rsidTr="00E149C9">
        <w:tc>
          <w:tcPr>
            <w:cnfStyle w:val="001000000000" w:firstRow="0" w:lastRow="0" w:firstColumn="1" w:lastColumn="0" w:oddVBand="0" w:evenVBand="0" w:oddHBand="0" w:evenHBand="0" w:firstRowFirstColumn="0" w:firstRowLastColumn="0" w:lastRowFirstColumn="0" w:lastRowLastColumn="0"/>
            <w:tcW w:w="0" w:type="auto"/>
            <w:vAlign w:val="center"/>
          </w:tcPr>
          <w:p w14:paraId="1FFB9CFE"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7</w:t>
            </w:r>
          </w:p>
        </w:tc>
        <w:tc>
          <w:tcPr>
            <w:tcW w:w="3580" w:type="dxa"/>
            <w:vAlign w:val="center"/>
          </w:tcPr>
          <w:p w14:paraId="12C28914"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Time spent waiting for the received message since the beginning of the task.</w:t>
            </w:r>
          </w:p>
        </w:tc>
        <w:tc>
          <w:tcPr>
            <w:tcW w:w="944" w:type="dxa"/>
            <w:vAlign w:val="center"/>
          </w:tcPr>
          <w:p w14:paraId="4C117EB6"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int</w:t>
            </w:r>
          </w:p>
        </w:tc>
        <w:tc>
          <w:tcPr>
            <w:tcW w:w="1434" w:type="dxa"/>
            <w:vAlign w:val="center"/>
          </w:tcPr>
          <w:p w14:paraId="5636D9AB"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milliseconds</w:t>
            </w:r>
          </w:p>
        </w:tc>
        <w:tc>
          <w:tcPr>
            <w:tcW w:w="1949" w:type="dxa"/>
            <w:vAlign w:val="center"/>
          </w:tcPr>
          <w:p w14:paraId="11494EE3" w14:textId="77777777" w:rsidR="00E149C9" w:rsidRPr="00A65C50"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time interval</w:t>
            </w:r>
          </w:p>
        </w:tc>
      </w:tr>
      <w:tr w:rsidR="00E149C9" w:rsidRPr="00D32FC4" w14:paraId="65050643"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F2C022"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8</w:t>
            </w:r>
          </w:p>
        </w:tc>
        <w:tc>
          <w:tcPr>
            <w:tcW w:w="3580" w:type="dxa"/>
            <w:vAlign w:val="center"/>
          </w:tcPr>
          <w:p w14:paraId="0BC1A635"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SMS encoding.</w:t>
            </w:r>
          </w:p>
        </w:tc>
        <w:tc>
          <w:tcPr>
            <w:tcW w:w="944" w:type="dxa"/>
            <w:vAlign w:val="center"/>
          </w:tcPr>
          <w:p w14:paraId="1F11E82B"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int</w:t>
            </w:r>
          </w:p>
        </w:tc>
        <w:tc>
          <w:tcPr>
            <w:tcW w:w="1434" w:type="dxa"/>
            <w:vAlign w:val="center"/>
          </w:tcPr>
          <w:p w14:paraId="0D0473D8"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numerical ID</w:t>
            </w:r>
          </w:p>
        </w:tc>
        <w:tc>
          <w:tcPr>
            <w:tcW w:w="1949" w:type="dxa"/>
            <w:vAlign w:val="center"/>
          </w:tcPr>
          <w:p w14:paraId="7EDCDE1C"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 default (GSM 7-bit)</w:t>
            </w:r>
          </w:p>
          <w:p w14:paraId="7A41E4A9" w14:textId="77777777" w:rsidR="00E149C9" w:rsidRPr="00A65C50"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- 8-bit</w:t>
            </w:r>
          </w:p>
          <w:p w14:paraId="4CEE1769" w14:textId="77777777" w:rsidR="00E149C9" w:rsidRPr="00A65C50" w:rsidRDefault="00E149C9" w:rsidP="00E149C9">
            <w:pPr>
              <w:keepNext/>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sz w:val="20"/>
              </w:rPr>
            </w:pPr>
            <w:r w:rsidRPr="00A65C50">
              <w:rPr>
                <w:rFonts w:asciiTheme="minorHAnsi" w:eastAsiaTheme="minorHAnsi" w:hAnsiTheme="minorHAnsi" w:cstheme="minorHAnsi"/>
                <w:sz w:val="20"/>
              </w:rPr>
              <w:t>- USC2 (16-bit)</w:t>
            </w:r>
          </w:p>
        </w:tc>
      </w:tr>
    </w:tbl>
    <w:tbl>
      <w:tblPr>
        <w:tblStyle w:val="TabeladeGrelha4-Destaque21"/>
        <w:tblpPr w:leftFromText="141" w:rightFromText="141" w:vertAnchor="page" w:horzAnchor="margin" w:tblpY="7650"/>
        <w:tblW w:w="0" w:type="auto"/>
        <w:tblLook w:val="04A0" w:firstRow="1" w:lastRow="0" w:firstColumn="1" w:lastColumn="0" w:noHBand="0" w:noVBand="1"/>
      </w:tblPr>
      <w:tblGrid>
        <w:gridCol w:w="1097"/>
        <w:gridCol w:w="3422"/>
        <w:gridCol w:w="950"/>
        <w:gridCol w:w="1216"/>
        <w:gridCol w:w="2318"/>
      </w:tblGrid>
      <w:tr w:rsidR="00E149C9" w:rsidRPr="00A65C50" w14:paraId="5AC147AE" w14:textId="77777777" w:rsidTr="00E14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tcBorders>
              <w:top w:val="single" w:sz="4" w:space="0" w:color="auto"/>
              <w:left w:val="single" w:sz="4" w:space="0" w:color="auto"/>
              <w:bottom w:val="single" w:sz="4" w:space="0" w:color="auto"/>
              <w:right w:val="single" w:sz="4" w:space="0" w:color="auto"/>
            </w:tcBorders>
            <w:vAlign w:val="center"/>
          </w:tcPr>
          <w:p w14:paraId="0CCE207E" w14:textId="77777777" w:rsidR="00E149C9" w:rsidRPr="00A65C50" w:rsidRDefault="00E149C9" w:rsidP="00E149C9">
            <w:pPr>
              <w:spacing w:line="276" w:lineRule="auto"/>
              <w:jc w:val="center"/>
              <w:rPr>
                <w:rFonts w:asciiTheme="minorHAnsi" w:hAnsiTheme="minorHAnsi" w:cstheme="minorHAnsi"/>
                <w:b w:val="0"/>
                <w:bCs w:val="0"/>
                <w:sz w:val="20"/>
                <w:lang w:eastAsia="en-US"/>
              </w:rPr>
            </w:pPr>
            <w:r w:rsidRPr="00A65C50">
              <w:rPr>
                <w:rFonts w:asciiTheme="minorHAnsi" w:hAnsiTheme="minorHAnsi" w:cstheme="minorHAnsi"/>
                <w:bCs w:val="0"/>
                <w:sz w:val="20"/>
                <w:lang w:eastAsia="en-US"/>
              </w:rPr>
              <w:t>Ping</w:t>
            </w:r>
          </w:p>
        </w:tc>
      </w:tr>
      <w:tr w:rsidR="00E149C9" w:rsidRPr="00A65C50" w14:paraId="7425E17D"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43E7CA1C" w14:textId="77777777" w:rsidR="00E149C9" w:rsidRPr="00A65C50" w:rsidRDefault="00E149C9" w:rsidP="00E149C9">
            <w:pPr>
              <w:spacing w:line="276" w:lineRule="auto"/>
              <w:jc w:val="center"/>
              <w:rPr>
                <w:rFonts w:asciiTheme="minorHAnsi" w:eastAsiaTheme="minorHAnsi" w:hAnsiTheme="minorHAnsi" w:cstheme="minorHAnsi"/>
                <w:sz w:val="20"/>
              </w:rPr>
            </w:pPr>
            <w:r w:rsidRPr="00A65C50">
              <w:rPr>
                <w:rFonts w:asciiTheme="minorHAnsi" w:eastAsiaTheme="minorHAnsi" w:hAnsiTheme="minorHAnsi" w:cstheme="minorHAnsi"/>
                <w:sz w:val="20"/>
              </w:rPr>
              <w:t>Parameter</w:t>
            </w:r>
          </w:p>
        </w:tc>
        <w:tc>
          <w:tcPr>
            <w:tcW w:w="0" w:type="auto"/>
            <w:tcBorders>
              <w:top w:val="single" w:sz="4" w:space="0" w:color="auto"/>
              <w:left w:val="single" w:sz="4" w:space="0" w:color="auto"/>
              <w:bottom w:val="single" w:sz="4" w:space="0" w:color="auto"/>
              <w:right w:val="single" w:sz="4" w:space="0" w:color="auto"/>
            </w:tcBorders>
            <w:vAlign w:val="center"/>
          </w:tcPr>
          <w:p w14:paraId="2E415D3A"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Description</w:t>
            </w:r>
          </w:p>
        </w:tc>
        <w:tc>
          <w:tcPr>
            <w:tcW w:w="0" w:type="auto"/>
            <w:tcBorders>
              <w:top w:val="single" w:sz="4" w:space="0" w:color="auto"/>
              <w:left w:val="single" w:sz="4" w:space="0" w:color="auto"/>
              <w:bottom w:val="single" w:sz="4" w:space="0" w:color="auto"/>
              <w:right w:val="single" w:sz="4" w:space="0" w:color="auto"/>
            </w:tcBorders>
            <w:vAlign w:val="center"/>
          </w:tcPr>
          <w:p w14:paraId="1CA257BC"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Format Type</w:t>
            </w:r>
          </w:p>
        </w:tc>
        <w:tc>
          <w:tcPr>
            <w:tcW w:w="0" w:type="auto"/>
            <w:tcBorders>
              <w:top w:val="single" w:sz="4" w:space="0" w:color="auto"/>
              <w:left w:val="single" w:sz="4" w:space="0" w:color="auto"/>
              <w:bottom w:val="single" w:sz="4" w:space="0" w:color="auto"/>
              <w:right w:val="single" w:sz="4" w:space="0" w:color="auto"/>
            </w:tcBorders>
            <w:vAlign w:val="center"/>
          </w:tcPr>
          <w:p w14:paraId="1B0C7CB9"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Param Type</w:t>
            </w:r>
          </w:p>
        </w:tc>
        <w:tc>
          <w:tcPr>
            <w:tcW w:w="0" w:type="auto"/>
            <w:tcBorders>
              <w:top w:val="single" w:sz="4" w:space="0" w:color="auto"/>
              <w:left w:val="single" w:sz="4" w:space="0" w:color="auto"/>
              <w:bottom w:val="single" w:sz="4" w:space="0" w:color="auto"/>
              <w:right w:val="single" w:sz="4" w:space="0" w:color="auto"/>
            </w:tcBorders>
            <w:vAlign w:val="center"/>
          </w:tcPr>
          <w:p w14:paraId="49198C3D" w14:textId="77777777" w:rsidR="00E149C9" w:rsidRPr="00A65C50" w:rsidRDefault="00E149C9" w:rsidP="00E149C9">
            <w:pPr>
              <w:spacing w:line="276"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HAnsi"/>
                <w:b/>
                <w:sz w:val="20"/>
              </w:rPr>
            </w:pPr>
            <w:r w:rsidRPr="00A65C50">
              <w:rPr>
                <w:rFonts w:asciiTheme="minorHAnsi" w:eastAsiaTheme="minorHAnsi" w:hAnsiTheme="minorHAnsi" w:cstheme="minorHAnsi"/>
                <w:b/>
                <w:sz w:val="20"/>
              </w:rPr>
              <w:t>Values</w:t>
            </w:r>
          </w:p>
        </w:tc>
      </w:tr>
      <w:tr w:rsidR="00E149C9" w:rsidRPr="00A65C50" w14:paraId="2B4E60A2"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6C4876BD" w14:textId="77777777" w:rsidR="00E149C9" w:rsidRPr="00A65C50" w:rsidRDefault="00E149C9" w:rsidP="00E149C9">
            <w:pPr>
              <w:spacing w:line="276" w:lineRule="auto"/>
              <w:jc w:val="center"/>
              <w:rPr>
                <w:rFonts w:asciiTheme="minorHAnsi" w:hAnsiTheme="minorHAnsi" w:cstheme="minorHAnsi"/>
                <w:bCs w:val="0"/>
                <w:sz w:val="20"/>
                <w:lang w:eastAsia="en-US"/>
              </w:rPr>
            </w:pPr>
            <w:r w:rsidRPr="00A65C50">
              <w:rPr>
                <w:rFonts w:asciiTheme="minorHAnsi" w:hAnsiTheme="minorHAnsi" w:cstheme="minorHAnsi"/>
                <w:bCs w:val="0"/>
                <w:sz w:val="20"/>
                <w:lang w:eastAsia="en-US"/>
              </w:rPr>
              <w:t>1</w:t>
            </w:r>
          </w:p>
        </w:tc>
        <w:tc>
          <w:tcPr>
            <w:tcW w:w="0" w:type="auto"/>
            <w:tcBorders>
              <w:top w:val="single" w:sz="4" w:space="0" w:color="auto"/>
              <w:left w:val="single" w:sz="4" w:space="0" w:color="auto"/>
              <w:bottom w:val="single" w:sz="4" w:space="0" w:color="auto"/>
              <w:right w:val="single" w:sz="4" w:space="0" w:color="auto"/>
            </w:tcBorders>
            <w:vAlign w:val="center"/>
          </w:tcPr>
          <w:p w14:paraId="33001417"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Minimum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14:paraId="250F91B2"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61551D3F"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14:paraId="194FF3F3"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149C9" w:rsidRPr="00A65C50" w14:paraId="400670E5"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78DDF8E5"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2</w:t>
            </w:r>
          </w:p>
        </w:tc>
        <w:tc>
          <w:tcPr>
            <w:tcW w:w="0" w:type="auto"/>
            <w:tcBorders>
              <w:top w:val="single" w:sz="4" w:space="0" w:color="auto"/>
              <w:left w:val="single" w:sz="4" w:space="0" w:color="auto"/>
              <w:bottom w:val="single" w:sz="4" w:space="0" w:color="auto"/>
              <w:right w:val="single" w:sz="4" w:space="0" w:color="auto"/>
            </w:tcBorders>
            <w:vAlign w:val="center"/>
          </w:tcPr>
          <w:p w14:paraId="76A2656B"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Average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14:paraId="4F19C05E"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29F5B1CA"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14:paraId="51B24B7A" w14:textId="77777777" w:rsidR="00E149C9" w:rsidRPr="00786DAD" w:rsidRDefault="00E149C9" w:rsidP="00E149C9">
            <w:pPr>
              <w:spacing w:line="276" w:lineRule="auto"/>
              <w:ind w:right="-249"/>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149C9" w:rsidRPr="00A65C50" w14:paraId="38B675B0"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5225D868"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3</w:t>
            </w:r>
          </w:p>
        </w:tc>
        <w:tc>
          <w:tcPr>
            <w:tcW w:w="0" w:type="auto"/>
            <w:tcBorders>
              <w:top w:val="single" w:sz="4" w:space="0" w:color="auto"/>
              <w:left w:val="single" w:sz="4" w:space="0" w:color="auto"/>
              <w:bottom w:val="single" w:sz="4" w:space="0" w:color="auto"/>
              <w:right w:val="single" w:sz="4" w:space="0" w:color="auto"/>
            </w:tcBorders>
            <w:vAlign w:val="center"/>
          </w:tcPr>
          <w:p w14:paraId="10EBF81C"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Maximum measured ICMP latency.</w:t>
            </w:r>
          </w:p>
        </w:tc>
        <w:tc>
          <w:tcPr>
            <w:tcW w:w="0" w:type="auto"/>
            <w:tcBorders>
              <w:top w:val="single" w:sz="4" w:space="0" w:color="auto"/>
              <w:left w:val="single" w:sz="4" w:space="0" w:color="auto"/>
              <w:bottom w:val="single" w:sz="4" w:space="0" w:color="auto"/>
              <w:right w:val="single" w:sz="4" w:space="0" w:color="auto"/>
            </w:tcBorders>
            <w:vAlign w:val="center"/>
          </w:tcPr>
          <w:p w14:paraId="4799F3FB"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7831CBA8"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14:paraId="295EE651"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latency</w:t>
            </w:r>
          </w:p>
        </w:tc>
      </w:tr>
      <w:tr w:rsidR="00E149C9" w:rsidRPr="00A65C50" w14:paraId="19C9B568"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4ACDA69F"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4</w:t>
            </w:r>
          </w:p>
        </w:tc>
        <w:tc>
          <w:tcPr>
            <w:tcW w:w="0" w:type="auto"/>
            <w:tcBorders>
              <w:top w:val="single" w:sz="4" w:space="0" w:color="auto"/>
              <w:left w:val="single" w:sz="4" w:space="0" w:color="auto"/>
              <w:bottom w:val="single" w:sz="4" w:space="0" w:color="auto"/>
              <w:right w:val="single" w:sz="4" w:space="0" w:color="auto"/>
            </w:tcBorders>
            <w:vAlign w:val="center"/>
          </w:tcPr>
          <w:p w14:paraId="4E7DF8C1"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Send ICMP echo request packet count.</w:t>
            </w:r>
          </w:p>
        </w:tc>
        <w:tc>
          <w:tcPr>
            <w:tcW w:w="0" w:type="auto"/>
            <w:tcBorders>
              <w:top w:val="single" w:sz="4" w:space="0" w:color="auto"/>
              <w:left w:val="single" w:sz="4" w:space="0" w:color="auto"/>
              <w:bottom w:val="single" w:sz="4" w:space="0" w:color="auto"/>
              <w:right w:val="single" w:sz="4" w:space="0" w:color="auto"/>
            </w:tcBorders>
            <w:vAlign w:val="center"/>
          </w:tcPr>
          <w:p w14:paraId="51BCD988"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int</w:t>
            </w:r>
          </w:p>
        </w:tc>
        <w:tc>
          <w:tcPr>
            <w:tcW w:w="0" w:type="auto"/>
            <w:tcBorders>
              <w:top w:val="single" w:sz="4" w:space="0" w:color="auto"/>
              <w:left w:val="single" w:sz="4" w:space="0" w:color="auto"/>
              <w:bottom w:val="single" w:sz="4" w:space="0" w:color="auto"/>
              <w:right w:val="single" w:sz="4" w:space="0" w:color="auto"/>
            </w:tcBorders>
            <w:vAlign w:val="center"/>
          </w:tcPr>
          <w:p w14:paraId="54F212F1"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14:paraId="65CD8DE7"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149C9" w:rsidRPr="00A65C50" w14:paraId="4BF654A3"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6A410C21"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5</w:t>
            </w:r>
          </w:p>
        </w:tc>
        <w:tc>
          <w:tcPr>
            <w:tcW w:w="0" w:type="auto"/>
            <w:tcBorders>
              <w:top w:val="single" w:sz="4" w:space="0" w:color="auto"/>
              <w:left w:val="single" w:sz="4" w:space="0" w:color="auto"/>
              <w:bottom w:val="single" w:sz="4" w:space="0" w:color="auto"/>
              <w:right w:val="single" w:sz="4" w:space="0" w:color="auto"/>
            </w:tcBorders>
            <w:vAlign w:val="center"/>
          </w:tcPr>
          <w:p w14:paraId="5C7B346A"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Send ICMP echo response packet count.</w:t>
            </w:r>
          </w:p>
        </w:tc>
        <w:tc>
          <w:tcPr>
            <w:tcW w:w="0" w:type="auto"/>
            <w:tcBorders>
              <w:top w:val="single" w:sz="4" w:space="0" w:color="auto"/>
              <w:left w:val="single" w:sz="4" w:space="0" w:color="auto"/>
              <w:bottom w:val="single" w:sz="4" w:space="0" w:color="auto"/>
              <w:right w:val="single" w:sz="4" w:space="0" w:color="auto"/>
            </w:tcBorders>
            <w:vAlign w:val="center"/>
          </w:tcPr>
          <w:p w14:paraId="7D96ABF5"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int</w:t>
            </w:r>
          </w:p>
        </w:tc>
        <w:tc>
          <w:tcPr>
            <w:tcW w:w="0" w:type="auto"/>
            <w:tcBorders>
              <w:top w:val="single" w:sz="4" w:space="0" w:color="auto"/>
              <w:left w:val="single" w:sz="4" w:space="0" w:color="auto"/>
              <w:bottom w:val="single" w:sz="4" w:space="0" w:color="auto"/>
              <w:right w:val="single" w:sz="4" w:space="0" w:color="auto"/>
            </w:tcBorders>
            <w:vAlign w:val="center"/>
          </w:tcPr>
          <w:p w14:paraId="184FD3F6"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14:paraId="498344E1"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149C9" w:rsidRPr="00A65C50" w14:paraId="6896F2BE"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4419D671"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6</w:t>
            </w:r>
          </w:p>
        </w:tc>
        <w:tc>
          <w:tcPr>
            <w:tcW w:w="0" w:type="auto"/>
            <w:tcBorders>
              <w:top w:val="single" w:sz="4" w:space="0" w:color="auto"/>
              <w:left w:val="single" w:sz="4" w:space="0" w:color="auto"/>
              <w:bottom w:val="single" w:sz="4" w:space="0" w:color="auto"/>
              <w:right w:val="single" w:sz="4" w:space="0" w:color="auto"/>
            </w:tcBorders>
            <w:vAlign w:val="center"/>
          </w:tcPr>
          <w:p w14:paraId="2E44961A"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ICMP echo packet loss.</w:t>
            </w:r>
          </w:p>
        </w:tc>
        <w:tc>
          <w:tcPr>
            <w:tcW w:w="0" w:type="auto"/>
            <w:tcBorders>
              <w:top w:val="single" w:sz="4" w:space="0" w:color="auto"/>
              <w:left w:val="single" w:sz="4" w:space="0" w:color="auto"/>
              <w:bottom w:val="single" w:sz="4" w:space="0" w:color="auto"/>
              <w:right w:val="single" w:sz="4" w:space="0" w:color="auto"/>
            </w:tcBorders>
            <w:vAlign w:val="center"/>
          </w:tcPr>
          <w:p w14:paraId="183F3040"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int</w:t>
            </w:r>
          </w:p>
        </w:tc>
        <w:tc>
          <w:tcPr>
            <w:tcW w:w="0" w:type="auto"/>
            <w:tcBorders>
              <w:top w:val="single" w:sz="4" w:space="0" w:color="auto"/>
              <w:left w:val="single" w:sz="4" w:space="0" w:color="auto"/>
              <w:bottom w:val="single" w:sz="4" w:space="0" w:color="auto"/>
              <w:right w:val="single" w:sz="4" w:space="0" w:color="auto"/>
            </w:tcBorders>
            <w:vAlign w:val="center"/>
          </w:tcPr>
          <w:p w14:paraId="4B2AC1B2"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packets</w:t>
            </w:r>
          </w:p>
        </w:tc>
        <w:tc>
          <w:tcPr>
            <w:tcW w:w="0" w:type="auto"/>
            <w:tcBorders>
              <w:top w:val="single" w:sz="4" w:space="0" w:color="auto"/>
              <w:left w:val="single" w:sz="4" w:space="0" w:color="auto"/>
              <w:bottom w:val="single" w:sz="4" w:space="0" w:color="auto"/>
              <w:right w:val="single" w:sz="4" w:space="0" w:color="auto"/>
            </w:tcBorders>
            <w:vAlign w:val="center"/>
          </w:tcPr>
          <w:p w14:paraId="42559737"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 count</w:t>
            </w:r>
          </w:p>
        </w:tc>
      </w:tr>
      <w:tr w:rsidR="00E149C9" w:rsidRPr="00A65C50" w14:paraId="37B567F6"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01EB5418"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7</w:t>
            </w:r>
          </w:p>
        </w:tc>
        <w:tc>
          <w:tcPr>
            <w:tcW w:w="0" w:type="auto"/>
            <w:tcBorders>
              <w:top w:val="single" w:sz="4" w:space="0" w:color="auto"/>
              <w:left w:val="single" w:sz="4" w:space="0" w:color="auto"/>
              <w:bottom w:val="single" w:sz="4" w:space="0" w:color="auto"/>
              <w:right w:val="single" w:sz="4" w:space="0" w:color="auto"/>
            </w:tcBorders>
            <w:vAlign w:val="center"/>
          </w:tcPr>
          <w:p w14:paraId="3C05D3DE"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Packet capture file name.</w:t>
            </w:r>
          </w:p>
        </w:tc>
        <w:tc>
          <w:tcPr>
            <w:tcW w:w="0" w:type="auto"/>
            <w:tcBorders>
              <w:top w:val="single" w:sz="4" w:space="0" w:color="auto"/>
              <w:left w:val="single" w:sz="4" w:space="0" w:color="auto"/>
              <w:bottom w:val="single" w:sz="4" w:space="0" w:color="auto"/>
              <w:right w:val="single" w:sz="4" w:space="0" w:color="auto"/>
            </w:tcBorders>
            <w:vAlign w:val="center"/>
          </w:tcPr>
          <w:p w14:paraId="469DB980"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14:paraId="2BE249C7"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file</w:t>
            </w:r>
          </w:p>
        </w:tc>
        <w:tc>
          <w:tcPr>
            <w:tcW w:w="0" w:type="auto"/>
            <w:tcBorders>
              <w:top w:val="single" w:sz="4" w:space="0" w:color="auto"/>
              <w:left w:val="single" w:sz="4" w:space="0" w:color="auto"/>
              <w:bottom w:val="single" w:sz="4" w:space="0" w:color="auto"/>
              <w:right w:val="single" w:sz="4" w:space="0" w:color="auto"/>
            </w:tcBorders>
            <w:vAlign w:val="center"/>
          </w:tcPr>
          <w:p w14:paraId="23352ED0"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empty - no packet capture performed</w:t>
            </w:r>
          </w:p>
          <w:p w14:paraId="4A519B08"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file name - packet capture was saved with the indicated name</w:t>
            </w:r>
          </w:p>
        </w:tc>
      </w:tr>
      <w:tr w:rsidR="00E149C9" w:rsidRPr="00A65C50" w14:paraId="33858713"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45620AFA"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8</w:t>
            </w:r>
          </w:p>
        </w:tc>
        <w:tc>
          <w:tcPr>
            <w:tcW w:w="0" w:type="auto"/>
            <w:tcBorders>
              <w:top w:val="single" w:sz="4" w:space="0" w:color="auto"/>
              <w:left w:val="single" w:sz="4" w:space="0" w:color="auto"/>
              <w:bottom w:val="single" w:sz="4" w:space="0" w:color="auto"/>
              <w:right w:val="single" w:sz="4" w:space="0" w:color="auto"/>
            </w:tcBorders>
            <w:vAlign w:val="center"/>
          </w:tcPr>
          <w:p w14:paraId="5D4C0504"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Destination IP address or name.</w:t>
            </w:r>
          </w:p>
        </w:tc>
        <w:tc>
          <w:tcPr>
            <w:tcW w:w="0" w:type="auto"/>
            <w:tcBorders>
              <w:top w:val="single" w:sz="4" w:space="0" w:color="auto"/>
              <w:left w:val="single" w:sz="4" w:space="0" w:color="auto"/>
              <w:bottom w:val="single" w:sz="4" w:space="0" w:color="auto"/>
              <w:right w:val="single" w:sz="4" w:space="0" w:color="auto"/>
            </w:tcBorders>
            <w:vAlign w:val="center"/>
          </w:tcPr>
          <w:p w14:paraId="48694F62"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14:paraId="0B172FC8"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14:paraId="1390C295"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host name or address</w:t>
            </w:r>
          </w:p>
        </w:tc>
      </w:tr>
      <w:tr w:rsidR="00E149C9" w:rsidRPr="00A65C50" w14:paraId="1F9C6BA9"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249BBF8B"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9</w:t>
            </w:r>
          </w:p>
        </w:tc>
        <w:tc>
          <w:tcPr>
            <w:tcW w:w="0" w:type="auto"/>
            <w:tcBorders>
              <w:top w:val="single" w:sz="4" w:space="0" w:color="auto"/>
              <w:left w:val="single" w:sz="4" w:space="0" w:color="auto"/>
              <w:bottom w:val="single" w:sz="4" w:space="0" w:color="auto"/>
              <w:right w:val="single" w:sz="4" w:space="0" w:color="auto"/>
            </w:tcBorders>
            <w:vAlign w:val="center"/>
          </w:tcPr>
          <w:p w14:paraId="060FF098"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IP address obtained from DNS lookup</w:t>
            </w:r>
          </w:p>
        </w:tc>
        <w:tc>
          <w:tcPr>
            <w:tcW w:w="0" w:type="auto"/>
            <w:tcBorders>
              <w:top w:val="single" w:sz="4" w:space="0" w:color="auto"/>
              <w:left w:val="single" w:sz="4" w:space="0" w:color="auto"/>
              <w:bottom w:val="single" w:sz="4" w:space="0" w:color="auto"/>
              <w:right w:val="single" w:sz="4" w:space="0" w:color="auto"/>
            </w:tcBorders>
            <w:vAlign w:val="center"/>
          </w:tcPr>
          <w:p w14:paraId="2C8DBA6E"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14:paraId="5435E52D"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14:paraId="32A5D9AC"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server address</w:t>
            </w:r>
          </w:p>
        </w:tc>
      </w:tr>
      <w:tr w:rsidR="00E149C9" w:rsidRPr="00A65C50" w14:paraId="5B944722"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4EDAF382"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10</w:t>
            </w:r>
          </w:p>
        </w:tc>
        <w:tc>
          <w:tcPr>
            <w:tcW w:w="0" w:type="auto"/>
            <w:tcBorders>
              <w:top w:val="single" w:sz="4" w:space="0" w:color="auto"/>
              <w:left w:val="single" w:sz="4" w:space="0" w:color="auto"/>
              <w:bottom w:val="single" w:sz="4" w:space="0" w:color="auto"/>
              <w:right w:val="single" w:sz="4" w:space="0" w:color="auto"/>
            </w:tcBorders>
            <w:vAlign w:val="center"/>
          </w:tcPr>
          <w:p w14:paraId="40BC9626"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Operation log filename.</w:t>
            </w:r>
          </w:p>
          <w:p w14:paraId="1DD8F411"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File with additional information about the performed</w:t>
            </w:r>
            <w:r>
              <w:rPr>
                <w:rFonts w:asciiTheme="minorHAnsi" w:hAnsiTheme="minorHAnsi" w:cstheme="minorHAnsi"/>
                <w:sz w:val="20"/>
                <w:lang w:eastAsia="en-US"/>
              </w:rPr>
              <w:t xml:space="preserve"> </w:t>
            </w:r>
            <w:r w:rsidRPr="00786DAD">
              <w:rPr>
                <w:rFonts w:asciiTheme="minorHAnsi" w:hAnsiTheme="minorHAnsi" w:cstheme="minorHAnsi"/>
                <w:sz w:val="20"/>
                <w:lang w:eastAsia="en-US"/>
              </w:rPr>
              <w:t>operation and any errors that might have occurred.</w:t>
            </w:r>
          </w:p>
        </w:tc>
        <w:tc>
          <w:tcPr>
            <w:tcW w:w="0" w:type="auto"/>
            <w:tcBorders>
              <w:top w:val="single" w:sz="4" w:space="0" w:color="auto"/>
              <w:left w:val="single" w:sz="4" w:space="0" w:color="auto"/>
              <w:bottom w:val="single" w:sz="4" w:space="0" w:color="auto"/>
              <w:right w:val="single" w:sz="4" w:space="0" w:color="auto"/>
            </w:tcBorders>
            <w:vAlign w:val="center"/>
          </w:tcPr>
          <w:p w14:paraId="2717F5DC"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14:paraId="5D3FCFEA"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file</w:t>
            </w:r>
          </w:p>
        </w:tc>
        <w:tc>
          <w:tcPr>
            <w:tcW w:w="0" w:type="auto"/>
            <w:tcBorders>
              <w:top w:val="single" w:sz="4" w:space="0" w:color="auto"/>
              <w:left w:val="single" w:sz="4" w:space="0" w:color="auto"/>
              <w:bottom w:val="single" w:sz="4" w:space="0" w:color="auto"/>
              <w:right w:val="single" w:sz="4" w:space="0" w:color="auto"/>
            </w:tcBorders>
            <w:vAlign w:val="center"/>
          </w:tcPr>
          <w:p w14:paraId="7418196C"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empty - no log file saved file name - log file name</w:t>
            </w:r>
          </w:p>
        </w:tc>
      </w:tr>
      <w:tr w:rsidR="00E149C9" w:rsidRPr="00A65C50" w14:paraId="68B0808B" w14:textId="77777777" w:rsidTr="00E149C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6279C9C7"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11</w:t>
            </w:r>
          </w:p>
        </w:tc>
        <w:tc>
          <w:tcPr>
            <w:tcW w:w="0" w:type="auto"/>
            <w:tcBorders>
              <w:top w:val="single" w:sz="4" w:space="0" w:color="auto"/>
              <w:left w:val="single" w:sz="4" w:space="0" w:color="auto"/>
              <w:bottom w:val="single" w:sz="4" w:space="0" w:color="auto"/>
              <w:right w:val="single" w:sz="4" w:space="0" w:color="auto"/>
            </w:tcBorders>
            <w:vAlign w:val="center"/>
          </w:tcPr>
          <w:p w14:paraId="753EBCBE"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Source IP address</w:t>
            </w:r>
          </w:p>
        </w:tc>
        <w:tc>
          <w:tcPr>
            <w:tcW w:w="0" w:type="auto"/>
            <w:tcBorders>
              <w:top w:val="single" w:sz="4" w:space="0" w:color="auto"/>
              <w:left w:val="single" w:sz="4" w:space="0" w:color="auto"/>
              <w:bottom w:val="single" w:sz="4" w:space="0" w:color="auto"/>
              <w:right w:val="single" w:sz="4" w:space="0" w:color="auto"/>
            </w:tcBorders>
            <w:vAlign w:val="center"/>
          </w:tcPr>
          <w:p w14:paraId="02DBC2FB"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string</w:t>
            </w:r>
          </w:p>
        </w:tc>
        <w:tc>
          <w:tcPr>
            <w:tcW w:w="0" w:type="auto"/>
            <w:tcBorders>
              <w:top w:val="single" w:sz="4" w:space="0" w:color="auto"/>
              <w:left w:val="single" w:sz="4" w:space="0" w:color="auto"/>
              <w:bottom w:val="single" w:sz="4" w:space="0" w:color="auto"/>
              <w:right w:val="single" w:sz="4" w:space="0" w:color="auto"/>
            </w:tcBorders>
            <w:vAlign w:val="center"/>
          </w:tcPr>
          <w:p w14:paraId="43D3D7B2"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IP address</w:t>
            </w:r>
          </w:p>
        </w:tc>
        <w:tc>
          <w:tcPr>
            <w:tcW w:w="0" w:type="auto"/>
            <w:tcBorders>
              <w:top w:val="single" w:sz="4" w:space="0" w:color="auto"/>
              <w:left w:val="single" w:sz="4" w:space="0" w:color="auto"/>
              <w:bottom w:val="single" w:sz="4" w:space="0" w:color="auto"/>
              <w:right w:val="single" w:sz="4" w:space="0" w:color="auto"/>
            </w:tcBorders>
            <w:vAlign w:val="center"/>
          </w:tcPr>
          <w:p w14:paraId="3106B091" w14:textId="77777777" w:rsidR="00E149C9" w:rsidRPr="00786DAD" w:rsidRDefault="00E149C9" w:rsidP="00E149C9">
            <w:pPr>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address</w:t>
            </w:r>
          </w:p>
        </w:tc>
      </w:tr>
      <w:tr w:rsidR="00E149C9" w:rsidRPr="00A65C50" w14:paraId="4C49F1EB" w14:textId="77777777" w:rsidTr="00E14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vAlign w:val="center"/>
          </w:tcPr>
          <w:p w14:paraId="5640347A" w14:textId="77777777" w:rsidR="00E149C9" w:rsidRPr="00A65C50" w:rsidRDefault="00E149C9" w:rsidP="00E149C9">
            <w:pPr>
              <w:spacing w:line="276" w:lineRule="auto"/>
              <w:jc w:val="center"/>
              <w:rPr>
                <w:rFonts w:asciiTheme="minorHAnsi" w:hAnsiTheme="minorHAnsi" w:cstheme="minorHAnsi"/>
                <w:sz w:val="20"/>
                <w:lang w:eastAsia="en-US"/>
              </w:rPr>
            </w:pPr>
            <w:r w:rsidRPr="00A65C50">
              <w:rPr>
                <w:rFonts w:asciiTheme="minorHAnsi" w:hAnsiTheme="minorHAnsi" w:cstheme="minorHAnsi"/>
                <w:sz w:val="20"/>
                <w:lang w:eastAsia="en-US"/>
              </w:rPr>
              <w:t>12</w:t>
            </w:r>
          </w:p>
        </w:tc>
        <w:tc>
          <w:tcPr>
            <w:tcW w:w="0" w:type="auto"/>
            <w:tcBorders>
              <w:top w:val="single" w:sz="4" w:space="0" w:color="auto"/>
              <w:left w:val="single" w:sz="4" w:space="0" w:color="auto"/>
              <w:bottom w:val="single" w:sz="4" w:space="0" w:color="auto"/>
              <w:right w:val="single" w:sz="4" w:space="0" w:color="auto"/>
            </w:tcBorders>
            <w:vAlign w:val="center"/>
          </w:tcPr>
          <w:p w14:paraId="782A204E"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Server name resolution time.</w:t>
            </w:r>
          </w:p>
        </w:tc>
        <w:tc>
          <w:tcPr>
            <w:tcW w:w="0" w:type="auto"/>
            <w:tcBorders>
              <w:top w:val="single" w:sz="4" w:space="0" w:color="auto"/>
              <w:left w:val="single" w:sz="4" w:space="0" w:color="auto"/>
              <w:bottom w:val="single" w:sz="4" w:space="0" w:color="auto"/>
              <w:right w:val="single" w:sz="4" w:space="0" w:color="auto"/>
            </w:tcBorders>
            <w:vAlign w:val="center"/>
          </w:tcPr>
          <w:p w14:paraId="03265770"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int</w:t>
            </w:r>
          </w:p>
        </w:tc>
        <w:tc>
          <w:tcPr>
            <w:tcW w:w="0" w:type="auto"/>
            <w:tcBorders>
              <w:top w:val="single" w:sz="4" w:space="0" w:color="auto"/>
              <w:left w:val="single" w:sz="4" w:space="0" w:color="auto"/>
              <w:bottom w:val="single" w:sz="4" w:space="0" w:color="auto"/>
              <w:right w:val="single" w:sz="4" w:space="0" w:color="auto"/>
            </w:tcBorders>
            <w:vAlign w:val="center"/>
          </w:tcPr>
          <w:p w14:paraId="70F503FB" w14:textId="77777777" w:rsidR="00E149C9" w:rsidRPr="00786DAD" w:rsidRDefault="00E149C9" w:rsidP="00E149C9">
            <w:pPr>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milliseconds</w:t>
            </w:r>
          </w:p>
        </w:tc>
        <w:tc>
          <w:tcPr>
            <w:tcW w:w="0" w:type="auto"/>
            <w:tcBorders>
              <w:top w:val="single" w:sz="4" w:space="0" w:color="auto"/>
              <w:left w:val="single" w:sz="4" w:space="0" w:color="auto"/>
              <w:bottom w:val="single" w:sz="4" w:space="0" w:color="auto"/>
              <w:right w:val="single" w:sz="4" w:space="0" w:color="auto"/>
            </w:tcBorders>
            <w:vAlign w:val="center"/>
          </w:tcPr>
          <w:p w14:paraId="02A6990B" w14:textId="77777777" w:rsidR="00E149C9" w:rsidRPr="00786DAD" w:rsidRDefault="00E149C9" w:rsidP="00E149C9">
            <w:pPr>
              <w:keepNex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eastAsia="en-US"/>
              </w:rPr>
            </w:pPr>
            <w:r w:rsidRPr="00786DAD">
              <w:rPr>
                <w:rFonts w:asciiTheme="minorHAnsi" w:hAnsiTheme="minorHAnsi" w:cstheme="minorHAnsi"/>
                <w:sz w:val="20"/>
                <w:lang w:eastAsia="en-US"/>
              </w:rPr>
              <w:t>time interval</w:t>
            </w:r>
          </w:p>
        </w:tc>
      </w:tr>
    </w:tbl>
    <w:p w14:paraId="4BD2A3AF" w14:textId="77777777" w:rsidR="00E149C9" w:rsidRDefault="00E149C9" w:rsidP="00E149C9">
      <w:pPr>
        <w:pStyle w:val="Cabealho6"/>
      </w:pPr>
    </w:p>
    <w:p w14:paraId="6ADE3CD9" w14:textId="77777777" w:rsidR="00E149C9" w:rsidRDefault="00E149C9" w:rsidP="00E149C9">
      <w:pPr>
        <w:pStyle w:val="Cabealho6"/>
      </w:pPr>
    </w:p>
    <w:p w14:paraId="6AD14D96" w14:textId="77777777" w:rsidR="00E149C9" w:rsidRDefault="00E149C9" w:rsidP="00E149C9">
      <w:pPr>
        <w:pStyle w:val="Cabealho6"/>
      </w:pPr>
    </w:p>
    <w:p w14:paraId="7A9A5DF6" w14:textId="77777777" w:rsidR="00E149C9" w:rsidRPr="00E149C9" w:rsidRDefault="00E149C9" w:rsidP="00E149C9">
      <w:pPr>
        <w:pStyle w:val="Cabealho6"/>
      </w:pPr>
    </w:p>
    <w:p w14:paraId="0F13AAEB" w14:textId="5A6296E6" w:rsidR="00E149C9" w:rsidRPr="00E149C9" w:rsidRDefault="00E149C9" w:rsidP="00E149C9">
      <w:pPr>
        <w:pStyle w:val="Legenda"/>
        <w:keepNext/>
        <w:jc w:val="center"/>
        <w:rPr>
          <w:lang w:val="en-US"/>
        </w:rPr>
      </w:pPr>
      <w:bookmarkStart w:id="4666" w:name="_Toc489744332"/>
      <w:r>
        <w:rPr>
          <w:lang w:val="en-US"/>
        </w:rPr>
        <w:t xml:space="preserve">Table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6</w:t>
      </w:r>
      <w:r w:rsidR="00021318">
        <w:rPr>
          <w:lang w:val="en-US"/>
        </w:rPr>
        <w:fldChar w:fldCharType="end"/>
      </w:r>
      <w:r w:rsidRPr="00A62AB4">
        <w:rPr>
          <w:lang w:val="en-US"/>
        </w:rPr>
        <w:t xml:space="preserve"> - ArQoS NG probe: Re</w:t>
      </w:r>
      <w:r>
        <w:rPr>
          <w:lang w:val="en-US"/>
        </w:rPr>
        <w:t>ceive SMS task output parameters</w:t>
      </w:r>
      <w:bookmarkEnd w:id="4666"/>
    </w:p>
    <w:p w14:paraId="0090B94A" w14:textId="77777777" w:rsidR="00786DAD" w:rsidRDefault="00786DAD" w:rsidP="00E149C9">
      <w:pPr>
        <w:pStyle w:val="Cabealho6"/>
      </w:pPr>
    </w:p>
    <w:p w14:paraId="4B20FD09" w14:textId="77777777" w:rsidR="00E149C9" w:rsidRDefault="00E149C9" w:rsidP="00E149C9">
      <w:pPr>
        <w:pStyle w:val="Cabealho6"/>
      </w:pPr>
    </w:p>
    <w:p w14:paraId="4B98221B" w14:textId="77777777" w:rsidR="00E149C9" w:rsidRDefault="00E149C9" w:rsidP="00E149C9">
      <w:pPr>
        <w:pStyle w:val="Cabealho6"/>
      </w:pPr>
    </w:p>
    <w:p w14:paraId="266130F7" w14:textId="77777777" w:rsidR="00E149C9" w:rsidRDefault="00E149C9" w:rsidP="00E149C9">
      <w:pPr>
        <w:pStyle w:val="Cabealho6"/>
      </w:pPr>
    </w:p>
    <w:p w14:paraId="79A02E52" w14:textId="77777777" w:rsidR="00E149C9" w:rsidRPr="00E149C9" w:rsidRDefault="00E149C9" w:rsidP="00E149C9">
      <w:pPr>
        <w:pStyle w:val="Cabealho6"/>
      </w:pPr>
    </w:p>
    <w:p w14:paraId="111E01A5" w14:textId="77777777" w:rsidR="00E149C9" w:rsidRDefault="00E149C9" w:rsidP="00E149C9">
      <w:pPr>
        <w:pStyle w:val="Cabealho6"/>
      </w:pPr>
    </w:p>
    <w:p w14:paraId="4731C22D" w14:textId="77777777" w:rsidR="00E149C9" w:rsidRPr="00E149C9" w:rsidRDefault="00E149C9" w:rsidP="00E149C9">
      <w:pPr>
        <w:pStyle w:val="Cabealho6"/>
        <w:jc w:val="both"/>
      </w:pPr>
    </w:p>
    <w:p w14:paraId="5AF30AC4" w14:textId="62A16A6C" w:rsidR="00E149C9" w:rsidRPr="00A62AB4" w:rsidRDefault="00E149C9" w:rsidP="00E149C9">
      <w:pPr>
        <w:pStyle w:val="Legenda"/>
        <w:keepNext/>
        <w:ind w:left="0"/>
        <w:jc w:val="center"/>
        <w:rPr>
          <w:lang w:val="en-US"/>
        </w:rPr>
      </w:pPr>
      <w:bookmarkStart w:id="4667" w:name="_Toc489744333"/>
      <w:r w:rsidRPr="00A62AB4">
        <w:rPr>
          <w:lang w:val="en-US"/>
        </w:rPr>
        <w:t xml:space="preserve">Table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7</w:t>
      </w:r>
      <w:r w:rsidR="00021318">
        <w:rPr>
          <w:lang w:val="en-US"/>
        </w:rPr>
        <w:fldChar w:fldCharType="end"/>
      </w:r>
      <w:r w:rsidRPr="00A62AB4">
        <w:rPr>
          <w:lang w:val="en-US"/>
        </w:rPr>
        <w:t xml:space="preserve"> - ArQoS NG probe: PING task output parameters</w:t>
      </w:r>
      <w:bookmarkEnd w:id="4667"/>
    </w:p>
    <w:p w14:paraId="38F0F9EA" w14:textId="77777777" w:rsidR="004C285E" w:rsidRPr="00D32FC4" w:rsidRDefault="004C285E" w:rsidP="00D6217B">
      <w:pPr>
        <w:pStyle w:val="Cabealho2"/>
        <w:numPr>
          <w:ilvl w:val="0"/>
          <w:numId w:val="0"/>
        </w:numPr>
        <w:spacing w:line="240" w:lineRule="auto"/>
      </w:pPr>
      <w:bookmarkStart w:id="4668" w:name="_Appendix_C"/>
      <w:bookmarkStart w:id="4669" w:name="_Toc491797532"/>
      <w:bookmarkEnd w:id="4668"/>
      <w:r w:rsidRPr="00D32FC4">
        <w:t xml:space="preserve">Appendix </w:t>
      </w:r>
      <w:r w:rsidR="000F697B">
        <w:t>C</w:t>
      </w:r>
      <w:bookmarkEnd w:id="4669"/>
    </w:p>
    <w:p w14:paraId="0FB05164" w14:textId="77777777" w:rsidR="004C285E" w:rsidRDefault="004C285E" w:rsidP="00D6217B">
      <w:pPr>
        <w:spacing w:line="240" w:lineRule="auto"/>
        <w:rPr>
          <w:rStyle w:val="nfaseIntensa"/>
        </w:rPr>
      </w:pPr>
      <w:r w:rsidRPr="00D32FC4">
        <w:rPr>
          <w:rStyle w:val="nfaseIntensa"/>
        </w:rPr>
        <w:t>Radiolog with an</w:t>
      </w:r>
      <w:r w:rsidR="00515F99">
        <w:rPr>
          <w:rStyle w:val="nfaseIntensa"/>
        </w:rPr>
        <w:t xml:space="preserve"> associated event</w:t>
      </w:r>
    </w:p>
    <w:bookmarkStart w:id="4670" w:name="_MON_1558442998"/>
    <w:bookmarkEnd w:id="4670"/>
    <w:p w14:paraId="7A2F1276" w14:textId="77777777" w:rsidR="00D6217B" w:rsidRDefault="004E2EF0" w:rsidP="00D6217B">
      <w:pPr>
        <w:keepNext/>
        <w:spacing w:line="240" w:lineRule="auto"/>
      </w:pPr>
      <w:r w:rsidRPr="00F60409">
        <w:rPr>
          <w:rStyle w:val="nfaseIntensa"/>
        </w:rPr>
        <w:object w:dxaOrig="8504" w:dyaOrig="10467" w14:anchorId="589FB2DD">
          <v:shape id="_x0000_i1035" type="#_x0000_t75" style="width:422.05pt;height:523.85pt" o:ole="">
            <v:imagedata r:id="rId113" o:title=""/>
          </v:shape>
          <o:OLEObject Type="Embed" ProgID="Word.OpenDocumentText.12" ShapeID="_x0000_i1035" DrawAspect="Content" ObjectID="_1565614252" r:id="rId114"/>
        </w:object>
      </w:r>
    </w:p>
    <w:p w14:paraId="7AE42E5A" w14:textId="12444DD8" w:rsidR="00D6217B" w:rsidRPr="00D6217B" w:rsidRDefault="00D6217B" w:rsidP="00D6217B">
      <w:pPr>
        <w:pStyle w:val="Legenda"/>
        <w:jc w:val="center"/>
        <w:rPr>
          <w:rStyle w:val="nfaseIntensa"/>
          <w:lang w:val="en-US"/>
        </w:rPr>
      </w:pPr>
      <w:bookmarkStart w:id="4671" w:name="_Toc489744342"/>
      <w:r w:rsidRPr="00D6217B">
        <w:rPr>
          <w:lang w:val="en-US"/>
        </w:rPr>
        <w:t>Snippet</w:t>
      </w:r>
      <w:r w:rsidR="00A62AB4">
        <w:rPr>
          <w:lang w:val="en-US"/>
        </w:rPr>
        <w:t xml:space="preserve"> </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1</w:t>
      </w:r>
      <w:r w:rsidR="00021318">
        <w:rPr>
          <w:lang w:val="en-US"/>
        </w:rPr>
        <w:fldChar w:fldCharType="end"/>
      </w:r>
      <w:r w:rsidRPr="00D6217B">
        <w:rPr>
          <w:lang w:val="en-US"/>
        </w:rPr>
        <w:t xml:space="preserve"> - Radiolog with an associated event</w:t>
      </w:r>
      <w:bookmarkEnd w:id="4671"/>
    </w:p>
    <w:p w14:paraId="1ED32BB5" w14:textId="77777777" w:rsidR="00F0138D" w:rsidRDefault="00F0138D" w:rsidP="00D6217B">
      <w:pPr>
        <w:spacing w:line="276" w:lineRule="auto"/>
        <w:ind w:left="0"/>
        <w:rPr>
          <w:rFonts w:ascii="Copperplate Gothic Light" w:eastAsiaTheme="majorEastAsia" w:hAnsi="Copperplate Gothic Light" w:cstheme="majorBidi"/>
          <w:sz w:val="48"/>
          <w:szCs w:val="26"/>
        </w:rPr>
      </w:pPr>
      <w:bookmarkStart w:id="4672" w:name="_Appendix_F"/>
      <w:bookmarkEnd w:id="4672"/>
    </w:p>
    <w:p w14:paraId="26407FB8" w14:textId="77777777" w:rsidR="004C285E" w:rsidRPr="00D32FC4" w:rsidRDefault="004C285E" w:rsidP="00D6217B">
      <w:pPr>
        <w:pStyle w:val="Cabealho2"/>
        <w:numPr>
          <w:ilvl w:val="0"/>
          <w:numId w:val="0"/>
        </w:numPr>
        <w:spacing w:line="240" w:lineRule="auto"/>
      </w:pPr>
      <w:bookmarkStart w:id="4673" w:name="_Appendix_D"/>
      <w:bookmarkStart w:id="4674" w:name="_Toc491797533"/>
      <w:bookmarkEnd w:id="4673"/>
      <w:r w:rsidRPr="00D32FC4">
        <w:t xml:space="preserve">Appendix </w:t>
      </w:r>
      <w:r w:rsidR="000F697B">
        <w:t>D</w:t>
      </w:r>
      <w:bookmarkEnd w:id="4674"/>
    </w:p>
    <w:p w14:paraId="13707BD4" w14:textId="77777777" w:rsidR="004C285E" w:rsidRPr="00D32FC4" w:rsidRDefault="004C285E" w:rsidP="00D6217B">
      <w:pPr>
        <w:spacing w:line="240" w:lineRule="auto"/>
        <w:rPr>
          <w:rStyle w:val="nfaseIntensa"/>
        </w:rPr>
      </w:pPr>
      <w:r w:rsidRPr="00D32FC4">
        <w:rPr>
          <w:rStyle w:val="nfaseIntensa"/>
        </w:rPr>
        <w:t>Used devices specifications</w:t>
      </w:r>
    </w:p>
    <w:tbl>
      <w:tblPr>
        <w:tblStyle w:val="GrelhaMdia1-Cor2"/>
        <w:tblW w:w="8754" w:type="dxa"/>
        <w:tblLook w:val="04A0" w:firstRow="1" w:lastRow="0" w:firstColumn="1" w:lastColumn="0" w:noHBand="0" w:noVBand="1"/>
      </w:tblPr>
      <w:tblGrid>
        <w:gridCol w:w="1242"/>
        <w:gridCol w:w="1275"/>
        <w:gridCol w:w="6237"/>
      </w:tblGrid>
      <w:tr w:rsidR="000262FD" w:rsidRPr="00D6217B" w14:paraId="2AF6F341" w14:textId="77777777" w:rsidTr="00026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4" w:type="dxa"/>
            <w:gridSpan w:val="3"/>
            <w:shd w:val="clear" w:color="auto" w:fill="ED7D31" w:themeFill="accent2"/>
            <w:vAlign w:val="center"/>
            <w:hideMark/>
          </w:tcPr>
          <w:p w14:paraId="5D4B4084" w14:textId="77777777" w:rsidR="000262FD" w:rsidRPr="000262FD" w:rsidRDefault="000262FD" w:rsidP="000262FD">
            <w:pPr>
              <w:spacing w:line="276" w:lineRule="auto"/>
              <w:jc w:val="center"/>
              <w:rPr>
                <w:rFonts w:cs="Arial"/>
                <w:color w:val="FFFFFF" w:themeColor="background1"/>
                <w:sz w:val="24"/>
                <w:szCs w:val="24"/>
              </w:rPr>
            </w:pPr>
            <w:r w:rsidRPr="000262FD">
              <w:rPr>
                <w:rFonts w:cs="Arial"/>
                <w:color w:val="FFFFFF" w:themeColor="background1"/>
                <w:sz w:val="24"/>
                <w:szCs w:val="24"/>
              </w:rPr>
              <w:t>Xiaomi Redmi 3S</w:t>
            </w:r>
          </w:p>
        </w:tc>
      </w:tr>
      <w:tr w:rsidR="000262FD" w:rsidRPr="00D6217B" w14:paraId="37FF5768" w14:textId="77777777" w:rsidTr="00026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hideMark/>
          </w:tcPr>
          <w:p w14:paraId="5EDEBC49" w14:textId="77777777" w:rsidR="000262FD" w:rsidRPr="00D6217B" w:rsidRDefault="000262FD" w:rsidP="00D56D32">
            <w:pPr>
              <w:spacing w:line="276" w:lineRule="auto"/>
              <w:jc w:val="left"/>
              <w:rPr>
                <w:rFonts w:cs="Arial"/>
                <w:caps/>
                <w:color w:val="B23F33"/>
                <w:sz w:val="20"/>
              </w:rPr>
            </w:pPr>
          </w:p>
        </w:tc>
        <w:tc>
          <w:tcPr>
            <w:tcW w:w="1275" w:type="dxa"/>
            <w:hideMark/>
          </w:tcPr>
          <w:p w14:paraId="21EA14CA" w14:textId="77777777" w:rsidR="000262FD" w:rsidRPr="00D6217B" w:rsidRDefault="000262FD" w:rsidP="00D56D32">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Cs/>
                <w:color w:val="7D7464"/>
                <w:sz w:val="20"/>
              </w:rPr>
            </w:pPr>
          </w:p>
        </w:tc>
        <w:tc>
          <w:tcPr>
            <w:tcW w:w="6237" w:type="dxa"/>
            <w:hideMark/>
          </w:tcPr>
          <w:p w14:paraId="2C2C3BD0" w14:textId="77777777" w:rsidR="000262FD" w:rsidRPr="00D6217B" w:rsidRDefault="000262FD" w:rsidP="00D56D32">
            <w:pPr>
              <w:spacing w:line="276" w:lineRule="auto"/>
              <w:jc w:val="left"/>
              <w:cnfStyle w:val="000000100000" w:firstRow="0" w:lastRow="0" w:firstColumn="0" w:lastColumn="0" w:oddVBand="0" w:evenVBand="0" w:oddHBand="1" w:evenHBand="0" w:firstRowFirstColumn="0" w:firstRowLastColumn="0" w:lastRowFirstColumn="0" w:lastRowLastColumn="0"/>
              <w:rPr>
                <w:rFonts w:cs="Arial"/>
                <w:color w:val="000000"/>
                <w:sz w:val="20"/>
              </w:rPr>
            </w:pPr>
          </w:p>
        </w:tc>
      </w:tr>
      <w:tr w:rsidR="000262FD" w:rsidRPr="00D6217B" w14:paraId="02F233FE"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59C8F723" w14:textId="77777777" w:rsidR="00D6217B" w:rsidRPr="000262FD" w:rsidRDefault="00D6217B" w:rsidP="00D6217B">
            <w:pPr>
              <w:spacing w:line="276" w:lineRule="auto"/>
              <w:jc w:val="left"/>
              <w:rPr>
                <w:rFonts w:cs="Arial"/>
                <w:caps/>
                <w:color w:val="B23F33"/>
                <w:sz w:val="20"/>
              </w:rPr>
            </w:pPr>
            <w:r w:rsidRPr="000262FD">
              <w:rPr>
                <w:rFonts w:cs="Arial"/>
                <w:caps/>
                <w:color w:val="B23F33"/>
                <w:sz w:val="20"/>
              </w:rPr>
              <w:t>NETWORK</w:t>
            </w:r>
          </w:p>
        </w:tc>
        <w:tc>
          <w:tcPr>
            <w:tcW w:w="1275" w:type="dxa"/>
            <w:hideMark/>
          </w:tcPr>
          <w:p w14:paraId="0DBDE910" w14:textId="77777777" w:rsidR="00D6217B" w:rsidRPr="000262FD"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7D7464"/>
                <w:sz w:val="20"/>
              </w:rPr>
            </w:pPr>
            <w:hyperlink r:id="rId115" w:history="1">
              <w:r w:rsidR="00D6217B" w:rsidRPr="000262FD">
                <w:rPr>
                  <w:rStyle w:val="Hiperligao"/>
                  <w:rFonts w:cs="Arial"/>
                  <w:b/>
                  <w:bCs/>
                  <w:color w:val="555555"/>
                  <w:sz w:val="20"/>
                  <w:bdr w:val="none" w:sz="0" w:space="0" w:color="auto" w:frame="1"/>
                </w:rPr>
                <w:t>Technology</w:t>
              </w:r>
            </w:hyperlink>
          </w:p>
        </w:tc>
        <w:tc>
          <w:tcPr>
            <w:tcW w:w="6237" w:type="dxa"/>
            <w:hideMark/>
          </w:tcPr>
          <w:p w14:paraId="49A2BB24" w14:textId="77777777" w:rsidR="00D6217B" w:rsidRPr="002216D8"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20"/>
              </w:rPr>
            </w:pPr>
            <w:hyperlink r:id="rId116" w:history="1">
              <w:r w:rsidR="00D6217B" w:rsidRPr="002216D8">
                <w:rPr>
                  <w:rStyle w:val="Hiperligao"/>
                  <w:rFonts w:cs="Arial"/>
                  <w:b/>
                  <w:sz w:val="20"/>
                  <w:bdr w:val="none" w:sz="0" w:space="0" w:color="auto" w:frame="1"/>
                </w:rPr>
                <w:t>GSM / HSPA / LTE</w:t>
              </w:r>
            </w:hyperlink>
          </w:p>
        </w:tc>
      </w:tr>
      <w:tr w:rsidR="000262FD" w:rsidRPr="00D6217B" w14:paraId="4FBBF5BD"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0C13792" w14:textId="77777777" w:rsidR="00D6217B" w:rsidRPr="00D6217B" w:rsidRDefault="00D6217B" w:rsidP="00D6217B">
            <w:pPr>
              <w:spacing w:line="276" w:lineRule="auto"/>
              <w:jc w:val="left"/>
              <w:rPr>
                <w:rFonts w:cs="Arial"/>
                <w:caps/>
                <w:color w:val="B23F33"/>
                <w:sz w:val="20"/>
              </w:rPr>
            </w:pPr>
          </w:p>
        </w:tc>
        <w:tc>
          <w:tcPr>
            <w:tcW w:w="1275" w:type="dxa"/>
            <w:hideMark/>
          </w:tcPr>
          <w:p w14:paraId="2F7D9A88"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p>
        </w:tc>
        <w:tc>
          <w:tcPr>
            <w:tcW w:w="6237" w:type="dxa"/>
            <w:hideMark/>
          </w:tcPr>
          <w:p w14:paraId="009E309F"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b/>
                <w:sz w:val="20"/>
              </w:rPr>
            </w:pPr>
          </w:p>
        </w:tc>
      </w:tr>
    </w:tbl>
    <w:p w14:paraId="78CF336B"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6D922D27"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3FF47A6B"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LAUNCH</w:t>
            </w:r>
          </w:p>
        </w:tc>
        <w:tc>
          <w:tcPr>
            <w:tcW w:w="1275" w:type="dxa"/>
            <w:hideMark/>
          </w:tcPr>
          <w:p w14:paraId="2109401A"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17" w:history="1">
              <w:r w:rsidR="00D6217B" w:rsidRPr="00D6217B">
                <w:rPr>
                  <w:rStyle w:val="Hiperligao"/>
                  <w:rFonts w:cs="Arial"/>
                  <w:bCs w:val="0"/>
                  <w:color w:val="555555"/>
                  <w:sz w:val="20"/>
                  <w:bdr w:val="none" w:sz="0" w:space="0" w:color="auto" w:frame="1"/>
                </w:rPr>
                <w:t>Announced</w:t>
              </w:r>
            </w:hyperlink>
          </w:p>
        </w:tc>
        <w:tc>
          <w:tcPr>
            <w:tcW w:w="6237" w:type="dxa"/>
            <w:hideMark/>
          </w:tcPr>
          <w:p w14:paraId="7AECE821"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2016, June</w:t>
            </w:r>
          </w:p>
        </w:tc>
      </w:tr>
      <w:tr w:rsidR="00D6217B" w:rsidRPr="00D6217B" w14:paraId="50FFDF97"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BDB120E" w14:textId="77777777" w:rsidR="00D6217B" w:rsidRPr="00D6217B" w:rsidRDefault="00D6217B" w:rsidP="00D6217B">
            <w:pPr>
              <w:spacing w:line="276" w:lineRule="auto"/>
              <w:jc w:val="left"/>
              <w:rPr>
                <w:rFonts w:cs="Arial"/>
                <w:caps/>
                <w:color w:val="B23F33"/>
                <w:sz w:val="20"/>
              </w:rPr>
            </w:pPr>
          </w:p>
        </w:tc>
        <w:tc>
          <w:tcPr>
            <w:tcW w:w="1275" w:type="dxa"/>
            <w:hideMark/>
          </w:tcPr>
          <w:p w14:paraId="3E505151"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18" w:history="1">
              <w:r w:rsidR="00D6217B" w:rsidRPr="00D6217B">
                <w:rPr>
                  <w:rStyle w:val="Hiperligao"/>
                  <w:rFonts w:cs="Arial"/>
                  <w:b/>
                  <w:bCs/>
                  <w:color w:val="555555"/>
                  <w:sz w:val="20"/>
                  <w:bdr w:val="none" w:sz="0" w:space="0" w:color="auto" w:frame="1"/>
                </w:rPr>
                <w:t>Status</w:t>
              </w:r>
            </w:hyperlink>
          </w:p>
        </w:tc>
        <w:tc>
          <w:tcPr>
            <w:tcW w:w="6237" w:type="dxa"/>
            <w:hideMark/>
          </w:tcPr>
          <w:p w14:paraId="2A4C6D0A"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Available. Released 2016, June</w:t>
            </w:r>
          </w:p>
        </w:tc>
      </w:tr>
    </w:tbl>
    <w:p w14:paraId="03317E39"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1666E6E7"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1CC4066F"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BODY</w:t>
            </w:r>
          </w:p>
        </w:tc>
        <w:tc>
          <w:tcPr>
            <w:tcW w:w="1275" w:type="dxa"/>
            <w:hideMark/>
          </w:tcPr>
          <w:p w14:paraId="27378CDF"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19" w:history="1">
              <w:r w:rsidR="00D6217B" w:rsidRPr="00D6217B">
                <w:rPr>
                  <w:rStyle w:val="Hiperligao"/>
                  <w:rFonts w:cs="Arial"/>
                  <w:bCs w:val="0"/>
                  <w:color w:val="555555"/>
                  <w:sz w:val="20"/>
                  <w:bdr w:val="none" w:sz="0" w:space="0" w:color="auto" w:frame="1"/>
                </w:rPr>
                <w:t>Dimensions</w:t>
              </w:r>
            </w:hyperlink>
          </w:p>
        </w:tc>
        <w:tc>
          <w:tcPr>
            <w:tcW w:w="6237" w:type="dxa"/>
            <w:hideMark/>
          </w:tcPr>
          <w:p w14:paraId="19240880"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139.3 x 69.6 x 8.5 mm (5.48 x 2.74 x 0.33 in)</w:t>
            </w:r>
          </w:p>
        </w:tc>
      </w:tr>
      <w:tr w:rsidR="00D6217B" w:rsidRPr="00D6217B" w14:paraId="7047863B"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4B4DB94" w14:textId="77777777" w:rsidR="00D6217B" w:rsidRPr="00D6217B" w:rsidRDefault="00D6217B" w:rsidP="00D6217B">
            <w:pPr>
              <w:spacing w:line="276" w:lineRule="auto"/>
              <w:jc w:val="left"/>
              <w:rPr>
                <w:rFonts w:cs="Arial"/>
                <w:caps/>
                <w:color w:val="B23F33"/>
                <w:sz w:val="20"/>
              </w:rPr>
            </w:pPr>
          </w:p>
        </w:tc>
        <w:tc>
          <w:tcPr>
            <w:tcW w:w="1275" w:type="dxa"/>
            <w:hideMark/>
          </w:tcPr>
          <w:p w14:paraId="29585DF6"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20" w:history="1">
              <w:r w:rsidR="00D6217B" w:rsidRPr="00D6217B">
                <w:rPr>
                  <w:rStyle w:val="Hiperligao"/>
                  <w:rFonts w:cs="Arial"/>
                  <w:b/>
                  <w:bCs/>
                  <w:color w:val="555555"/>
                  <w:sz w:val="20"/>
                  <w:bdr w:val="none" w:sz="0" w:space="0" w:color="auto" w:frame="1"/>
                </w:rPr>
                <w:t>Weight</w:t>
              </w:r>
            </w:hyperlink>
          </w:p>
        </w:tc>
        <w:tc>
          <w:tcPr>
            <w:tcW w:w="6237" w:type="dxa"/>
            <w:hideMark/>
          </w:tcPr>
          <w:p w14:paraId="3E196BC0"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144 g (5.08 oz)</w:t>
            </w:r>
          </w:p>
        </w:tc>
      </w:tr>
      <w:tr w:rsidR="00D6217B" w:rsidRPr="002D297B" w14:paraId="79174F9D"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02F56B57" w14:textId="77777777" w:rsidR="00D6217B" w:rsidRPr="00D6217B" w:rsidRDefault="00D6217B" w:rsidP="00D6217B">
            <w:pPr>
              <w:spacing w:line="276" w:lineRule="auto"/>
              <w:jc w:val="left"/>
              <w:rPr>
                <w:rFonts w:cs="Arial"/>
                <w:caps/>
                <w:color w:val="B23F33"/>
                <w:sz w:val="20"/>
              </w:rPr>
            </w:pPr>
          </w:p>
        </w:tc>
        <w:tc>
          <w:tcPr>
            <w:tcW w:w="1275" w:type="dxa"/>
            <w:hideMark/>
          </w:tcPr>
          <w:p w14:paraId="1C239D48"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21" w:history="1">
              <w:r w:rsidR="00D6217B" w:rsidRPr="00D6217B">
                <w:rPr>
                  <w:rStyle w:val="Hiperligao"/>
                  <w:rFonts w:cs="Arial"/>
                  <w:b/>
                  <w:bCs/>
                  <w:color w:val="555555"/>
                  <w:sz w:val="20"/>
                  <w:bdr w:val="none" w:sz="0" w:space="0" w:color="auto" w:frame="1"/>
                </w:rPr>
                <w:t>SIM</w:t>
              </w:r>
            </w:hyperlink>
          </w:p>
        </w:tc>
        <w:tc>
          <w:tcPr>
            <w:tcW w:w="6237" w:type="dxa"/>
            <w:hideMark/>
          </w:tcPr>
          <w:p w14:paraId="1D55A13C"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lang w:val="pt-PT"/>
              </w:rPr>
            </w:pPr>
            <w:r w:rsidRPr="00D6217B">
              <w:rPr>
                <w:rFonts w:cs="Arial"/>
                <w:b/>
                <w:color w:val="000000"/>
                <w:sz w:val="20"/>
                <w:lang w:val="pt-PT"/>
              </w:rPr>
              <w:t>Dual SIM (Micro-SIM/Nano-SIM, dual stand-by)</w:t>
            </w:r>
          </w:p>
        </w:tc>
      </w:tr>
    </w:tbl>
    <w:p w14:paraId="0E562B8E"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146FD175"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1AD1A142"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DISPLAY</w:t>
            </w:r>
          </w:p>
        </w:tc>
        <w:tc>
          <w:tcPr>
            <w:tcW w:w="1275" w:type="dxa"/>
            <w:hideMark/>
          </w:tcPr>
          <w:p w14:paraId="77241D11"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22" w:history="1">
              <w:r w:rsidR="00D6217B" w:rsidRPr="00D6217B">
                <w:rPr>
                  <w:rStyle w:val="Hiperligao"/>
                  <w:rFonts w:cs="Arial"/>
                  <w:bCs w:val="0"/>
                  <w:color w:val="555555"/>
                  <w:sz w:val="20"/>
                  <w:bdr w:val="none" w:sz="0" w:space="0" w:color="auto" w:frame="1"/>
                </w:rPr>
                <w:t>Type</w:t>
              </w:r>
            </w:hyperlink>
          </w:p>
        </w:tc>
        <w:tc>
          <w:tcPr>
            <w:tcW w:w="6237" w:type="dxa"/>
            <w:hideMark/>
          </w:tcPr>
          <w:p w14:paraId="3F7C08F1"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IPS LCD capacitive touchscreen, 16M colors</w:t>
            </w:r>
          </w:p>
        </w:tc>
      </w:tr>
      <w:tr w:rsidR="00D6217B" w:rsidRPr="00D6217B" w14:paraId="002E70DC"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0C3290F" w14:textId="77777777" w:rsidR="00D6217B" w:rsidRPr="00D6217B" w:rsidRDefault="00D6217B" w:rsidP="00D6217B">
            <w:pPr>
              <w:spacing w:line="276" w:lineRule="auto"/>
              <w:jc w:val="left"/>
              <w:rPr>
                <w:rFonts w:cs="Arial"/>
                <w:caps/>
                <w:color w:val="B23F33"/>
                <w:sz w:val="20"/>
              </w:rPr>
            </w:pPr>
          </w:p>
        </w:tc>
        <w:tc>
          <w:tcPr>
            <w:tcW w:w="1275" w:type="dxa"/>
            <w:hideMark/>
          </w:tcPr>
          <w:p w14:paraId="7A0AD6B9"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23" w:history="1">
              <w:r w:rsidR="00D6217B" w:rsidRPr="00D6217B">
                <w:rPr>
                  <w:rStyle w:val="Hiperligao"/>
                  <w:rFonts w:cs="Arial"/>
                  <w:b/>
                  <w:bCs/>
                  <w:color w:val="555555"/>
                  <w:sz w:val="20"/>
                  <w:bdr w:val="none" w:sz="0" w:space="0" w:color="auto" w:frame="1"/>
                </w:rPr>
                <w:t>Size</w:t>
              </w:r>
            </w:hyperlink>
          </w:p>
        </w:tc>
        <w:tc>
          <w:tcPr>
            <w:tcW w:w="6237" w:type="dxa"/>
            <w:hideMark/>
          </w:tcPr>
          <w:p w14:paraId="0CDC72D8"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5.0 inches (~71.1% screen-to-body ratio)</w:t>
            </w:r>
          </w:p>
        </w:tc>
      </w:tr>
      <w:tr w:rsidR="00D6217B" w:rsidRPr="00D6217B" w14:paraId="4E9089E0"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10AC57BB" w14:textId="77777777" w:rsidR="00D6217B" w:rsidRPr="00D6217B" w:rsidRDefault="00D6217B" w:rsidP="00D6217B">
            <w:pPr>
              <w:spacing w:line="276" w:lineRule="auto"/>
              <w:jc w:val="left"/>
              <w:rPr>
                <w:rFonts w:cs="Arial"/>
                <w:caps/>
                <w:color w:val="B23F33"/>
                <w:sz w:val="20"/>
              </w:rPr>
            </w:pPr>
          </w:p>
        </w:tc>
        <w:tc>
          <w:tcPr>
            <w:tcW w:w="1275" w:type="dxa"/>
            <w:hideMark/>
          </w:tcPr>
          <w:p w14:paraId="3EAE5011"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24" w:history="1">
              <w:r w:rsidR="00D6217B" w:rsidRPr="00D6217B">
                <w:rPr>
                  <w:rStyle w:val="Hiperligao"/>
                  <w:rFonts w:cs="Arial"/>
                  <w:b/>
                  <w:bCs/>
                  <w:color w:val="555555"/>
                  <w:sz w:val="20"/>
                  <w:bdr w:val="none" w:sz="0" w:space="0" w:color="auto" w:frame="1"/>
                </w:rPr>
                <w:t>Resolution</w:t>
              </w:r>
            </w:hyperlink>
          </w:p>
        </w:tc>
        <w:tc>
          <w:tcPr>
            <w:tcW w:w="6237" w:type="dxa"/>
            <w:hideMark/>
          </w:tcPr>
          <w:p w14:paraId="404267AF"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720 x 1280 pixels (~294 ppi pixel density)</w:t>
            </w:r>
          </w:p>
        </w:tc>
      </w:tr>
      <w:tr w:rsidR="00D6217B" w:rsidRPr="00D6217B" w14:paraId="4F88E0C4"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A064665" w14:textId="77777777" w:rsidR="00D6217B" w:rsidRPr="00D6217B" w:rsidRDefault="00D6217B" w:rsidP="00D6217B">
            <w:pPr>
              <w:spacing w:line="276" w:lineRule="auto"/>
              <w:jc w:val="left"/>
              <w:rPr>
                <w:rFonts w:cs="Arial"/>
                <w:caps/>
                <w:color w:val="B23F33"/>
                <w:sz w:val="20"/>
              </w:rPr>
            </w:pPr>
          </w:p>
        </w:tc>
        <w:tc>
          <w:tcPr>
            <w:tcW w:w="1275" w:type="dxa"/>
            <w:hideMark/>
          </w:tcPr>
          <w:p w14:paraId="7DC7595E"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25" w:history="1">
              <w:r w:rsidR="00D6217B" w:rsidRPr="00D6217B">
                <w:rPr>
                  <w:rStyle w:val="Hiperligao"/>
                  <w:rFonts w:cs="Arial"/>
                  <w:b/>
                  <w:bCs/>
                  <w:color w:val="555555"/>
                  <w:sz w:val="20"/>
                  <w:bdr w:val="none" w:sz="0" w:space="0" w:color="auto" w:frame="1"/>
                </w:rPr>
                <w:t>Multitouch</w:t>
              </w:r>
            </w:hyperlink>
          </w:p>
        </w:tc>
        <w:tc>
          <w:tcPr>
            <w:tcW w:w="6237" w:type="dxa"/>
            <w:hideMark/>
          </w:tcPr>
          <w:p w14:paraId="63BC72B1"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Yes</w:t>
            </w:r>
          </w:p>
        </w:tc>
      </w:tr>
      <w:tr w:rsidR="00D6217B" w:rsidRPr="00D6217B" w14:paraId="2093E387"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5123B1B1" w14:textId="77777777" w:rsidR="00D6217B" w:rsidRPr="00D6217B" w:rsidRDefault="00D6217B" w:rsidP="00D6217B">
            <w:pPr>
              <w:spacing w:line="276" w:lineRule="auto"/>
              <w:jc w:val="left"/>
              <w:rPr>
                <w:rFonts w:cs="Arial"/>
                <w:caps/>
                <w:color w:val="B23F33"/>
                <w:sz w:val="20"/>
              </w:rPr>
            </w:pPr>
          </w:p>
        </w:tc>
        <w:tc>
          <w:tcPr>
            <w:tcW w:w="1275" w:type="dxa"/>
            <w:hideMark/>
          </w:tcPr>
          <w:p w14:paraId="6164C21E"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p>
        </w:tc>
        <w:tc>
          <w:tcPr>
            <w:tcW w:w="6237" w:type="dxa"/>
            <w:hideMark/>
          </w:tcPr>
          <w:p w14:paraId="7177EB89"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 MIUI 8</w:t>
            </w:r>
          </w:p>
        </w:tc>
      </w:tr>
    </w:tbl>
    <w:p w14:paraId="648C7627" w14:textId="77777777" w:rsidR="00D6217B" w:rsidRPr="00D6217B" w:rsidRDefault="00D6217B" w:rsidP="00D6217B">
      <w:pPr>
        <w:spacing w:after="0" w:line="276" w:lineRule="auto"/>
        <w:jc w:val="left"/>
        <w:rPr>
          <w:b/>
          <w:vanish/>
          <w:sz w:val="20"/>
        </w:rPr>
      </w:pPr>
    </w:p>
    <w:tbl>
      <w:tblPr>
        <w:tblStyle w:val="GrelhaMdia1-Cor2"/>
        <w:tblW w:w="8707" w:type="dxa"/>
        <w:tblLook w:val="04A0" w:firstRow="1" w:lastRow="0" w:firstColumn="1" w:lastColumn="0" w:noHBand="0" w:noVBand="1"/>
      </w:tblPr>
      <w:tblGrid>
        <w:gridCol w:w="1242"/>
        <w:gridCol w:w="1271"/>
        <w:gridCol w:w="6194"/>
      </w:tblGrid>
      <w:tr w:rsidR="00D6217B" w:rsidRPr="00D6217B" w14:paraId="5E695711"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B9D9446"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PLATFORM</w:t>
            </w:r>
          </w:p>
        </w:tc>
        <w:tc>
          <w:tcPr>
            <w:tcW w:w="1271" w:type="dxa"/>
            <w:hideMark/>
          </w:tcPr>
          <w:p w14:paraId="674E4706"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26" w:history="1">
              <w:r w:rsidR="00D6217B" w:rsidRPr="00D6217B">
                <w:rPr>
                  <w:rStyle w:val="Hiperligao"/>
                  <w:rFonts w:cs="Arial"/>
                  <w:bCs w:val="0"/>
                  <w:color w:val="555555"/>
                  <w:sz w:val="20"/>
                  <w:bdr w:val="none" w:sz="0" w:space="0" w:color="auto" w:frame="1"/>
                </w:rPr>
                <w:t>OS</w:t>
              </w:r>
            </w:hyperlink>
          </w:p>
        </w:tc>
        <w:tc>
          <w:tcPr>
            <w:tcW w:w="6194" w:type="dxa"/>
            <w:hideMark/>
          </w:tcPr>
          <w:p w14:paraId="4107AC4A"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Android 6.0.1 (Marshmallow)</w:t>
            </w:r>
          </w:p>
        </w:tc>
      </w:tr>
      <w:tr w:rsidR="00D6217B" w:rsidRPr="00D6217B" w14:paraId="6F315F17"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A3E0C42" w14:textId="77777777" w:rsidR="00D6217B" w:rsidRPr="00D6217B" w:rsidRDefault="00D6217B" w:rsidP="00D6217B">
            <w:pPr>
              <w:spacing w:line="276" w:lineRule="auto"/>
              <w:jc w:val="left"/>
              <w:rPr>
                <w:rFonts w:cs="Arial"/>
                <w:caps/>
                <w:color w:val="B23F33"/>
                <w:sz w:val="20"/>
              </w:rPr>
            </w:pPr>
          </w:p>
        </w:tc>
        <w:tc>
          <w:tcPr>
            <w:tcW w:w="1271" w:type="dxa"/>
            <w:hideMark/>
          </w:tcPr>
          <w:p w14:paraId="0968F4BB"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27" w:history="1">
              <w:r w:rsidR="00D6217B" w:rsidRPr="00D6217B">
                <w:rPr>
                  <w:rStyle w:val="Hiperligao"/>
                  <w:rFonts w:cs="Arial"/>
                  <w:b/>
                  <w:bCs/>
                  <w:color w:val="555555"/>
                  <w:sz w:val="20"/>
                  <w:bdr w:val="none" w:sz="0" w:space="0" w:color="auto" w:frame="1"/>
                </w:rPr>
                <w:t>Chipset</w:t>
              </w:r>
            </w:hyperlink>
          </w:p>
        </w:tc>
        <w:tc>
          <w:tcPr>
            <w:tcW w:w="6194" w:type="dxa"/>
            <w:hideMark/>
          </w:tcPr>
          <w:p w14:paraId="1A81589E"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Qualcomm MSM8937 Snapdragon 430</w:t>
            </w:r>
          </w:p>
        </w:tc>
      </w:tr>
      <w:tr w:rsidR="00D6217B" w:rsidRPr="002D297B" w14:paraId="62CC3B17"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5419F050" w14:textId="77777777" w:rsidR="00D6217B" w:rsidRPr="00D6217B" w:rsidRDefault="00D6217B" w:rsidP="00D6217B">
            <w:pPr>
              <w:spacing w:line="276" w:lineRule="auto"/>
              <w:jc w:val="left"/>
              <w:rPr>
                <w:rFonts w:cs="Arial"/>
                <w:caps/>
                <w:color w:val="B23F33"/>
                <w:sz w:val="20"/>
              </w:rPr>
            </w:pPr>
          </w:p>
        </w:tc>
        <w:tc>
          <w:tcPr>
            <w:tcW w:w="1271" w:type="dxa"/>
            <w:hideMark/>
          </w:tcPr>
          <w:p w14:paraId="022509C1"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28" w:history="1">
              <w:r w:rsidR="00D6217B" w:rsidRPr="00D6217B">
                <w:rPr>
                  <w:rStyle w:val="Hiperligao"/>
                  <w:rFonts w:cs="Arial"/>
                  <w:b/>
                  <w:bCs/>
                  <w:color w:val="555555"/>
                  <w:sz w:val="20"/>
                  <w:bdr w:val="none" w:sz="0" w:space="0" w:color="auto" w:frame="1"/>
                </w:rPr>
                <w:t>CPU</w:t>
              </w:r>
            </w:hyperlink>
          </w:p>
        </w:tc>
        <w:tc>
          <w:tcPr>
            <w:tcW w:w="6194" w:type="dxa"/>
            <w:hideMark/>
          </w:tcPr>
          <w:p w14:paraId="61F3D8AC"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lang w:val="pt-PT"/>
              </w:rPr>
            </w:pPr>
            <w:r w:rsidRPr="00D6217B">
              <w:rPr>
                <w:rFonts w:cs="Arial"/>
                <w:b/>
                <w:color w:val="000000"/>
                <w:sz w:val="20"/>
                <w:lang w:val="pt-PT"/>
              </w:rPr>
              <w:t>Octa-core 1.4 GHz Cortex-A53</w:t>
            </w:r>
          </w:p>
        </w:tc>
      </w:tr>
      <w:tr w:rsidR="00D6217B" w:rsidRPr="00D6217B" w14:paraId="5AA818EC"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003D4D2" w14:textId="77777777" w:rsidR="00D6217B" w:rsidRPr="00D6217B" w:rsidRDefault="00D6217B" w:rsidP="00D6217B">
            <w:pPr>
              <w:spacing w:line="276" w:lineRule="auto"/>
              <w:jc w:val="left"/>
              <w:rPr>
                <w:rFonts w:cs="Arial"/>
                <w:caps/>
                <w:color w:val="B23F33"/>
                <w:sz w:val="20"/>
                <w:lang w:val="pt-PT"/>
              </w:rPr>
            </w:pPr>
          </w:p>
        </w:tc>
        <w:tc>
          <w:tcPr>
            <w:tcW w:w="1271" w:type="dxa"/>
            <w:hideMark/>
          </w:tcPr>
          <w:p w14:paraId="3E08529B"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29" w:history="1">
              <w:r w:rsidR="00D6217B" w:rsidRPr="00D6217B">
                <w:rPr>
                  <w:rStyle w:val="Hiperligao"/>
                  <w:rFonts w:cs="Arial"/>
                  <w:b/>
                  <w:bCs/>
                  <w:color w:val="555555"/>
                  <w:sz w:val="20"/>
                  <w:bdr w:val="none" w:sz="0" w:space="0" w:color="auto" w:frame="1"/>
                </w:rPr>
                <w:t>GPU</w:t>
              </w:r>
            </w:hyperlink>
          </w:p>
        </w:tc>
        <w:tc>
          <w:tcPr>
            <w:tcW w:w="6194" w:type="dxa"/>
            <w:hideMark/>
          </w:tcPr>
          <w:p w14:paraId="6055E7BD"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Adreno 505</w:t>
            </w:r>
          </w:p>
        </w:tc>
      </w:tr>
    </w:tbl>
    <w:p w14:paraId="7DD0F8B6"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14D2ADBB"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54E25C4C"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MEMORY</w:t>
            </w:r>
          </w:p>
        </w:tc>
        <w:tc>
          <w:tcPr>
            <w:tcW w:w="1275" w:type="dxa"/>
            <w:hideMark/>
          </w:tcPr>
          <w:p w14:paraId="0AFBA4F5"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30" w:history="1">
              <w:r w:rsidR="00D6217B" w:rsidRPr="00D6217B">
                <w:rPr>
                  <w:rStyle w:val="Hiperligao"/>
                  <w:rFonts w:cs="Arial"/>
                  <w:bCs w:val="0"/>
                  <w:color w:val="555555"/>
                  <w:sz w:val="20"/>
                  <w:bdr w:val="none" w:sz="0" w:space="0" w:color="auto" w:frame="1"/>
                </w:rPr>
                <w:t>Card slot</w:t>
              </w:r>
            </w:hyperlink>
          </w:p>
        </w:tc>
        <w:tc>
          <w:tcPr>
            <w:tcW w:w="6237" w:type="dxa"/>
            <w:hideMark/>
          </w:tcPr>
          <w:p w14:paraId="72F3FA35"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microSD, up to 256 GB (uses SIM 2 slot)</w:t>
            </w:r>
          </w:p>
        </w:tc>
      </w:tr>
      <w:tr w:rsidR="00D6217B" w:rsidRPr="00D6217B" w14:paraId="0F424B7D"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15F96C1" w14:textId="77777777" w:rsidR="00D6217B" w:rsidRPr="00D6217B" w:rsidRDefault="00D6217B" w:rsidP="00D6217B">
            <w:pPr>
              <w:spacing w:line="276" w:lineRule="auto"/>
              <w:jc w:val="left"/>
              <w:rPr>
                <w:rFonts w:cs="Arial"/>
                <w:caps/>
                <w:color w:val="B23F33"/>
                <w:sz w:val="20"/>
              </w:rPr>
            </w:pPr>
          </w:p>
        </w:tc>
        <w:tc>
          <w:tcPr>
            <w:tcW w:w="1275" w:type="dxa"/>
            <w:hideMark/>
          </w:tcPr>
          <w:p w14:paraId="7B275050"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31" w:history="1">
              <w:r w:rsidR="00D6217B" w:rsidRPr="00D6217B">
                <w:rPr>
                  <w:rStyle w:val="Hiperligao"/>
                  <w:rFonts w:cs="Arial"/>
                  <w:b/>
                  <w:bCs/>
                  <w:color w:val="555555"/>
                  <w:sz w:val="20"/>
                  <w:bdr w:val="none" w:sz="0" w:space="0" w:color="auto" w:frame="1"/>
                </w:rPr>
                <w:t>Internal</w:t>
              </w:r>
            </w:hyperlink>
          </w:p>
        </w:tc>
        <w:tc>
          <w:tcPr>
            <w:tcW w:w="6237" w:type="dxa"/>
            <w:hideMark/>
          </w:tcPr>
          <w:p w14:paraId="2E4103FA"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16 GB, 2 GB RAM</w:t>
            </w:r>
          </w:p>
        </w:tc>
      </w:tr>
    </w:tbl>
    <w:p w14:paraId="7D56C0B1"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37E82D88"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042B2EAE"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CAMERA</w:t>
            </w:r>
          </w:p>
        </w:tc>
        <w:tc>
          <w:tcPr>
            <w:tcW w:w="1275" w:type="dxa"/>
            <w:hideMark/>
          </w:tcPr>
          <w:p w14:paraId="07AA7DBD"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32" w:history="1">
              <w:r w:rsidR="00D6217B" w:rsidRPr="00D6217B">
                <w:rPr>
                  <w:rStyle w:val="Hiperligao"/>
                  <w:rFonts w:cs="Arial"/>
                  <w:bCs w:val="0"/>
                  <w:color w:val="555555"/>
                  <w:sz w:val="20"/>
                  <w:bdr w:val="none" w:sz="0" w:space="0" w:color="auto" w:frame="1"/>
                </w:rPr>
                <w:t>Primary</w:t>
              </w:r>
            </w:hyperlink>
          </w:p>
        </w:tc>
        <w:tc>
          <w:tcPr>
            <w:tcW w:w="6237" w:type="dxa"/>
            <w:hideMark/>
          </w:tcPr>
          <w:p w14:paraId="32A67BCD"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13 MP, f/2.0, phase detection autofocus, LED flash,</w:t>
            </w:r>
            <w:r w:rsidRPr="00D6217B">
              <w:rPr>
                <w:rStyle w:val="apple-converted-space"/>
                <w:rFonts w:cs="Arial"/>
                <w:color w:val="000000"/>
                <w:sz w:val="20"/>
              </w:rPr>
              <w:t> </w:t>
            </w:r>
            <w:hyperlink r:id="rId133" w:history="1">
              <w:r w:rsidRPr="00D6217B">
                <w:rPr>
                  <w:rStyle w:val="Hiperligao"/>
                  <w:rFonts w:cs="Arial"/>
                  <w:color w:val="B23F33"/>
                  <w:sz w:val="20"/>
                  <w:bdr w:val="none" w:sz="0" w:space="0" w:color="auto" w:frame="1"/>
                </w:rPr>
                <w:t>check quality</w:t>
              </w:r>
            </w:hyperlink>
          </w:p>
        </w:tc>
      </w:tr>
      <w:tr w:rsidR="00D6217B" w:rsidRPr="00D6217B" w14:paraId="335AB799"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1278DE0" w14:textId="77777777" w:rsidR="00D6217B" w:rsidRPr="00D6217B" w:rsidRDefault="00D6217B" w:rsidP="00D6217B">
            <w:pPr>
              <w:spacing w:line="276" w:lineRule="auto"/>
              <w:jc w:val="left"/>
              <w:rPr>
                <w:rFonts w:cs="Arial"/>
                <w:caps/>
                <w:color w:val="B23F33"/>
                <w:sz w:val="20"/>
              </w:rPr>
            </w:pPr>
          </w:p>
        </w:tc>
        <w:tc>
          <w:tcPr>
            <w:tcW w:w="1275" w:type="dxa"/>
            <w:hideMark/>
          </w:tcPr>
          <w:p w14:paraId="457AB18D"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34" w:history="1">
              <w:r w:rsidR="00D6217B" w:rsidRPr="00D6217B">
                <w:rPr>
                  <w:rStyle w:val="Hiperligao"/>
                  <w:rFonts w:cs="Arial"/>
                  <w:b/>
                  <w:bCs/>
                  <w:color w:val="555555"/>
                  <w:sz w:val="20"/>
                  <w:bdr w:val="none" w:sz="0" w:space="0" w:color="auto" w:frame="1"/>
                </w:rPr>
                <w:t>Features</w:t>
              </w:r>
            </w:hyperlink>
          </w:p>
        </w:tc>
        <w:tc>
          <w:tcPr>
            <w:tcW w:w="6237" w:type="dxa"/>
            <w:hideMark/>
          </w:tcPr>
          <w:p w14:paraId="0EFA4CA3"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Geo-tagging, touch focus, face/smile detection, HDR, panorama</w:t>
            </w:r>
          </w:p>
        </w:tc>
      </w:tr>
      <w:tr w:rsidR="00D6217B" w:rsidRPr="00D6217B" w14:paraId="533A5D1C"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3A422CC4" w14:textId="77777777" w:rsidR="00D6217B" w:rsidRPr="00D6217B" w:rsidRDefault="00D6217B" w:rsidP="00D6217B">
            <w:pPr>
              <w:spacing w:line="276" w:lineRule="auto"/>
              <w:jc w:val="left"/>
              <w:rPr>
                <w:rFonts w:cs="Arial"/>
                <w:caps/>
                <w:color w:val="B23F33"/>
                <w:sz w:val="20"/>
              </w:rPr>
            </w:pPr>
          </w:p>
        </w:tc>
        <w:tc>
          <w:tcPr>
            <w:tcW w:w="1275" w:type="dxa"/>
            <w:hideMark/>
          </w:tcPr>
          <w:p w14:paraId="17BC4049"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35" w:history="1">
              <w:r w:rsidR="00D6217B" w:rsidRPr="00D6217B">
                <w:rPr>
                  <w:rStyle w:val="Hiperligao"/>
                  <w:rFonts w:cs="Arial"/>
                  <w:b/>
                  <w:bCs/>
                  <w:color w:val="555555"/>
                  <w:sz w:val="20"/>
                  <w:bdr w:val="none" w:sz="0" w:space="0" w:color="auto" w:frame="1"/>
                </w:rPr>
                <w:t>Video</w:t>
              </w:r>
            </w:hyperlink>
          </w:p>
        </w:tc>
        <w:tc>
          <w:tcPr>
            <w:tcW w:w="6237" w:type="dxa"/>
            <w:hideMark/>
          </w:tcPr>
          <w:p w14:paraId="2BFAE545"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1080p@30fps,</w:t>
            </w:r>
            <w:r w:rsidRPr="00D6217B">
              <w:rPr>
                <w:rStyle w:val="apple-converted-space"/>
                <w:rFonts w:cs="Arial"/>
                <w:b/>
                <w:color w:val="000000"/>
                <w:sz w:val="20"/>
              </w:rPr>
              <w:t> </w:t>
            </w:r>
            <w:hyperlink r:id="rId136" w:history="1">
              <w:r w:rsidRPr="00D6217B">
                <w:rPr>
                  <w:rStyle w:val="Hiperligao"/>
                  <w:rFonts w:cs="Arial"/>
                  <w:b/>
                  <w:color w:val="B23F33"/>
                  <w:sz w:val="20"/>
                  <w:bdr w:val="none" w:sz="0" w:space="0" w:color="auto" w:frame="1"/>
                </w:rPr>
                <w:t>check quality</w:t>
              </w:r>
            </w:hyperlink>
          </w:p>
        </w:tc>
      </w:tr>
      <w:tr w:rsidR="00D6217B" w:rsidRPr="00D6217B" w14:paraId="592CC8F3"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112DB3C" w14:textId="77777777" w:rsidR="00D6217B" w:rsidRPr="00D6217B" w:rsidRDefault="00D6217B" w:rsidP="00D6217B">
            <w:pPr>
              <w:spacing w:line="276" w:lineRule="auto"/>
              <w:jc w:val="left"/>
              <w:rPr>
                <w:rFonts w:cs="Arial"/>
                <w:caps/>
                <w:color w:val="B23F33"/>
                <w:sz w:val="20"/>
              </w:rPr>
            </w:pPr>
          </w:p>
        </w:tc>
        <w:tc>
          <w:tcPr>
            <w:tcW w:w="1275" w:type="dxa"/>
            <w:hideMark/>
          </w:tcPr>
          <w:p w14:paraId="4B713B07"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37" w:history="1">
              <w:r w:rsidR="00D6217B" w:rsidRPr="00D6217B">
                <w:rPr>
                  <w:rStyle w:val="Hiperligao"/>
                  <w:rFonts w:cs="Arial"/>
                  <w:b/>
                  <w:bCs/>
                  <w:color w:val="555555"/>
                  <w:sz w:val="20"/>
                  <w:bdr w:val="none" w:sz="0" w:space="0" w:color="auto" w:frame="1"/>
                </w:rPr>
                <w:t>Secondary</w:t>
              </w:r>
            </w:hyperlink>
          </w:p>
        </w:tc>
        <w:tc>
          <w:tcPr>
            <w:tcW w:w="6237" w:type="dxa"/>
            <w:hideMark/>
          </w:tcPr>
          <w:p w14:paraId="51F25828"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5 MP, f/2.2, 1080p</w:t>
            </w:r>
          </w:p>
        </w:tc>
      </w:tr>
    </w:tbl>
    <w:p w14:paraId="26260AFD"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84"/>
        <w:gridCol w:w="6228"/>
      </w:tblGrid>
      <w:tr w:rsidR="00D6217B" w:rsidRPr="00D6217B" w14:paraId="14E4C139"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1C80574A"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SOUND</w:t>
            </w:r>
          </w:p>
        </w:tc>
        <w:tc>
          <w:tcPr>
            <w:tcW w:w="1284" w:type="dxa"/>
            <w:hideMark/>
          </w:tcPr>
          <w:p w14:paraId="02A18163"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38" w:history="1">
              <w:r w:rsidR="00D6217B" w:rsidRPr="00D6217B">
                <w:rPr>
                  <w:rStyle w:val="Hiperligao"/>
                  <w:rFonts w:cs="Arial"/>
                  <w:bCs w:val="0"/>
                  <w:color w:val="555555"/>
                  <w:sz w:val="20"/>
                  <w:bdr w:val="none" w:sz="0" w:space="0" w:color="auto" w:frame="1"/>
                </w:rPr>
                <w:t>Alert types</w:t>
              </w:r>
            </w:hyperlink>
          </w:p>
        </w:tc>
        <w:tc>
          <w:tcPr>
            <w:tcW w:w="6228" w:type="dxa"/>
            <w:hideMark/>
          </w:tcPr>
          <w:p w14:paraId="08ED5BBB"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Vibration; MP3, WAV ringtones</w:t>
            </w:r>
          </w:p>
        </w:tc>
      </w:tr>
      <w:tr w:rsidR="00D6217B" w:rsidRPr="00D6217B" w14:paraId="0AF0D96C"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6D5593A" w14:textId="77777777" w:rsidR="00D6217B" w:rsidRPr="00D6217B" w:rsidRDefault="00D6217B" w:rsidP="00D6217B">
            <w:pPr>
              <w:spacing w:line="276" w:lineRule="auto"/>
              <w:jc w:val="left"/>
              <w:rPr>
                <w:rFonts w:cs="Arial"/>
                <w:caps/>
                <w:color w:val="B23F33"/>
                <w:sz w:val="20"/>
              </w:rPr>
            </w:pPr>
          </w:p>
        </w:tc>
        <w:tc>
          <w:tcPr>
            <w:tcW w:w="1284" w:type="dxa"/>
            <w:hideMark/>
          </w:tcPr>
          <w:p w14:paraId="61CCD322"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39" w:history="1">
              <w:r w:rsidR="00D6217B" w:rsidRPr="00D6217B">
                <w:rPr>
                  <w:rStyle w:val="Hiperligao"/>
                  <w:rFonts w:cs="Arial"/>
                  <w:b/>
                  <w:bCs/>
                  <w:color w:val="555555"/>
                  <w:sz w:val="20"/>
                  <w:bdr w:val="none" w:sz="0" w:space="0" w:color="auto" w:frame="1"/>
                </w:rPr>
                <w:t>Loudspeaker</w:t>
              </w:r>
            </w:hyperlink>
          </w:p>
        </w:tc>
        <w:tc>
          <w:tcPr>
            <w:tcW w:w="6228" w:type="dxa"/>
            <w:hideMark/>
          </w:tcPr>
          <w:p w14:paraId="09CCA55F"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Yes</w:t>
            </w:r>
          </w:p>
        </w:tc>
      </w:tr>
      <w:tr w:rsidR="00D6217B" w:rsidRPr="00D6217B" w14:paraId="322CCFFB"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54D1C8A5" w14:textId="77777777" w:rsidR="00D6217B" w:rsidRPr="00D6217B" w:rsidRDefault="00D6217B" w:rsidP="00D6217B">
            <w:pPr>
              <w:spacing w:line="276" w:lineRule="auto"/>
              <w:jc w:val="left"/>
              <w:rPr>
                <w:rFonts w:cs="Arial"/>
                <w:caps/>
                <w:color w:val="B23F33"/>
                <w:sz w:val="20"/>
              </w:rPr>
            </w:pPr>
          </w:p>
        </w:tc>
        <w:tc>
          <w:tcPr>
            <w:tcW w:w="1284" w:type="dxa"/>
            <w:hideMark/>
          </w:tcPr>
          <w:p w14:paraId="0F0B3591"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40" w:history="1">
              <w:r w:rsidR="00D6217B" w:rsidRPr="00D6217B">
                <w:rPr>
                  <w:rStyle w:val="Hiperligao"/>
                  <w:rFonts w:cs="Arial"/>
                  <w:b/>
                  <w:bCs/>
                  <w:color w:val="555555"/>
                  <w:sz w:val="20"/>
                  <w:bdr w:val="none" w:sz="0" w:space="0" w:color="auto" w:frame="1"/>
                </w:rPr>
                <w:t>3.5mm jack</w:t>
              </w:r>
            </w:hyperlink>
          </w:p>
        </w:tc>
        <w:tc>
          <w:tcPr>
            <w:tcW w:w="6228" w:type="dxa"/>
            <w:hideMark/>
          </w:tcPr>
          <w:p w14:paraId="3C12A410"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Yes</w:t>
            </w:r>
          </w:p>
        </w:tc>
      </w:tr>
      <w:tr w:rsidR="00D6217B" w:rsidRPr="00D6217B" w14:paraId="4BAC11F5"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C33A5AC" w14:textId="77777777" w:rsidR="00D6217B" w:rsidRPr="00D6217B" w:rsidRDefault="00D6217B" w:rsidP="00D6217B">
            <w:pPr>
              <w:spacing w:line="276" w:lineRule="auto"/>
              <w:jc w:val="left"/>
              <w:rPr>
                <w:rFonts w:cs="Arial"/>
                <w:caps/>
                <w:color w:val="B23F33"/>
                <w:sz w:val="20"/>
              </w:rPr>
            </w:pPr>
          </w:p>
        </w:tc>
        <w:tc>
          <w:tcPr>
            <w:tcW w:w="1284" w:type="dxa"/>
            <w:hideMark/>
          </w:tcPr>
          <w:p w14:paraId="6467C15A"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p>
        </w:tc>
        <w:tc>
          <w:tcPr>
            <w:tcW w:w="6228" w:type="dxa"/>
            <w:hideMark/>
          </w:tcPr>
          <w:p w14:paraId="7B717BEC"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 Active noise cancellation with dedicated mic</w:t>
            </w:r>
          </w:p>
        </w:tc>
      </w:tr>
    </w:tbl>
    <w:p w14:paraId="2339BC59"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004C4089"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8FB5BB9"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COMMS</w:t>
            </w:r>
          </w:p>
        </w:tc>
        <w:tc>
          <w:tcPr>
            <w:tcW w:w="1275" w:type="dxa"/>
            <w:hideMark/>
          </w:tcPr>
          <w:p w14:paraId="5DFACDA7"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41" w:history="1">
              <w:r w:rsidR="00D6217B" w:rsidRPr="00D6217B">
                <w:rPr>
                  <w:rStyle w:val="Hiperligao"/>
                  <w:rFonts w:cs="Arial"/>
                  <w:bCs w:val="0"/>
                  <w:color w:val="555555"/>
                  <w:sz w:val="20"/>
                  <w:bdr w:val="none" w:sz="0" w:space="0" w:color="auto" w:frame="1"/>
                </w:rPr>
                <w:t>WLAN</w:t>
              </w:r>
            </w:hyperlink>
          </w:p>
        </w:tc>
        <w:tc>
          <w:tcPr>
            <w:tcW w:w="6237" w:type="dxa"/>
            <w:hideMark/>
          </w:tcPr>
          <w:p w14:paraId="79B06CD6"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Wi-Fi 802.11 b/g/n, Wi-Fi Direct, hotspot</w:t>
            </w:r>
          </w:p>
        </w:tc>
      </w:tr>
      <w:tr w:rsidR="00D6217B" w:rsidRPr="00D6217B" w14:paraId="58ED4369"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85485BD" w14:textId="77777777" w:rsidR="00D6217B" w:rsidRPr="00D6217B" w:rsidRDefault="00D6217B" w:rsidP="00D6217B">
            <w:pPr>
              <w:spacing w:line="276" w:lineRule="auto"/>
              <w:jc w:val="left"/>
              <w:rPr>
                <w:rFonts w:cs="Arial"/>
                <w:caps/>
                <w:color w:val="B23F33"/>
                <w:sz w:val="20"/>
              </w:rPr>
            </w:pPr>
          </w:p>
        </w:tc>
        <w:tc>
          <w:tcPr>
            <w:tcW w:w="1275" w:type="dxa"/>
            <w:hideMark/>
          </w:tcPr>
          <w:p w14:paraId="2D9B5F75"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42" w:history="1">
              <w:r w:rsidR="00D6217B" w:rsidRPr="00D6217B">
                <w:rPr>
                  <w:rStyle w:val="Hiperligao"/>
                  <w:rFonts w:cs="Arial"/>
                  <w:b/>
                  <w:bCs/>
                  <w:color w:val="555555"/>
                  <w:sz w:val="20"/>
                  <w:bdr w:val="none" w:sz="0" w:space="0" w:color="auto" w:frame="1"/>
                </w:rPr>
                <w:t>Bluetooth</w:t>
              </w:r>
            </w:hyperlink>
          </w:p>
        </w:tc>
        <w:tc>
          <w:tcPr>
            <w:tcW w:w="6237" w:type="dxa"/>
            <w:hideMark/>
          </w:tcPr>
          <w:p w14:paraId="3CA9CB69"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4.1, A2DP</w:t>
            </w:r>
          </w:p>
        </w:tc>
      </w:tr>
      <w:tr w:rsidR="00D6217B" w:rsidRPr="00D6217B" w14:paraId="2418F482"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21400796" w14:textId="77777777" w:rsidR="00D6217B" w:rsidRPr="00D6217B" w:rsidRDefault="00D6217B" w:rsidP="00D6217B">
            <w:pPr>
              <w:spacing w:line="276" w:lineRule="auto"/>
              <w:jc w:val="left"/>
              <w:rPr>
                <w:rFonts w:cs="Arial"/>
                <w:caps/>
                <w:color w:val="B23F33"/>
                <w:sz w:val="20"/>
              </w:rPr>
            </w:pPr>
          </w:p>
        </w:tc>
        <w:tc>
          <w:tcPr>
            <w:tcW w:w="1275" w:type="dxa"/>
            <w:hideMark/>
          </w:tcPr>
          <w:p w14:paraId="306FC34F"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43" w:history="1">
              <w:r w:rsidR="00D6217B" w:rsidRPr="00D6217B">
                <w:rPr>
                  <w:rStyle w:val="Hiperligao"/>
                  <w:rFonts w:cs="Arial"/>
                  <w:b/>
                  <w:bCs/>
                  <w:color w:val="555555"/>
                  <w:sz w:val="20"/>
                  <w:bdr w:val="none" w:sz="0" w:space="0" w:color="auto" w:frame="1"/>
                </w:rPr>
                <w:t>GPS</w:t>
              </w:r>
            </w:hyperlink>
          </w:p>
        </w:tc>
        <w:tc>
          <w:tcPr>
            <w:tcW w:w="6237" w:type="dxa"/>
            <w:hideMark/>
          </w:tcPr>
          <w:p w14:paraId="4AA481EB"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Yes, with A-GPS, GLONASS, BDS</w:t>
            </w:r>
          </w:p>
        </w:tc>
      </w:tr>
      <w:tr w:rsidR="00D6217B" w:rsidRPr="00D6217B" w14:paraId="3F100DA7"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C68D46C" w14:textId="77777777" w:rsidR="00D6217B" w:rsidRPr="00D6217B" w:rsidRDefault="00D6217B" w:rsidP="00D6217B">
            <w:pPr>
              <w:spacing w:line="276" w:lineRule="auto"/>
              <w:jc w:val="left"/>
              <w:rPr>
                <w:rFonts w:cs="Arial"/>
                <w:caps/>
                <w:color w:val="B23F33"/>
                <w:sz w:val="20"/>
              </w:rPr>
            </w:pPr>
          </w:p>
        </w:tc>
        <w:tc>
          <w:tcPr>
            <w:tcW w:w="1275" w:type="dxa"/>
            <w:hideMark/>
          </w:tcPr>
          <w:p w14:paraId="0CAA3217"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44" w:history="1">
              <w:r w:rsidR="00D6217B" w:rsidRPr="00D6217B">
                <w:rPr>
                  <w:rStyle w:val="Hiperligao"/>
                  <w:rFonts w:cs="Arial"/>
                  <w:b/>
                  <w:bCs/>
                  <w:color w:val="555555"/>
                  <w:sz w:val="20"/>
                  <w:bdr w:val="none" w:sz="0" w:space="0" w:color="auto" w:frame="1"/>
                </w:rPr>
                <w:t>Infrared port</w:t>
              </w:r>
            </w:hyperlink>
          </w:p>
        </w:tc>
        <w:tc>
          <w:tcPr>
            <w:tcW w:w="6237" w:type="dxa"/>
            <w:hideMark/>
          </w:tcPr>
          <w:p w14:paraId="785063C2"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Yes</w:t>
            </w:r>
          </w:p>
        </w:tc>
      </w:tr>
      <w:tr w:rsidR="00D6217B" w:rsidRPr="00D6217B" w14:paraId="4C5DCE4F"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65E88307" w14:textId="77777777" w:rsidR="00D6217B" w:rsidRPr="00D6217B" w:rsidRDefault="00D6217B" w:rsidP="00D6217B">
            <w:pPr>
              <w:spacing w:line="276" w:lineRule="auto"/>
              <w:jc w:val="left"/>
              <w:rPr>
                <w:rFonts w:cs="Arial"/>
                <w:caps/>
                <w:color w:val="B23F33"/>
                <w:sz w:val="20"/>
              </w:rPr>
            </w:pPr>
          </w:p>
        </w:tc>
        <w:tc>
          <w:tcPr>
            <w:tcW w:w="1275" w:type="dxa"/>
            <w:hideMark/>
          </w:tcPr>
          <w:p w14:paraId="23F788B3"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45" w:history="1">
              <w:r w:rsidR="00D6217B" w:rsidRPr="00D6217B">
                <w:rPr>
                  <w:rStyle w:val="Hiperligao"/>
                  <w:rFonts w:cs="Arial"/>
                  <w:b/>
                  <w:bCs/>
                  <w:color w:val="555555"/>
                  <w:sz w:val="20"/>
                  <w:bdr w:val="none" w:sz="0" w:space="0" w:color="auto" w:frame="1"/>
                </w:rPr>
                <w:t>Radio</w:t>
              </w:r>
            </w:hyperlink>
          </w:p>
        </w:tc>
        <w:tc>
          <w:tcPr>
            <w:tcW w:w="6237" w:type="dxa"/>
            <w:hideMark/>
          </w:tcPr>
          <w:p w14:paraId="6A43F6BE"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FM radio</w:t>
            </w:r>
          </w:p>
        </w:tc>
      </w:tr>
      <w:tr w:rsidR="00D6217B" w:rsidRPr="00D6217B" w14:paraId="1A053E24"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45C08D22" w14:textId="77777777" w:rsidR="00D6217B" w:rsidRPr="00D6217B" w:rsidRDefault="00D6217B" w:rsidP="00D6217B">
            <w:pPr>
              <w:spacing w:line="276" w:lineRule="auto"/>
              <w:jc w:val="left"/>
              <w:rPr>
                <w:rFonts w:cs="Arial"/>
                <w:caps/>
                <w:color w:val="B23F33"/>
                <w:sz w:val="20"/>
              </w:rPr>
            </w:pPr>
          </w:p>
        </w:tc>
        <w:tc>
          <w:tcPr>
            <w:tcW w:w="1275" w:type="dxa"/>
            <w:hideMark/>
          </w:tcPr>
          <w:p w14:paraId="06F3226E"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46" w:history="1">
              <w:r w:rsidR="00D6217B" w:rsidRPr="00D6217B">
                <w:rPr>
                  <w:rStyle w:val="Hiperligao"/>
                  <w:rFonts w:cs="Arial"/>
                  <w:b/>
                  <w:bCs/>
                  <w:color w:val="555555"/>
                  <w:sz w:val="20"/>
                  <w:bdr w:val="none" w:sz="0" w:space="0" w:color="auto" w:frame="1"/>
                </w:rPr>
                <w:t>USB</w:t>
              </w:r>
            </w:hyperlink>
          </w:p>
        </w:tc>
        <w:tc>
          <w:tcPr>
            <w:tcW w:w="6237" w:type="dxa"/>
            <w:hideMark/>
          </w:tcPr>
          <w:p w14:paraId="387C779B"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microUSB 2.0</w:t>
            </w:r>
          </w:p>
        </w:tc>
      </w:tr>
    </w:tbl>
    <w:p w14:paraId="562DB3D5"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198CCF6D"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3258DA88"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FEATURES</w:t>
            </w:r>
          </w:p>
        </w:tc>
        <w:tc>
          <w:tcPr>
            <w:tcW w:w="1275" w:type="dxa"/>
            <w:hideMark/>
          </w:tcPr>
          <w:p w14:paraId="15C45951"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47" w:history="1">
              <w:r w:rsidR="00D6217B" w:rsidRPr="00D6217B">
                <w:rPr>
                  <w:rStyle w:val="Hiperligao"/>
                  <w:rFonts w:cs="Arial"/>
                  <w:bCs w:val="0"/>
                  <w:color w:val="555555"/>
                  <w:sz w:val="20"/>
                  <w:bdr w:val="none" w:sz="0" w:space="0" w:color="auto" w:frame="1"/>
                </w:rPr>
                <w:t>Sensors</w:t>
              </w:r>
            </w:hyperlink>
          </w:p>
        </w:tc>
        <w:tc>
          <w:tcPr>
            <w:tcW w:w="6237" w:type="dxa"/>
            <w:hideMark/>
          </w:tcPr>
          <w:p w14:paraId="28A33DF6"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Accelerometer, gyro, proximity, compass</w:t>
            </w:r>
          </w:p>
        </w:tc>
      </w:tr>
      <w:tr w:rsidR="00D6217B" w:rsidRPr="00D6217B" w14:paraId="76F03A4F"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49FE3FE5" w14:textId="77777777" w:rsidR="00D6217B" w:rsidRPr="00D6217B" w:rsidRDefault="00D6217B" w:rsidP="00D6217B">
            <w:pPr>
              <w:spacing w:line="276" w:lineRule="auto"/>
              <w:jc w:val="left"/>
              <w:rPr>
                <w:rFonts w:cs="Arial"/>
                <w:caps/>
                <w:color w:val="B23F33"/>
                <w:sz w:val="20"/>
              </w:rPr>
            </w:pPr>
          </w:p>
        </w:tc>
        <w:tc>
          <w:tcPr>
            <w:tcW w:w="1275" w:type="dxa"/>
            <w:hideMark/>
          </w:tcPr>
          <w:p w14:paraId="39E60FFB"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48" w:history="1">
              <w:r w:rsidR="00D6217B" w:rsidRPr="00D6217B">
                <w:rPr>
                  <w:rStyle w:val="Hiperligao"/>
                  <w:rFonts w:cs="Arial"/>
                  <w:b/>
                  <w:bCs/>
                  <w:color w:val="555555"/>
                  <w:sz w:val="20"/>
                  <w:bdr w:val="none" w:sz="0" w:space="0" w:color="auto" w:frame="1"/>
                </w:rPr>
                <w:t>Messaging</w:t>
              </w:r>
            </w:hyperlink>
          </w:p>
        </w:tc>
        <w:tc>
          <w:tcPr>
            <w:tcW w:w="6237" w:type="dxa"/>
            <w:hideMark/>
          </w:tcPr>
          <w:p w14:paraId="49FFD737"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SMS(threaded view), MMS, Email, Push Mail, IM</w:t>
            </w:r>
          </w:p>
        </w:tc>
      </w:tr>
      <w:tr w:rsidR="00D6217B" w:rsidRPr="00D6217B" w14:paraId="45841EB2"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78F9E706" w14:textId="77777777" w:rsidR="00D6217B" w:rsidRPr="00D6217B" w:rsidRDefault="00D6217B" w:rsidP="00D6217B">
            <w:pPr>
              <w:spacing w:line="276" w:lineRule="auto"/>
              <w:jc w:val="left"/>
              <w:rPr>
                <w:rFonts w:cs="Arial"/>
                <w:caps/>
                <w:color w:val="B23F33"/>
                <w:sz w:val="20"/>
              </w:rPr>
            </w:pPr>
          </w:p>
        </w:tc>
        <w:tc>
          <w:tcPr>
            <w:tcW w:w="1275" w:type="dxa"/>
            <w:hideMark/>
          </w:tcPr>
          <w:p w14:paraId="2620DAFA"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49" w:history="1">
              <w:r w:rsidR="00D6217B" w:rsidRPr="00D6217B">
                <w:rPr>
                  <w:rStyle w:val="Hiperligao"/>
                  <w:rFonts w:cs="Arial"/>
                  <w:b/>
                  <w:bCs/>
                  <w:color w:val="555555"/>
                  <w:sz w:val="20"/>
                  <w:bdr w:val="none" w:sz="0" w:space="0" w:color="auto" w:frame="1"/>
                </w:rPr>
                <w:t>Browser</w:t>
              </w:r>
            </w:hyperlink>
          </w:p>
        </w:tc>
        <w:tc>
          <w:tcPr>
            <w:tcW w:w="6237" w:type="dxa"/>
            <w:hideMark/>
          </w:tcPr>
          <w:p w14:paraId="557D5DCB"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HTML5</w:t>
            </w:r>
          </w:p>
        </w:tc>
      </w:tr>
      <w:tr w:rsidR="00D6217B" w:rsidRPr="00D6217B" w14:paraId="41D7717E"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89A665B" w14:textId="77777777" w:rsidR="00D6217B" w:rsidRPr="00D6217B" w:rsidRDefault="00D6217B" w:rsidP="00D6217B">
            <w:pPr>
              <w:spacing w:line="276" w:lineRule="auto"/>
              <w:jc w:val="left"/>
              <w:rPr>
                <w:rFonts w:cs="Arial"/>
                <w:caps/>
                <w:color w:val="B23F33"/>
                <w:sz w:val="20"/>
              </w:rPr>
            </w:pPr>
          </w:p>
        </w:tc>
        <w:tc>
          <w:tcPr>
            <w:tcW w:w="1275" w:type="dxa"/>
            <w:hideMark/>
          </w:tcPr>
          <w:p w14:paraId="5655AD24"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50" w:history="1">
              <w:r w:rsidR="00D6217B" w:rsidRPr="00D6217B">
                <w:rPr>
                  <w:rStyle w:val="Hiperligao"/>
                  <w:rFonts w:cs="Arial"/>
                  <w:b/>
                  <w:bCs/>
                  <w:color w:val="555555"/>
                  <w:sz w:val="20"/>
                  <w:bdr w:val="none" w:sz="0" w:space="0" w:color="auto" w:frame="1"/>
                </w:rPr>
                <w:t>Java</w:t>
              </w:r>
            </w:hyperlink>
          </w:p>
        </w:tc>
        <w:tc>
          <w:tcPr>
            <w:tcW w:w="6237" w:type="dxa"/>
            <w:hideMark/>
          </w:tcPr>
          <w:p w14:paraId="2FE01020"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No</w:t>
            </w:r>
          </w:p>
        </w:tc>
      </w:tr>
      <w:tr w:rsidR="00D6217B" w:rsidRPr="00D6217B" w14:paraId="44918AC2"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0129CEC3" w14:textId="77777777" w:rsidR="00D6217B" w:rsidRPr="00D6217B" w:rsidRDefault="00D6217B" w:rsidP="00D6217B">
            <w:pPr>
              <w:spacing w:line="276" w:lineRule="auto"/>
              <w:jc w:val="left"/>
              <w:rPr>
                <w:rFonts w:cs="Arial"/>
                <w:caps/>
                <w:color w:val="B23F33"/>
                <w:sz w:val="20"/>
              </w:rPr>
            </w:pPr>
          </w:p>
        </w:tc>
        <w:tc>
          <w:tcPr>
            <w:tcW w:w="1275" w:type="dxa"/>
            <w:hideMark/>
          </w:tcPr>
          <w:p w14:paraId="3BEDB61A"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p>
        </w:tc>
        <w:tc>
          <w:tcPr>
            <w:tcW w:w="6237" w:type="dxa"/>
            <w:hideMark/>
          </w:tcPr>
          <w:p w14:paraId="296FE42E" w14:textId="77777777" w:rsidR="00D6217B" w:rsidRPr="00D6217B" w:rsidRDefault="00D6217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 Fast battery charging</w:t>
            </w:r>
            <w:r w:rsidRPr="00D6217B">
              <w:rPr>
                <w:rFonts w:cs="Arial"/>
                <w:b/>
                <w:color w:val="000000"/>
                <w:sz w:val="20"/>
              </w:rPr>
              <w:br/>
              <w:t>- DivX/Xvid/MP4/H.264 player</w:t>
            </w:r>
            <w:r w:rsidRPr="00D6217B">
              <w:rPr>
                <w:rFonts w:cs="Arial"/>
                <w:b/>
                <w:color w:val="000000"/>
                <w:sz w:val="20"/>
              </w:rPr>
              <w:br/>
              <w:t>- MP3/WAV/eAAC+/FLAC player</w:t>
            </w:r>
            <w:r w:rsidRPr="00D6217B">
              <w:rPr>
                <w:rFonts w:cs="Arial"/>
                <w:b/>
                <w:color w:val="000000"/>
                <w:sz w:val="20"/>
              </w:rPr>
              <w:br/>
              <w:t xml:space="preserve">- Photo/video </w:t>
            </w:r>
            <w:r w:rsidR="00A62AB4">
              <w:rPr>
                <w:rFonts w:cs="Arial"/>
                <w:b/>
                <w:color w:val="000000"/>
                <w:sz w:val="20"/>
              </w:rPr>
              <w:t>editor</w:t>
            </w:r>
          </w:p>
        </w:tc>
      </w:tr>
    </w:tbl>
    <w:p w14:paraId="1E850A59"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D6217B" w14:paraId="3F0AFF58"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0EAB1F3"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BATTERY</w:t>
            </w:r>
          </w:p>
        </w:tc>
        <w:tc>
          <w:tcPr>
            <w:tcW w:w="1275" w:type="dxa"/>
            <w:hideMark/>
          </w:tcPr>
          <w:p w14:paraId="76B9AB43"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p>
        </w:tc>
        <w:tc>
          <w:tcPr>
            <w:tcW w:w="6237" w:type="dxa"/>
            <w:hideMark/>
          </w:tcPr>
          <w:p w14:paraId="4BEC306F"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Non-removable Li-Ion 4100 mAh battery</w:t>
            </w:r>
          </w:p>
        </w:tc>
      </w:tr>
      <w:tr w:rsidR="00D6217B" w:rsidRPr="00D6217B" w14:paraId="285B6174"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3F2B7D3" w14:textId="77777777" w:rsidR="00D6217B" w:rsidRPr="00D6217B" w:rsidRDefault="00D6217B" w:rsidP="00D6217B">
            <w:pPr>
              <w:spacing w:line="276" w:lineRule="auto"/>
              <w:jc w:val="left"/>
              <w:rPr>
                <w:rFonts w:cs="Arial"/>
                <w:caps/>
                <w:color w:val="B23F33"/>
                <w:sz w:val="20"/>
              </w:rPr>
            </w:pPr>
          </w:p>
        </w:tc>
        <w:tc>
          <w:tcPr>
            <w:tcW w:w="1275" w:type="dxa"/>
            <w:hideMark/>
          </w:tcPr>
          <w:p w14:paraId="3182DFDD"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p>
        </w:tc>
        <w:tc>
          <w:tcPr>
            <w:tcW w:w="6237" w:type="dxa"/>
            <w:hideMark/>
          </w:tcPr>
          <w:p w14:paraId="04D2DC55"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b/>
                <w:sz w:val="20"/>
              </w:rPr>
            </w:pPr>
          </w:p>
        </w:tc>
      </w:tr>
    </w:tbl>
    <w:p w14:paraId="54B657EF" w14:textId="77777777" w:rsidR="00D6217B" w:rsidRPr="00D6217B" w:rsidRDefault="00D6217B" w:rsidP="00D6217B">
      <w:pPr>
        <w:spacing w:after="0" w:line="276" w:lineRule="auto"/>
        <w:jc w:val="left"/>
        <w:rPr>
          <w:b/>
          <w:vanish/>
          <w:sz w:val="20"/>
        </w:rPr>
      </w:pPr>
    </w:p>
    <w:tbl>
      <w:tblPr>
        <w:tblStyle w:val="GrelhaMdia1-Cor2"/>
        <w:tblW w:w="8754" w:type="dxa"/>
        <w:tblLook w:val="04A0" w:firstRow="1" w:lastRow="0" w:firstColumn="1" w:lastColumn="0" w:noHBand="0" w:noVBand="1"/>
      </w:tblPr>
      <w:tblGrid>
        <w:gridCol w:w="1241"/>
        <w:gridCol w:w="1284"/>
        <w:gridCol w:w="6229"/>
      </w:tblGrid>
      <w:tr w:rsidR="00D6217B" w:rsidRPr="00D6217B" w14:paraId="6DC70EE3" w14:textId="77777777" w:rsidTr="00A62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2585FE3" w14:textId="77777777" w:rsidR="00D6217B" w:rsidRPr="00D6217B" w:rsidRDefault="00D6217B" w:rsidP="00D6217B">
            <w:pPr>
              <w:spacing w:line="276" w:lineRule="auto"/>
              <w:jc w:val="left"/>
              <w:rPr>
                <w:rFonts w:cs="Arial"/>
                <w:caps/>
                <w:color w:val="B23F33"/>
                <w:sz w:val="20"/>
              </w:rPr>
            </w:pPr>
            <w:r w:rsidRPr="00D6217B">
              <w:rPr>
                <w:rFonts w:cs="Arial"/>
                <w:caps/>
                <w:color w:val="B23F33"/>
                <w:sz w:val="20"/>
              </w:rPr>
              <w:t>MISC</w:t>
            </w:r>
          </w:p>
        </w:tc>
        <w:tc>
          <w:tcPr>
            <w:tcW w:w="1275" w:type="dxa"/>
            <w:hideMark/>
          </w:tcPr>
          <w:p w14:paraId="43636F2A" w14:textId="77777777" w:rsidR="00D6217B" w:rsidRPr="00D6217B" w:rsidRDefault="00C509A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51" w:history="1">
              <w:r w:rsidR="00D6217B" w:rsidRPr="00D6217B">
                <w:rPr>
                  <w:rStyle w:val="Hiperligao"/>
                  <w:rFonts w:cs="Arial"/>
                  <w:bCs w:val="0"/>
                  <w:color w:val="555555"/>
                  <w:sz w:val="20"/>
                  <w:bdr w:val="none" w:sz="0" w:space="0" w:color="auto" w:frame="1"/>
                </w:rPr>
                <w:t>Colors</w:t>
              </w:r>
            </w:hyperlink>
          </w:p>
        </w:tc>
        <w:tc>
          <w:tcPr>
            <w:tcW w:w="6237" w:type="dxa"/>
            <w:hideMark/>
          </w:tcPr>
          <w:p w14:paraId="58AC8715" w14:textId="77777777" w:rsidR="00D6217B" w:rsidRPr="00D6217B" w:rsidRDefault="00D6217B" w:rsidP="00D6217B">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D6217B">
              <w:rPr>
                <w:rFonts w:cs="Arial"/>
                <w:color w:val="000000"/>
                <w:sz w:val="20"/>
              </w:rPr>
              <w:t>Gold, Dark Gray, Silver</w:t>
            </w:r>
          </w:p>
        </w:tc>
      </w:tr>
      <w:tr w:rsidR="00D6217B" w:rsidRPr="00D6217B" w14:paraId="15622F55"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89307A4" w14:textId="77777777" w:rsidR="00D6217B" w:rsidRPr="00D6217B" w:rsidRDefault="00D6217B" w:rsidP="00D6217B">
            <w:pPr>
              <w:spacing w:line="276" w:lineRule="auto"/>
              <w:jc w:val="left"/>
              <w:rPr>
                <w:rFonts w:cs="Arial"/>
                <w:caps/>
                <w:color w:val="B23F33"/>
                <w:sz w:val="20"/>
              </w:rPr>
            </w:pPr>
          </w:p>
        </w:tc>
        <w:tc>
          <w:tcPr>
            <w:tcW w:w="1275" w:type="dxa"/>
            <w:hideMark/>
          </w:tcPr>
          <w:p w14:paraId="0B98C4B8" w14:textId="77777777" w:rsidR="00D6217B" w:rsidRPr="00D6217B" w:rsidRDefault="00C509A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52" w:history="1">
              <w:r w:rsidR="00D6217B" w:rsidRPr="00D6217B">
                <w:rPr>
                  <w:rStyle w:val="Hiperligao"/>
                  <w:rFonts w:cs="Arial"/>
                  <w:b/>
                  <w:bCs/>
                  <w:color w:val="555555"/>
                  <w:sz w:val="20"/>
                  <w:bdr w:val="none" w:sz="0" w:space="0" w:color="auto" w:frame="1"/>
                </w:rPr>
                <w:t>SAR EU</w:t>
              </w:r>
            </w:hyperlink>
          </w:p>
        </w:tc>
        <w:tc>
          <w:tcPr>
            <w:tcW w:w="6237" w:type="dxa"/>
            <w:hideMark/>
          </w:tcPr>
          <w:p w14:paraId="7EBF8BC6" w14:textId="77777777" w:rsidR="00D6217B" w:rsidRPr="00D6217B" w:rsidRDefault="00D6217B" w:rsidP="00D6217B">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D6217B">
              <w:rPr>
                <w:rFonts w:cs="Arial"/>
                <w:b/>
                <w:color w:val="000000"/>
                <w:sz w:val="20"/>
              </w:rPr>
              <w:t>0.62 W/kg (head)     0.43 W/kg (body)</w:t>
            </w:r>
          </w:p>
        </w:tc>
      </w:tr>
      <w:tr w:rsidR="00D6217B" w:rsidRPr="00D6217B" w14:paraId="30956011"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72BE81DA" w14:textId="77777777" w:rsidR="00D6217B" w:rsidRPr="00D6217B" w:rsidRDefault="00D6217B" w:rsidP="00D6217B">
            <w:pPr>
              <w:spacing w:line="276" w:lineRule="auto"/>
              <w:jc w:val="left"/>
              <w:rPr>
                <w:rFonts w:cs="Arial"/>
                <w:caps/>
                <w:color w:val="B23F33"/>
                <w:sz w:val="20"/>
              </w:rPr>
            </w:pPr>
          </w:p>
        </w:tc>
        <w:tc>
          <w:tcPr>
            <w:tcW w:w="1275" w:type="dxa"/>
            <w:hideMark/>
          </w:tcPr>
          <w:p w14:paraId="11888E52" w14:textId="77777777" w:rsidR="00D6217B" w:rsidRPr="00D6217B" w:rsidRDefault="00C509A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53" w:history="1">
              <w:r w:rsidR="00D6217B" w:rsidRPr="00D6217B">
                <w:rPr>
                  <w:rStyle w:val="Hiperligao"/>
                  <w:rFonts w:cs="Arial"/>
                  <w:b/>
                  <w:bCs/>
                  <w:color w:val="555555"/>
                  <w:sz w:val="20"/>
                  <w:bdr w:val="none" w:sz="0" w:space="0" w:color="auto" w:frame="1"/>
                </w:rPr>
                <w:t>Price</w:t>
              </w:r>
            </w:hyperlink>
          </w:p>
        </w:tc>
        <w:tc>
          <w:tcPr>
            <w:tcW w:w="6237" w:type="dxa"/>
            <w:hideMark/>
          </w:tcPr>
          <w:p w14:paraId="3EC898A9" w14:textId="77777777" w:rsidR="00D6217B" w:rsidRPr="00D6217B" w:rsidRDefault="00D6217B" w:rsidP="00D6217B">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D6217B">
              <w:rPr>
                <w:rFonts w:cs="Arial"/>
                <w:b/>
                <w:color w:val="000000"/>
                <w:sz w:val="20"/>
              </w:rPr>
              <w:t>About 120 EUR</w:t>
            </w:r>
          </w:p>
        </w:tc>
      </w:tr>
      <w:tr w:rsidR="00A62AB4" w:rsidRPr="002D297B" w14:paraId="022D0C3A"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6D932964" w14:textId="77777777" w:rsidR="00A62AB4" w:rsidRPr="00D6217B" w:rsidRDefault="00A62AB4" w:rsidP="00A62AB4">
            <w:pPr>
              <w:spacing w:line="276" w:lineRule="auto"/>
              <w:ind w:left="7" w:hanging="1"/>
              <w:jc w:val="left"/>
              <w:rPr>
                <w:rFonts w:cs="Arial"/>
                <w:caps/>
                <w:color w:val="B23F33"/>
                <w:sz w:val="20"/>
              </w:rPr>
            </w:pPr>
          </w:p>
        </w:tc>
        <w:tc>
          <w:tcPr>
            <w:tcW w:w="1275" w:type="dxa"/>
            <w:hideMark/>
          </w:tcPr>
          <w:p w14:paraId="41A7CA87"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color w:val="7D7464"/>
                <w:sz w:val="20"/>
              </w:rPr>
            </w:pPr>
            <w:hyperlink r:id="rId154" w:history="1">
              <w:r w:rsidR="00A62AB4" w:rsidRPr="00D6217B">
                <w:rPr>
                  <w:rStyle w:val="Hiperligao"/>
                  <w:rFonts w:cs="Arial"/>
                  <w:color w:val="555555"/>
                  <w:sz w:val="20"/>
                  <w:bdr w:val="none" w:sz="0" w:space="0" w:color="auto" w:frame="1"/>
                </w:rPr>
                <w:t>Performance</w:t>
              </w:r>
            </w:hyperlink>
          </w:p>
        </w:tc>
        <w:tc>
          <w:tcPr>
            <w:tcW w:w="6237" w:type="dxa"/>
            <w:hideMark/>
          </w:tcPr>
          <w:p w14:paraId="5D1177C8"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color w:val="000000"/>
                <w:sz w:val="20"/>
                <w:lang w:val="pt-PT"/>
              </w:rPr>
            </w:pPr>
            <w:hyperlink r:id="rId155" w:anchor="show" w:history="1">
              <w:r w:rsidR="00A62AB4" w:rsidRPr="00D6217B">
                <w:rPr>
                  <w:rStyle w:val="Hiperligao"/>
                  <w:rFonts w:cs="Arial"/>
                  <w:color w:val="000000"/>
                  <w:sz w:val="20"/>
                  <w:bdr w:val="none" w:sz="0" w:space="0" w:color="auto" w:frame="1"/>
                  <w:lang w:val="pt-PT"/>
                </w:rPr>
                <w:t>Basemark OS II: 882 / Basemark OS II 2.0: 882</w:t>
              </w:r>
              <w:r w:rsidR="00A62AB4" w:rsidRPr="00D6217B">
                <w:rPr>
                  <w:rFonts w:cs="Arial"/>
                  <w:color w:val="000000"/>
                  <w:sz w:val="20"/>
                  <w:bdr w:val="none" w:sz="0" w:space="0" w:color="auto" w:frame="1"/>
                  <w:lang w:val="pt-PT"/>
                </w:rPr>
                <w:br/>
              </w:r>
            </w:hyperlink>
          </w:p>
        </w:tc>
      </w:tr>
      <w:tr w:rsidR="00A62AB4" w:rsidRPr="00D6217B" w14:paraId="71AE9767"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153AB503" w14:textId="77777777" w:rsidR="00A62AB4" w:rsidRPr="00D6217B" w:rsidRDefault="00A62AB4" w:rsidP="00A62AB4">
            <w:pPr>
              <w:spacing w:line="276" w:lineRule="auto"/>
              <w:ind w:left="7" w:hanging="1"/>
              <w:jc w:val="left"/>
              <w:rPr>
                <w:rFonts w:cs="Arial"/>
                <w:caps/>
                <w:color w:val="B23F33"/>
                <w:sz w:val="20"/>
                <w:lang w:val="pt-PT"/>
              </w:rPr>
            </w:pPr>
          </w:p>
        </w:tc>
        <w:tc>
          <w:tcPr>
            <w:tcW w:w="1275" w:type="dxa"/>
            <w:hideMark/>
          </w:tcPr>
          <w:p w14:paraId="083EE074" w14:textId="77777777" w:rsidR="00A62AB4" w:rsidRPr="00D6217B" w:rsidRDefault="00C509AB" w:rsidP="00A62AB4">
            <w:pPr>
              <w:spacing w:line="276" w:lineRule="auto"/>
              <w:ind w:left="7" w:hanging="1"/>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56" w:history="1">
              <w:r w:rsidR="00A62AB4" w:rsidRPr="00D6217B">
                <w:rPr>
                  <w:rStyle w:val="Hiperligao"/>
                  <w:rFonts w:cs="Arial"/>
                  <w:b/>
                  <w:bCs/>
                  <w:color w:val="555555"/>
                  <w:sz w:val="20"/>
                  <w:bdr w:val="none" w:sz="0" w:space="0" w:color="auto" w:frame="1"/>
                </w:rPr>
                <w:t>Display</w:t>
              </w:r>
            </w:hyperlink>
          </w:p>
        </w:tc>
        <w:tc>
          <w:tcPr>
            <w:tcW w:w="6237" w:type="dxa"/>
            <w:hideMark/>
          </w:tcPr>
          <w:p w14:paraId="6F357AA2" w14:textId="77777777" w:rsidR="00A62AB4" w:rsidRPr="00D6217B" w:rsidRDefault="00C509AB" w:rsidP="00A62AB4">
            <w:pPr>
              <w:spacing w:line="276" w:lineRule="auto"/>
              <w:ind w:left="7" w:hanging="1"/>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hyperlink r:id="rId157" w:anchor="dt" w:history="1">
              <w:r w:rsidR="00A62AB4" w:rsidRPr="00D6217B">
                <w:rPr>
                  <w:rStyle w:val="Hiperligao"/>
                  <w:rFonts w:cs="Arial"/>
                  <w:b/>
                  <w:color w:val="000000"/>
                  <w:sz w:val="20"/>
                  <w:bdr w:val="none" w:sz="0" w:space="0" w:color="auto" w:frame="1"/>
                </w:rPr>
                <w:t>Contrast ratio: 1087:1 (nominal), 2.913 (sunlight)</w:t>
              </w:r>
            </w:hyperlink>
          </w:p>
        </w:tc>
      </w:tr>
      <w:tr w:rsidR="00A62AB4" w:rsidRPr="00D6217B" w14:paraId="07F41D1B"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1F342AD" w14:textId="77777777" w:rsidR="00A62AB4" w:rsidRPr="00D6217B" w:rsidRDefault="00A62AB4" w:rsidP="00A62AB4">
            <w:pPr>
              <w:spacing w:line="276" w:lineRule="auto"/>
              <w:ind w:left="7" w:hanging="1"/>
              <w:jc w:val="left"/>
              <w:rPr>
                <w:rFonts w:cs="Arial"/>
                <w:caps/>
                <w:color w:val="B23F33"/>
                <w:sz w:val="20"/>
              </w:rPr>
            </w:pPr>
          </w:p>
        </w:tc>
        <w:tc>
          <w:tcPr>
            <w:tcW w:w="1275" w:type="dxa"/>
            <w:hideMark/>
          </w:tcPr>
          <w:p w14:paraId="7C51D537"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58" w:history="1">
              <w:r w:rsidR="00A62AB4" w:rsidRPr="00D6217B">
                <w:rPr>
                  <w:rStyle w:val="Hiperligao"/>
                  <w:rFonts w:cs="Arial"/>
                  <w:b/>
                  <w:bCs/>
                  <w:color w:val="555555"/>
                  <w:sz w:val="20"/>
                  <w:bdr w:val="none" w:sz="0" w:space="0" w:color="auto" w:frame="1"/>
                </w:rPr>
                <w:t>Camera</w:t>
              </w:r>
            </w:hyperlink>
          </w:p>
        </w:tc>
        <w:tc>
          <w:tcPr>
            <w:tcW w:w="6237" w:type="dxa"/>
            <w:hideMark/>
          </w:tcPr>
          <w:p w14:paraId="6A6D8E2C"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hyperlink r:id="rId159" w:history="1">
              <w:r w:rsidR="00A62AB4" w:rsidRPr="00D6217B">
                <w:rPr>
                  <w:rStyle w:val="Hiperligao"/>
                  <w:rFonts w:cs="Arial"/>
                  <w:b/>
                  <w:color w:val="000000"/>
                  <w:sz w:val="20"/>
                  <w:bdr w:val="none" w:sz="0" w:space="0" w:color="auto" w:frame="1"/>
                </w:rPr>
                <w:t>Photo</w:t>
              </w:r>
            </w:hyperlink>
            <w:r w:rsidR="00A62AB4" w:rsidRPr="00D6217B">
              <w:rPr>
                <w:rStyle w:val="apple-converted-space"/>
                <w:rFonts w:cs="Arial"/>
                <w:b/>
                <w:color w:val="000000"/>
                <w:sz w:val="20"/>
              </w:rPr>
              <w:t> </w:t>
            </w:r>
            <w:r w:rsidR="00A62AB4" w:rsidRPr="00D6217B">
              <w:rPr>
                <w:rFonts w:cs="Arial"/>
                <w:b/>
                <w:color w:val="000000"/>
                <w:sz w:val="20"/>
              </w:rPr>
              <w:t>/</w:t>
            </w:r>
            <w:r w:rsidR="00A62AB4" w:rsidRPr="00D6217B">
              <w:rPr>
                <w:rStyle w:val="apple-converted-space"/>
                <w:rFonts w:cs="Arial"/>
                <w:b/>
                <w:color w:val="000000"/>
                <w:sz w:val="20"/>
              </w:rPr>
              <w:t> </w:t>
            </w:r>
            <w:hyperlink r:id="rId160" w:history="1">
              <w:r w:rsidR="00A62AB4" w:rsidRPr="00D6217B">
                <w:rPr>
                  <w:rStyle w:val="Hiperligao"/>
                  <w:rFonts w:cs="Arial"/>
                  <w:b/>
                  <w:color w:val="000000"/>
                  <w:sz w:val="20"/>
                  <w:bdr w:val="none" w:sz="0" w:space="0" w:color="auto" w:frame="1"/>
                </w:rPr>
                <w:t>Video</w:t>
              </w:r>
            </w:hyperlink>
          </w:p>
        </w:tc>
      </w:tr>
      <w:tr w:rsidR="00A62AB4" w:rsidRPr="00D6217B" w14:paraId="540383C1"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3B0D5699" w14:textId="77777777" w:rsidR="00A62AB4" w:rsidRPr="00D6217B" w:rsidRDefault="00A62AB4" w:rsidP="00A62AB4">
            <w:pPr>
              <w:spacing w:line="276" w:lineRule="auto"/>
              <w:ind w:left="7" w:hanging="1"/>
              <w:jc w:val="left"/>
              <w:rPr>
                <w:rFonts w:cs="Arial"/>
                <w:caps/>
                <w:color w:val="B23F33"/>
                <w:sz w:val="20"/>
              </w:rPr>
            </w:pPr>
          </w:p>
        </w:tc>
        <w:tc>
          <w:tcPr>
            <w:tcW w:w="1275" w:type="dxa"/>
            <w:hideMark/>
          </w:tcPr>
          <w:p w14:paraId="09BFF17E" w14:textId="77777777" w:rsidR="00A62AB4" w:rsidRPr="00D6217B" w:rsidRDefault="00C509AB" w:rsidP="00A62AB4">
            <w:pPr>
              <w:spacing w:line="276" w:lineRule="auto"/>
              <w:ind w:left="7" w:hanging="1"/>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61" w:history="1">
              <w:r w:rsidR="00A62AB4" w:rsidRPr="00D6217B">
                <w:rPr>
                  <w:rStyle w:val="Hiperligao"/>
                  <w:rFonts w:cs="Arial"/>
                  <w:b/>
                  <w:bCs/>
                  <w:color w:val="555555"/>
                  <w:sz w:val="20"/>
                  <w:bdr w:val="none" w:sz="0" w:space="0" w:color="auto" w:frame="1"/>
                </w:rPr>
                <w:t>Loudspeaker</w:t>
              </w:r>
            </w:hyperlink>
          </w:p>
        </w:tc>
        <w:tc>
          <w:tcPr>
            <w:tcW w:w="6237" w:type="dxa"/>
            <w:hideMark/>
          </w:tcPr>
          <w:p w14:paraId="23A0344F" w14:textId="77777777" w:rsidR="00A62AB4" w:rsidRPr="00D6217B" w:rsidRDefault="00C509AB" w:rsidP="00A62AB4">
            <w:pPr>
              <w:spacing w:line="276" w:lineRule="auto"/>
              <w:ind w:left="7" w:hanging="1"/>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hyperlink r:id="rId162" w:anchor="lt" w:history="1">
              <w:r w:rsidR="00A62AB4" w:rsidRPr="00D6217B">
                <w:rPr>
                  <w:rStyle w:val="Hiperligao"/>
                  <w:rFonts w:cs="Arial"/>
                  <w:b/>
                  <w:color w:val="000000"/>
                  <w:sz w:val="20"/>
                  <w:bdr w:val="none" w:sz="0" w:space="0" w:color="auto" w:frame="1"/>
                </w:rPr>
                <w:t>Voice 66dB / Noise 70dB / Ring 70dB</w:t>
              </w:r>
            </w:hyperlink>
          </w:p>
        </w:tc>
      </w:tr>
      <w:tr w:rsidR="00A62AB4" w:rsidRPr="00D6217B" w14:paraId="2187A6B6"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5E260C7" w14:textId="77777777" w:rsidR="00A62AB4" w:rsidRPr="00D6217B" w:rsidRDefault="00A62AB4" w:rsidP="00A62AB4">
            <w:pPr>
              <w:spacing w:line="276" w:lineRule="auto"/>
              <w:ind w:left="7" w:hanging="1"/>
              <w:jc w:val="left"/>
              <w:rPr>
                <w:rFonts w:cs="Arial"/>
                <w:caps/>
                <w:color w:val="B23F33"/>
                <w:sz w:val="20"/>
              </w:rPr>
            </w:pPr>
          </w:p>
        </w:tc>
        <w:tc>
          <w:tcPr>
            <w:tcW w:w="1275" w:type="dxa"/>
            <w:hideMark/>
          </w:tcPr>
          <w:p w14:paraId="78A767B7"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63" w:history="1">
              <w:r w:rsidR="00A62AB4">
                <w:rPr>
                  <w:rStyle w:val="Hiperligao"/>
                  <w:rFonts w:cs="Arial"/>
                  <w:b/>
                  <w:bCs/>
                  <w:color w:val="555555"/>
                  <w:sz w:val="20"/>
                  <w:bdr w:val="none" w:sz="0" w:space="0" w:color="auto" w:frame="1"/>
                </w:rPr>
                <w:t xml:space="preserve">Audio </w:t>
              </w:r>
            </w:hyperlink>
          </w:p>
        </w:tc>
        <w:tc>
          <w:tcPr>
            <w:tcW w:w="6237" w:type="dxa"/>
            <w:hideMark/>
          </w:tcPr>
          <w:p w14:paraId="4942C4E0" w14:textId="77777777" w:rsidR="00A62AB4" w:rsidRPr="00D6217B" w:rsidRDefault="00C509AB" w:rsidP="00A62AB4">
            <w:pPr>
              <w:spacing w:line="276" w:lineRule="auto"/>
              <w:ind w:left="7" w:hanging="1"/>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hyperlink r:id="rId164" w:anchor="aq" w:history="1">
              <w:r w:rsidR="00A62AB4" w:rsidRPr="00D6217B">
                <w:rPr>
                  <w:rStyle w:val="Hiperligao"/>
                  <w:rFonts w:cs="Arial"/>
                  <w:b/>
                  <w:color w:val="000000"/>
                  <w:sz w:val="20"/>
                  <w:bdr w:val="none" w:sz="0" w:space="0" w:color="auto" w:frame="1"/>
                </w:rPr>
                <w:t>Noise -94.3dB / Crosstalk -91.8dB</w:t>
              </w:r>
            </w:hyperlink>
          </w:p>
        </w:tc>
      </w:tr>
      <w:tr w:rsidR="00A62AB4" w:rsidRPr="00D6217B" w14:paraId="52536C5F"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6C1345B8" w14:textId="77777777" w:rsidR="00A62AB4" w:rsidRPr="00D6217B" w:rsidRDefault="00A62AB4" w:rsidP="00A62AB4">
            <w:pPr>
              <w:spacing w:line="276" w:lineRule="auto"/>
              <w:ind w:left="7" w:hanging="1"/>
              <w:jc w:val="left"/>
              <w:rPr>
                <w:rFonts w:cs="Arial"/>
                <w:caps/>
                <w:color w:val="B23F33"/>
                <w:sz w:val="20"/>
              </w:rPr>
            </w:pPr>
          </w:p>
        </w:tc>
        <w:tc>
          <w:tcPr>
            <w:tcW w:w="1275" w:type="dxa"/>
            <w:hideMark/>
          </w:tcPr>
          <w:p w14:paraId="3A668720" w14:textId="77777777" w:rsidR="00A62AB4" w:rsidRPr="00D6217B" w:rsidRDefault="00C509AB" w:rsidP="00A62AB4">
            <w:pPr>
              <w:spacing w:line="276" w:lineRule="auto"/>
              <w:ind w:left="7" w:hanging="1"/>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65" w:history="1">
              <w:r w:rsidR="00A62AB4" w:rsidRPr="00D6217B">
                <w:rPr>
                  <w:rStyle w:val="Hiperligao"/>
                  <w:rFonts w:cs="Arial"/>
                  <w:b/>
                  <w:bCs/>
                  <w:color w:val="555555"/>
                  <w:sz w:val="20"/>
                  <w:bdr w:val="none" w:sz="0" w:space="0" w:color="auto" w:frame="1"/>
                </w:rPr>
                <w:t>Battery life</w:t>
              </w:r>
            </w:hyperlink>
          </w:p>
        </w:tc>
        <w:tc>
          <w:tcPr>
            <w:tcW w:w="6237" w:type="dxa"/>
            <w:hideMark/>
          </w:tcPr>
          <w:p w14:paraId="0A5AA408" w14:textId="77777777" w:rsidR="00A62AB4" w:rsidRPr="002216D8" w:rsidRDefault="00C509AB" w:rsidP="00A62AB4">
            <w:pPr>
              <w:keepNext/>
              <w:spacing w:line="276" w:lineRule="auto"/>
              <w:ind w:left="7" w:hanging="1"/>
              <w:jc w:val="left"/>
              <w:textAlignment w:val="baseline"/>
              <w:cnfStyle w:val="000000000000" w:firstRow="0" w:lastRow="0" w:firstColumn="0" w:lastColumn="0" w:oddVBand="0" w:evenVBand="0" w:oddHBand="0" w:evenHBand="0" w:firstRowFirstColumn="0" w:firstRowLastColumn="0" w:lastRowFirstColumn="0" w:lastRowLastColumn="0"/>
              <w:rPr>
                <w:rFonts w:cs="Arial"/>
                <w:b/>
                <w:sz w:val="20"/>
              </w:rPr>
            </w:pPr>
            <w:hyperlink r:id="rId166" w:history="1">
              <w:r w:rsidR="00A62AB4" w:rsidRPr="002216D8">
                <w:rPr>
                  <w:rStyle w:val="Hiperligao"/>
                  <w:rFonts w:cs="Arial"/>
                  <w:b/>
                  <w:sz w:val="20"/>
                  <w:bdr w:val="none" w:sz="0" w:space="0" w:color="auto" w:frame="1"/>
                </w:rPr>
                <w:t>Endurance rating 104h</w:t>
              </w:r>
            </w:hyperlink>
          </w:p>
        </w:tc>
      </w:tr>
    </w:tbl>
    <w:p w14:paraId="65714B75" w14:textId="77777777" w:rsidR="00D6217B" w:rsidRPr="00D6217B" w:rsidRDefault="00D6217B" w:rsidP="00A62AB4">
      <w:pPr>
        <w:spacing w:after="0" w:line="276" w:lineRule="auto"/>
        <w:ind w:left="0"/>
        <w:jc w:val="left"/>
        <w:rPr>
          <w:b/>
          <w:vanish/>
          <w:sz w:val="20"/>
        </w:rPr>
      </w:pPr>
    </w:p>
    <w:p w14:paraId="4668A444" w14:textId="77777777" w:rsidR="00477323" w:rsidRDefault="00477323" w:rsidP="00477323">
      <w:pPr>
        <w:pStyle w:val="Cabealho6"/>
      </w:pPr>
    </w:p>
    <w:p w14:paraId="37729999" w14:textId="77777777" w:rsidR="00A62AB4" w:rsidRDefault="00A62AB4" w:rsidP="00A62AB4">
      <w:pPr>
        <w:pStyle w:val="Cabealho6"/>
      </w:pPr>
    </w:p>
    <w:p w14:paraId="427B54B4" w14:textId="7EE01132" w:rsidR="00B63937" w:rsidRDefault="00A62AB4" w:rsidP="00477323">
      <w:pPr>
        <w:pStyle w:val="Legenda"/>
        <w:jc w:val="center"/>
        <w:rPr>
          <w:lang w:val="en-US"/>
        </w:rPr>
      </w:pPr>
      <w:bookmarkStart w:id="4675" w:name="_Toc489744334"/>
      <w:r w:rsidRPr="00A62AB4">
        <w:rPr>
          <w:lang w:val="en-US"/>
        </w:rPr>
        <w:t>Table</w:t>
      </w:r>
      <w:r w:rsidR="005D439B">
        <w:rPr>
          <w:lang w:val="en-US"/>
        </w:rPr>
        <w:t xml:space="preserv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8</w:t>
      </w:r>
      <w:r w:rsidR="00021318">
        <w:rPr>
          <w:lang w:val="en-US"/>
        </w:rPr>
        <w:fldChar w:fldCharType="end"/>
      </w:r>
      <w:r w:rsidRPr="00A62AB4">
        <w:rPr>
          <w:lang w:val="en-US"/>
        </w:rPr>
        <w:t xml:space="preserve"> - Xiomi Redmi 3S specifications </w:t>
      </w:r>
      <w:hyperlink w:anchor="Ref55" w:history="1">
        <w:r w:rsidRPr="007C2AAD">
          <w:rPr>
            <w:rStyle w:val="Hiperligao"/>
            <w:lang w:val="en-US"/>
          </w:rPr>
          <w:t>[55]</w:t>
        </w:r>
        <w:bookmarkEnd w:id="4675"/>
      </w:hyperlink>
    </w:p>
    <w:tbl>
      <w:tblPr>
        <w:tblStyle w:val="GrelhaMdia1-Cor2"/>
        <w:tblW w:w="8754" w:type="dxa"/>
        <w:tblLook w:val="04A0" w:firstRow="1" w:lastRow="0" w:firstColumn="1" w:lastColumn="0" w:noHBand="0" w:noVBand="1"/>
      </w:tblPr>
      <w:tblGrid>
        <w:gridCol w:w="1242"/>
        <w:gridCol w:w="1275"/>
        <w:gridCol w:w="6237"/>
      </w:tblGrid>
      <w:tr w:rsidR="000262FD" w:rsidRPr="00477323" w14:paraId="42038FDD"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hideMark/>
          </w:tcPr>
          <w:p w14:paraId="106D5A3B" w14:textId="77777777" w:rsidR="000262FD" w:rsidRPr="00477323" w:rsidRDefault="000262FD" w:rsidP="00477323">
            <w:pPr>
              <w:spacing w:line="276" w:lineRule="auto"/>
              <w:jc w:val="left"/>
              <w:rPr>
                <w:rFonts w:cs="Arial"/>
                <w:b w:val="0"/>
                <w:caps/>
                <w:color w:val="B23F33"/>
                <w:sz w:val="20"/>
              </w:rPr>
            </w:pPr>
          </w:p>
        </w:tc>
        <w:tc>
          <w:tcPr>
            <w:tcW w:w="1275" w:type="dxa"/>
            <w:hideMark/>
          </w:tcPr>
          <w:p w14:paraId="4E2B3EEF" w14:textId="77777777" w:rsidR="000262FD" w:rsidRPr="00477323" w:rsidRDefault="000262FD"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 w:val="0"/>
                <w:bCs w:val="0"/>
                <w:color w:val="7D7464"/>
                <w:sz w:val="20"/>
              </w:rPr>
            </w:pPr>
          </w:p>
        </w:tc>
        <w:tc>
          <w:tcPr>
            <w:tcW w:w="6237" w:type="dxa"/>
            <w:hideMark/>
          </w:tcPr>
          <w:p w14:paraId="6C1A24D2" w14:textId="77777777" w:rsidR="000262FD" w:rsidRPr="00477323" w:rsidRDefault="000262FD"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 w:val="0"/>
                <w:color w:val="000000"/>
                <w:sz w:val="20"/>
              </w:rPr>
            </w:pPr>
          </w:p>
        </w:tc>
      </w:tr>
      <w:tr w:rsidR="000262FD" w:rsidRPr="00477323" w14:paraId="73B97EE1" w14:textId="77777777" w:rsidTr="00026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54" w:type="dxa"/>
            <w:gridSpan w:val="3"/>
            <w:shd w:val="clear" w:color="auto" w:fill="ED7D31" w:themeFill="accent2"/>
            <w:hideMark/>
          </w:tcPr>
          <w:p w14:paraId="1DB2E9A1" w14:textId="77777777" w:rsidR="000262FD" w:rsidRPr="000262FD" w:rsidRDefault="000262FD" w:rsidP="000262FD">
            <w:pPr>
              <w:spacing w:line="276" w:lineRule="auto"/>
              <w:jc w:val="center"/>
              <w:rPr>
                <w:rFonts w:cs="Arial"/>
                <w:color w:val="FFFFFF" w:themeColor="background1"/>
                <w:sz w:val="24"/>
                <w:szCs w:val="24"/>
              </w:rPr>
            </w:pPr>
            <w:r>
              <w:rPr>
                <w:rFonts w:cs="Arial"/>
                <w:color w:val="FFFFFF" w:themeColor="background1"/>
                <w:sz w:val="24"/>
                <w:szCs w:val="24"/>
              </w:rPr>
              <w:t>Samsung Galaxy S7</w:t>
            </w:r>
          </w:p>
        </w:tc>
      </w:tr>
      <w:tr w:rsidR="00D6217B" w:rsidRPr="00477323" w14:paraId="76B45163"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2E458330"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NETWORK</w:t>
            </w:r>
          </w:p>
        </w:tc>
        <w:tc>
          <w:tcPr>
            <w:tcW w:w="1275" w:type="dxa"/>
            <w:hideMark/>
          </w:tcPr>
          <w:p w14:paraId="3BC68F3F"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7D7464"/>
                <w:sz w:val="20"/>
              </w:rPr>
            </w:pPr>
            <w:hyperlink r:id="rId167" w:history="1">
              <w:r w:rsidR="00D6217B" w:rsidRPr="00477323">
                <w:rPr>
                  <w:rStyle w:val="Hiperligao"/>
                  <w:rFonts w:cs="Arial"/>
                  <w:b/>
                  <w:bCs/>
                  <w:color w:val="555555"/>
                  <w:sz w:val="20"/>
                  <w:bdr w:val="none" w:sz="0" w:space="0" w:color="auto" w:frame="1"/>
                </w:rPr>
                <w:t>Technology</w:t>
              </w:r>
            </w:hyperlink>
          </w:p>
        </w:tc>
        <w:tc>
          <w:tcPr>
            <w:tcW w:w="6237" w:type="dxa"/>
            <w:hideMark/>
          </w:tcPr>
          <w:p w14:paraId="4B723050" w14:textId="77777777" w:rsidR="00D6217B" w:rsidRPr="002216D8"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sz w:val="20"/>
              </w:rPr>
            </w:pPr>
            <w:hyperlink r:id="rId168" w:history="1">
              <w:r w:rsidR="00D6217B" w:rsidRPr="002216D8">
                <w:rPr>
                  <w:rStyle w:val="Hiperligao"/>
                  <w:rFonts w:cs="Arial"/>
                  <w:b/>
                  <w:sz w:val="20"/>
                  <w:bdr w:val="none" w:sz="0" w:space="0" w:color="auto" w:frame="1"/>
                </w:rPr>
                <w:t>GSM / HSPA / LTE</w:t>
              </w:r>
            </w:hyperlink>
          </w:p>
        </w:tc>
      </w:tr>
      <w:tr w:rsidR="00D6217B" w:rsidRPr="00477323" w14:paraId="06EE9D9A"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EA34B7B" w14:textId="77777777" w:rsidR="00D6217B" w:rsidRPr="00477323" w:rsidRDefault="00D6217B" w:rsidP="00477323">
            <w:pPr>
              <w:spacing w:line="276" w:lineRule="auto"/>
              <w:jc w:val="left"/>
              <w:rPr>
                <w:rFonts w:cs="Arial"/>
                <w:caps/>
                <w:color w:val="B23F33"/>
                <w:sz w:val="20"/>
              </w:rPr>
            </w:pPr>
          </w:p>
        </w:tc>
        <w:tc>
          <w:tcPr>
            <w:tcW w:w="1275" w:type="dxa"/>
            <w:hideMark/>
          </w:tcPr>
          <w:p w14:paraId="5993AC16"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p>
        </w:tc>
        <w:tc>
          <w:tcPr>
            <w:tcW w:w="6237" w:type="dxa"/>
            <w:hideMark/>
          </w:tcPr>
          <w:p w14:paraId="113DB252"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b/>
                <w:sz w:val="20"/>
              </w:rPr>
            </w:pPr>
          </w:p>
        </w:tc>
      </w:tr>
    </w:tbl>
    <w:p w14:paraId="0B20DE10"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03D30808"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06F3B95F"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LAUNCH</w:t>
            </w:r>
          </w:p>
        </w:tc>
        <w:tc>
          <w:tcPr>
            <w:tcW w:w="1275" w:type="dxa"/>
            <w:hideMark/>
          </w:tcPr>
          <w:p w14:paraId="4F1B35C5"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7D7464"/>
                <w:sz w:val="20"/>
              </w:rPr>
            </w:pPr>
            <w:hyperlink r:id="rId169" w:history="1">
              <w:r w:rsidR="00D6217B" w:rsidRPr="00477323">
                <w:rPr>
                  <w:rStyle w:val="Hiperligao"/>
                  <w:rFonts w:cs="Arial"/>
                  <w:bCs w:val="0"/>
                  <w:color w:val="555555"/>
                  <w:sz w:val="20"/>
                  <w:bdr w:val="none" w:sz="0" w:space="0" w:color="auto" w:frame="1"/>
                </w:rPr>
                <w:t>Announced</w:t>
              </w:r>
            </w:hyperlink>
          </w:p>
        </w:tc>
        <w:tc>
          <w:tcPr>
            <w:tcW w:w="6237" w:type="dxa"/>
            <w:hideMark/>
          </w:tcPr>
          <w:p w14:paraId="61EAB29C"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2016, February</w:t>
            </w:r>
          </w:p>
        </w:tc>
      </w:tr>
      <w:tr w:rsidR="00D6217B" w:rsidRPr="00477323" w14:paraId="7920578C"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1E7C9F6" w14:textId="77777777" w:rsidR="00D6217B" w:rsidRPr="00477323" w:rsidRDefault="00D6217B" w:rsidP="00477323">
            <w:pPr>
              <w:spacing w:line="276" w:lineRule="auto"/>
              <w:jc w:val="left"/>
              <w:rPr>
                <w:rFonts w:cs="Arial"/>
                <w:caps/>
                <w:color w:val="B23F33"/>
                <w:sz w:val="20"/>
              </w:rPr>
            </w:pPr>
          </w:p>
        </w:tc>
        <w:tc>
          <w:tcPr>
            <w:tcW w:w="1275" w:type="dxa"/>
            <w:hideMark/>
          </w:tcPr>
          <w:p w14:paraId="443BBEE7"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70" w:history="1">
              <w:r w:rsidR="00D6217B" w:rsidRPr="00477323">
                <w:rPr>
                  <w:rStyle w:val="Hiperligao"/>
                  <w:rFonts w:cs="Arial"/>
                  <w:b/>
                  <w:bCs/>
                  <w:color w:val="555555"/>
                  <w:sz w:val="20"/>
                  <w:bdr w:val="none" w:sz="0" w:space="0" w:color="auto" w:frame="1"/>
                </w:rPr>
                <w:t>Status</w:t>
              </w:r>
            </w:hyperlink>
          </w:p>
        </w:tc>
        <w:tc>
          <w:tcPr>
            <w:tcW w:w="6237" w:type="dxa"/>
            <w:hideMark/>
          </w:tcPr>
          <w:p w14:paraId="43178A45"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Available. Released 2016, March</w:t>
            </w:r>
          </w:p>
        </w:tc>
      </w:tr>
    </w:tbl>
    <w:p w14:paraId="68CB97EF"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079F4A10"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65909240"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BODY</w:t>
            </w:r>
          </w:p>
        </w:tc>
        <w:tc>
          <w:tcPr>
            <w:tcW w:w="1275" w:type="dxa"/>
            <w:hideMark/>
          </w:tcPr>
          <w:p w14:paraId="764786B3"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71" w:history="1">
              <w:r w:rsidR="00D6217B" w:rsidRPr="00477323">
                <w:rPr>
                  <w:rStyle w:val="Hiperligao"/>
                  <w:rFonts w:cs="Arial"/>
                  <w:bCs w:val="0"/>
                  <w:color w:val="555555"/>
                  <w:sz w:val="20"/>
                  <w:bdr w:val="none" w:sz="0" w:space="0" w:color="auto" w:frame="1"/>
                </w:rPr>
                <w:t>Dimensions</w:t>
              </w:r>
            </w:hyperlink>
          </w:p>
        </w:tc>
        <w:tc>
          <w:tcPr>
            <w:tcW w:w="6237" w:type="dxa"/>
            <w:hideMark/>
          </w:tcPr>
          <w:p w14:paraId="31077EFC"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142.4 x 69.6 x 7.9 mm (5.61 x 2.74 x 0.31 in)</w:t>
            </w:r>
          </w:p>
        </w:tc>
      </w:tr>
      <w:tr w:rsidR="00D6217B" w:rsidRPr="00477323" w14:paraId="1FF4ECF4"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4E90A5A" w14:textId="77777777" w:rsidR="00D6217B" w:rsidRPr="00477323" w:rsidRDefault="00D6217B" w:rsidP="00477323">
            <w:pPr>
              <w:spacing w:line="276" w:lineRule="auto"/>
              <w:jc w:val="left"/>
              <w:rPr>
                <w:rFonts w:cs="Arial"/>
                <w:caps/>
                <w:color w:val="B23F33"/>
                <w:sz w:val="20"/>
              </w:rPr>
            </w:pPr>
          </w:p>
        </w:tc>
        <w:tc>
          <w:tcPr>
            <w:tcW w:w="1275" w:type="dxa"/>
            <w:hideMark/>
          </w:tcPr>
          <w:p w14:paraId="7B3EDD8F"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72" w:history="1">
              <w:r w:rsidR="00D6217B" w:rsidRPr="00477323">
                <w:rPr>
                  <w:rStyle w:val="Hiperligao"/>
                  <w:rFonts w:cs="Arial"/>
                  <w:b/>
                  <w:bCs/>
                  <w:color w:val="555555"/>
                  <w:sz w:val="20"/>
                  <w:bdr w:val="none" w:sz="0" w:space="0" w:color="auto" w:frame="1"/>
                </w:rPr>
                <w:t>Weight</w:t>
              </w:r>
            </w:hyperlink>
          </w:p>
        </w:tc>
        <w:tc>
          <w:tcPr>
            <w:tcW w:w="6237" w:type="dxa"/>
            <w:hideMark/>
          </w:tcPr>
          <w:p w14:paraId="35C6A000"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152 g (5.36 oz)</w:t>
            </w:r>
          </w:p>
        </w:tc>
      </w:tr>
      <w:tr w:rsidR="00D6217B" w:rsidRPr="00477323" w14:paraId="222914C3"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12331506" w14:textId="77777777" w:rsidR="00D6217B" w:rsidRPr="00477323" w:rsidRDefault="00D6217B" w:rsidP="00477323">
            <w:pPr>
              <w:spacing w:line="276" w:lineRule="auto"/>
              <w:jc w:val="left"/>
              <w:rPr>
                <w:rFonts w:cs="Arial"/>
                <w:caps/>
                <w:color w:val="B23F33"/>
                <w:sz w:val="20"/>
              </w:rPr>
            </w:pPr>
          </w:p>
        </w:tc>
        <w:tc>
          <w:tcPr>
            <w:tcW w:w="1275" w:type="dxa"/>
            <w:hideMark/>
          </w:tcPr>
          <w:p w14:paraId="4CBA4C7D"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73" w:history="1">
              <w:r w:rsidR="00D6217B" w:rsidRPr="00477323">
                <w:rPr>
                  <w:rStyle w:val="Hiperligao"/>
                  <w:rFonts w:cs="Arial"/>
                  <w:b/>
                  <w:bCs/>
                  <w:color w:val="555555"/>
                  <w:sz w:val="20"/>
                  <w:bdr w:val="none" w:sz="0" w:space="0" w:color="auto" w:frame="1"/>
                </w:rPr>
                <w:t>Build</w:t>
              </w:r>
            </w:hyperlink>
          </w:p>
        </w:tc>
        <w:tc>
          <w:tcPr>
            <w:tcW w:w="6237" w:type="dxa"/>
            <w:hideMark/>
          </w:tcPr>
          <w:p w14:paraId="221531ED"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Corning Gorilla Glass 4 back panel</w:t>
            </w:r>
          </w:p>
        </w:tc>
      </w:tr>
      <w:tr w:rsidR="00D6217B" w:rsidRPr="002D297B" w14:paraId="403DE76A"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D0E3124" w14:textId="77777777" w:rsidR="00D6217B" w:rsidRPr="00477323" w:rsidRDefault="00D6217B" w:rsidP="00477323">
            <w:pPr>
              <w:spacing w:line="276" w:lineRule="auto"/>
              <w:jc w:val="left"/>
              <w:rPr>
                <w:rFonts w:cs="Arial"/>
                <w:caps/>
                <w:color w:val="B23F33"/>
                <w:sz w:val="20"/>
              </w:rPr>
            </w:pPr>
          </w:p>
        </w:tc>
        <w:tc>
          <w:tcPr>
            <w:tcW w:w="1275" w:type="dxa"/>
            <w:hideMark/>
          </w:tcPr>
          <w:p w14:paraId="448003AD"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74" w:history="1">
              <w:r w:rsidR="00D6217B" w:rsidRPr="00477323">
                <w:rPr>
                  <w:rStyle w:val="Hiperligao"/>
                  <w:rFonts w:cs="Arial"/>
                  <w:b/>
                  <w:bCs/>
                  <w:color w:val="555555"/>
                  <w:sz w:val="20"/>
                  <w:bdr w:val="none" w:sz="0" w:space="0" w:color="auto" w:frame="1"/>
                </w:rPr>
                <w:t>SIM</w:t>
              </w:r>
            </w:hyperlink>
          </w:p>
        </w:tc>
        <w:tc>
          <w:tcPr>
            <w:tcW w:w="6237" w:type="dxa"/>
            <w:hideMark/>
          </w:tcPr>
          <w:p w14:paraId="7E19D644"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lang w:val="pt-PT"/>
              </w:rPr>
            </w:pPr>
            <w:r w:rsidRPr="00477323">
              <w:rPr>
                <w:rFonts w:cs="Arial"/>
                <w:b/>
                <w:color w:val="000000"/>
                <w:sz w:val="20"/>
                <w:lang w:val="pt-PT"/>
              </w:rPr>
              <w:t>Single SIM (Nano-SIM) - G930F</w:t>
            </w:r>
            <w:r w:rsidRPr="00477323">
              <w:rPr>
                <w:rFonts w:cs="Arial"/>
                <w:b/>
                <w:color w:val="000000"/>
                <w:sz w:val="20"/>
                <w:lang w:val="pt-PT"/>
              </w:rPr>
              <w:br/>
              <w:t>Dual SIM (Nano-SIM, dual stand-by) - G930FD</w:t>
            </w:r>
          </w:p>
        </w:tc>
      </w:tr>
      <w:tr w:rsidR="00D6217B" w:rsidRPr="00477323" w14:paraId="7B7BE167"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21E398F6" w14:textId="77777777" w:rsidR="00D6217B" w:rsidRPr="00477323" w:rsidRDefault="00D6217B" w:rsidP="00477323">
            <w:pPr>
              <w:spacing w:line="276" w:lineRule="auto"/>
              <w:jc w:val="left"/>
              <w:rPr>
                <w:rFonts w:cs="Arial"/>
                <w:caps/>
                <w:color w:val="B23F33"/>
                <w:sz w:val="20"/>
                <w:lang w:val="pt-PT"/>
              </w:rPr>
            </w:pPr>
          </w:p>
        </w:tc>
        <w:tc>
          <w:tcPr>
            <w:tcW w:w="1275" w:type="dxa"/>
            <w:hideMark/>
          </w:tcPr>
          <w:p w14:paraId="336FEBD6"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lang w:val="pt-PT"/>
              </w:rPr>
            </w:pPr>
            <w:r w:rsidRPr="00477323">
              <w:rPr>
                <w:rFonts w:cs="Arial"/>
                <w:b/>
                <w:bCs/>
                <w:color w:val="7D7464"/>
                <w:sz w:val="20"/>
                <w:lang w:val="pt-PT"/>
              </w:rPr>
              <w:t> </w:t>
            </w:r>
          </w:p>
        </w:tc>
        <w:tc>
          <w:tcPr>
            <w:tcW w:w="6237" w:type="dxa"/>
            <w:hideMark/>
          </w:tcPr>
          <w:p w14:paraId="67B73BBE"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 Samsung Pay (Visa, MasterCard certified)</w:t>
            </w:r>
            <w:r w:rsidRPr="00477323">
              <w:rPr>
                <w:rFonts w:cs="Arial"/>
                <w:b/>
                <w:color w:val="000000"/>
                <w:sz w:val="20"/>
              </w:rPr>
              <w:br/>
              <w:t>- IP68 certified - dust/water proof over 1.5 meter</w:t>
            </w:r>
            <w:r w:rsidR="00182105">
              <w:rPr>
                <w:rFonts w:cs="Arial"/>
                <w:b/>
                <w:color w:val="000000"/>
                <w:sz w:val="20"/>
              </w:rPr>
              <w:t>es</w:t>
            </w:r>
            <w:r w:rsidRPr="00477323">
              <w:rPr>
                <w:rFonts w:cs="Arial"/>
                <w:b/>
                <w:color w:val="000000"/>
                <w:sz w:val="20"/>
              </w:rPr>
              <w:t xml:space="preserve"> and 30 minutes</w:t>
            </w:r>
          </w:p>
        </w:tc>
      </w:tr>
    </w:tbl>
    <w:p w14:paraId="5A833682"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0600D22A"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76CF106F"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DISPLAY</w:t>
            </w:r>
          </w:p>
        </w:tc>
        <w:tc>
          <w:tcPr>
            <w:tcW w:w="1275" w:type="dxa"/>
            <w:hideMark/>
          </w:tcPr>
          <w:p w14:paraId="00B67228"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75" w:history="1">
              <w:r w:rsidR="00D6217B" w:rsidRPr="00477323">
                <w:rPr>
                  <w:rStyle w:val="Hiperligao"/>
                  <w:rFonts w:cs="Arial"/>
                  <w:bCs w:val="0"/>
                  <w:color w:val="555555"/>
                  <w:sz w:val="20"/>
                  <w:bdr w:val="none" w:sz="0" w:space="0" w:color="auto" w:frame="1"/>
                </w:rPr>
                <w:t>Type</w:t>
              </w:r>
            </w:hyperlink>
          </w:p>
        </w:tc>
        <w:tc>
          <w:tcPr>
            <w:tcW w:w="6237" w:type="dxa"/>
            <w:hideMark/>
          </w:tcPr>
          <w:p w14:paraId="72461782"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Super AMOLED capacitive touchscreen, 16M colors</w:t>
            </w:r>
          </w:p>
        </w:tc>
      </w:tr>
      <w:tr w:rsidR="00D6217B" w:rsidRPr="00477323" w14:paraId="3421EBB2"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88B3E8B" w14:textId="77777777" w:rsidR="00D6217B" w:rsidRPr="00477323" w:rsidRDefault="00D6217B" w:rsidP="00477323">
            <w:pPr>
              <w:spacing w:line="276" w:lineRule="auto"/>
              <w:jc w:val="left"/>
              <w:rPr>
                <w:rFonts w:cs="Arial"/>
                <w:caps/>
                <w:color w:val="B23F33"/>
                <w:sz w:val="20"/>
              </w:rPr>
            </w:pPr>
          </w:p>
        </w:tc>
        <w:tc>
          <w:tcPr>
            <w:tcW w:w="1275" w:type="dxa"/>
            <w:hideMark/>
          </w:tcPr>
          <w:p w14:paraId="40EB378F"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76" w:history="1">
              <w:r w:rsidR="00D6217B" w:rsidRPr="00477323">
                <w:rPr>
                  <w:rStyle w:val="Hiperligao"/>
                  <w:rFonts w:cs="Arial"/>
                  <w:b/>
                  <w:bCs/>
                  <w:color w:val="555555"/>
                  <w:sz w:val="20"/>
                  <w:bdr w:val="none" w:sz="0" w:space="0" w:color="auto" w:frame="1"/>
                </w:rPr>
                <w:t>Size</w:t>
              </w:r>
            </w:hyperlink>
          </w:p>
        </w:tc>
        <w:tc>
          <w:tcPr>
            <w:tcW w:w="6237" w:type="dxa"/>
            <w:hideMark/>
          </w:tcPr>
          <w:p w14:paraId="1ABF335B"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5.1 inches (~72.1% screen-to-body ratio)</w:t>
            </w:r>
          </w:p>
        </w:tc>
      </w:tr>
      <w:tr w:rsidR="00D6217B" w:rsidRPr="00477323" w14:paraId="027B4B4A"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145BEA00" w14:textId="77777777" w:rsidR="00D6217B" w:rsidRPr="00477323" w:rsidRDefault="00D6217B" w:rsidP="00477323">
            <w:pPr>
              <w:spacing w:line="276" w:lineRule="auto"/>
              <w:jc w:val="left"/>
              <w:rPr>
                <w:rFonts w:cs="Arial"/>
                <w:caps/>
                <w:color w:val="B23F33"/>
                <w:sz w:val="20"/>
              </w:rPr>
            </w:pPr>
          </w:p>
        </w:tc>
        <w:tc>
          <w:tcPr>
            <w:tcW w:w="1275" w:type="dxa"/>
            <w:hideMark/>
          </w:tcPr>
          <w:p w14:paraId="252CCFC7"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77" w:history="1">
              <w:r w:rsidR="00D6217B" w:rsidRPr="00477323">
                <w:rPr>
                  <w:rStyle w:val="Hiperligao"/>
                  <w:rFonts w:cs="Arial"/>
                  <w:b/>
                  <w:bCs/>
                  <w:color w:val="555555"/>
                  <w:sz w:val="20"/>
                  <w:bdr w:val="none" w:sz="0" w:space="0" w:color="auto" w:frame="1"/>
                </w:rPr>
                <w:t>Resolution</w:t>
              </w:r>
            </w:hyperlink>
          </w:p>
        </w:tc>
        <w:tc>
          <w:tcPr>
            <w:tcW w:w="6237" w:type="dxa"/>
            <w:hideMark/>
          </w:tcPr>
          <w:p w14:paraId="432BCD99"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1440 x 2560 pixels (~577 ppi pixel density)</w:t>
            </w:r>
          </w:p>
        </w:tc>
      </w:tr>
      <w:tr w:rsidR="00D6217B" w:rsidRPr="00477323" w14:paraId="65EBCFAB"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4F040E27" w14:textId="77777777" w:rsidR="00D6217B" w:rsidRPr="00477323" w:rsidRDefault="00D6217B" w:rsidP="00477323">
            <w:pPr>
              <w:spacing w:line="276" w:lineRule="auto"/>
              <w:jc w:val="left"/>
              <w:rPr>
                <w:rFonts w:cs="Arial"/>
                <w:caps/>
                <w:color w:val="B23F33"/>
                <w:sz w:val="20"/>
              </w:rPr>
            </w:pPr>
          </w:p>
        </w:tc>
        <w:tc>
          <w:tcPr>
            <w:tcW w:w="1275" w:type="dxa"/>
            <w:hideMark/>
          </w:tcPr>
          <w:p w14:paraId="699FD7D1"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78" w:history="1">
              <w:r w:rsidR="00D6217B" w:rsidRPr="00477323">
                <w:rPr>
                  <w:rStyle w:val="Hiperligao"/>
                  <w:rFonts w:cs="Arial"/>
                  <w:b/>
                  <w:bCs/>
                  <w:color w:val="555555"/>
                  <w:sz w:val="20"/>
                  <w:bdr w:val="none" w:sz="0" w:space="0" w:color="auto" w:frame="1"/>
                </w:rPr>
                <w:t>Multitouch</w:t>
              </w:r>
            </w:hyperlink>
          </w:p>
        </w:tc>
        <w:tc>
          <w:tcPr>
            <w:tcW w:w="6237" w:type="dxa"/>
            <w:hideMark/>
          </w:tcPr>
          <w:p w14:paraId="3427621D"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Yes</w:t>
            </w:r>
          </w:p>
        </w:tc>
      </w:tr>
      <w:tr w:rsidR="00D6217B" w:rsidRPr="00477323" w14:paraId="14B5CD50"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228ACADC" w14:textId="77777777" w:rsidR="00D6217B" w:rsidRPr="00477323" w:rsidRDefault="00D6217B" w:rsidP="00477323">
            <w:pPr>
              <w:spacing w:line="276" w:lineRule="auto"/>
              <w:jc w:val="left"/>
              <w:rPr>
                <w:rFonts w:cs="Arial"/>
                <w:caps/>
                <w:color w:val="B23F33"/>
                <w:sz w:val="20"/>
              </w:rPr>
            </w:pPr>
          </w:p>
        </w:tc>
        <w:tc>
          <w:tcPr>
            <w:tcW w:w="1275" w:type="dxa"/>
            <w:hideMark/>
          </w:tcPr>
          <w:p w14:paraId="41951770"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79" w:history="1">
              <w:r w:rsidR="00D6217B" w:rsidRPr="00477323">
                <w:rPr>
                  <w:rStyle w:val="Hiperligao"/>
                  <w:rFonts w:cs="Arial"/>
                  <w:b/>
                  <w:bCs/>
                  <w:color w:val="555555"/>
                  <w:sz w:val="20"/>
                  <w:bdr w:val="none" w:sz="0" w:space="0" w:color="auto" w:frame="1"/>
                </w:rPr>
                <w:t>Protection</w:t>
              </w:r>
            </w:hyperlink>
          </w:p>
        </w:tc>
        <w:tc>
          <w:tcPr>
            <w:tcW w:w="6237" w:type="dxa"/>
            <w:hideMark/>
          </w:tcPr>
          <w:p w14:paraId="0FB10266"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Corning Gorilla Glass 4</w:t>
            </w:r>
          </w:p>
        </w:tc>
      </w:tr>
      <w:tr w:rsidR="00D6217B" w:rsidRPr="00477323" w14:paraId="591ECBE7"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D9229C4" w14:textId="77777777" w:rsidR="00D6217B" w:rsidRPr="00477323" w:rsidRDefault="00D6217B" w:rsidP="00477323">
            <w:pPr>
              <w:spacing w:line="276" w:lineRule="auto"/>
              <w:jc w:val="left"/>
              <w:rPr>
                <w:rFonts w:cs="Arial"/>
                <w:caps/>
                <w:color w:val="B23F33"/>
                <w:sz w:val="20"/>
              </w:rPr>
            </w:pPr>
          </w:p>
        </w:tc>
        <w:tc>
          <w:tcPr>
            <w:tcW w:w="1275" w:type="dxa"/>
            <w:hideMark/>
          </w:tcPr>
          <w:p w14:paraId="0B59046C"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r w:rsidRPr="00477323">
              <w:rPr>
                <w:rFonts w:cs="Arial"/>
                <w:b/>
                <w:bCs/>
                <w:color w:val="7D7464"/>
                <w:sz w:val="20"/>
              </w:rPr>
              <w:t> </w:t>
            </w:r>
          </w:p>
        </w:tc>
        <w:tc>
          <w:tcPr>
            <w:tcW w:w="6237" w:type="dxa"/>
            <w:hideMark/>
          </w:tcPr>
          <w:p w14:paraId="710B49E5"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 Always-on display</w:t>
            </w:r>
            <w:r w:rsidRPr="00477323">
              <w:rPr>
                <w:rFonts w:cs="Arial"/>
                <w:b/>
                <w:color w:val="000000"/>
                <w:sz w:val="20"/>
              </w:rPr>
              <w:br/>
              <w:t>- TouchWiz UI</w:t>
            </w:r>
          </w:p>
        </w:tc>
      </w:tr>
    </w:tbl>
    <w:p w14:paraId="0D81448C" w14:textId="77777777" w:rsidR="00D6217B" w:rsidRPr="00477323" w:rsidRDefault="00D6217B" w:rsidP="00477323">
      <w:pPr>
        <w:spacing w:line="276" w:lineRule="auto"/>
        <w:jc w:val="left"/>
        <w:rPr>
          <w:b/>
          <w:vanish/>
          <w:sz w:val="20"/>
        </w:rPr>
      </w:pPr>
    </w:p>
    <w:tbl>
      <w:tblPr>
        <w:tblStyle w:val="GrelhaMdia1-Cor2"/>
        <w:tblW w:w="8755" w:type="dxa"/>
        <w:tblLook w:val="04A0" w:firstRow="1" w:lastRow="0" w:firstColumn="1" w:lastColumn="0" w:noHBand="0" w:noVBand="1"/>
      </w:tblPr>
      <w:tblGrid>
        <w:gridCol w:w="1242"/>
        <w:gridCol w:w="1276"/>
        <w:gridCol w:w="6237"/>
      </w:tblGrid>
      <w:tr w:rsidR="00D6217B" w:rsidRPr="00477323" w14:paraId="50B4DCFA" w14:textId="77777777" w:rsidTr="00026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332F6A5B"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PLATFORM</w:t>
            </w:r>
          </w:p>
        </w:tc>
        <w:tc>
          <w:tcPr>
            <w:tcW w:w="1276" w:type="dxa"/>
            <w:hideMark/>
          </w:tcPr>
          <w:p w14:paraId="3D0FE114"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80" w:history="1">
              <w:r w:rsidR="00D6217B" w:rsidRPr="00477323">
                <w:rPr>
                  <w:rStyle w:val="Hiperligao"/>
                  <w:rFonts w:cs="Arial"/>
                  <w:bCs w:val="0"/>
                  <w:color w:val="555555"/>
                  <w:sz w:val="20"/>
                  <w:bdr w:val="none" w:sz="0" w:space="0" w:color="auto" w:frame="1"/>
                </w:rPr>
                <w:t>OS</w:t>
              </w:r>
            </w:hyperlink>
          </w:p>
        </w:tc>
        <w:tc>
          <w:tcPr>
            <w:tcW w:w="6237" w:type="dxa"/>
            <w:hideMark/>
          </w:tcPr>
          <w:p w14:paraId="253A82B3"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Android 6.0 (Marshmallow), upgradable to 7.0 (Nougat)</w:t>
            </w:r>
          </w:p>
        </w:tc>
      </w:tr>
      <w:tr w:rsidR="00D6217B" w:rsidRPr="00477323" w14:paraId="7CB90F3B" w14:textId="77777777" w:rsidTr="00026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458E3564" w14:textId="77777777" w:rsidR="00D6217B" w:rsidRPr="00477323" w:rsidRDefault="00D6217B" w:rsidP="00477323">
            <w:pPr>
              <w:spacing w:line="276" w:lineRule="auto"/>
              <w:jc w:val="left"/>
              <w:rPr>
                <w:rFonts w:cs="Arial"/>
                <w:caps/>
                <w:color w:val="B23F33"/>
                <w:sz w:val="20"/>
              </w:rPr>
            </w:pPr>
          </w:p>
        </w:tc>
        <w:tc>
          <w:tcPr>
            <w:tcW w:w="1276" w:type="dxa"/>
            <w:hideMark/>
          </w:tcPr>
          <w:p w14:paraId="7BA31D9C"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81" w:history="1">
              <w:r w:rsidR="00D6217B" w:rsidRPr="00477323">
                <w:rPr>
                  <w:rStyle w:val="Hiperligao"/>
                  <w:rFonts w:cs="Arial"/>
                  <w:b/>
                  <w:bCs/>
                  <w:color w:val="555555"/>
                  <w:sz w:val="20"/>
                  <w:bdr w:val="none" w:sz="0" w:space="0" w:color="auto" w:frame="1"/>
                </w:rPr>
                <w:t>Chipset</w:t>
              </w:r>
            </w:hyperlink>
          </w:p>
        </w:tc>
        <w:tc>
          <w:tcPr>
            <w:tcW w:w="6237" w:type="dxa"/>
            <w:hideMark/>
          </w:tcPr>
          <w:p w14:paraId="3BB3D32C"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Exynos 8890 Octa</w:t>
            </w:r>
          </w:p>
        </w:tc>
      </w:tr>
      <w:tr w:rsidR="00D6217B" w:rsidRPr="00477323" w14:paraId="446F9CA9" w14:textId="77777777" w:rsidTr="000262FD">
        <w:tc>
          <w:tcPr>
            <w:cnfStyle w:val="001000000000" w:firstRow="0" w:lastRow="0" w:firstColumn="1" w:lastColumn="0" w:oddVBand="0" w:evenVBand="0" w:oddHBand="0" w:evenHBand="0" w:firstRowFirstColumn="0" w:firstRowLastColumn="0" w:lastRowFirstColumn="0" w:lastRowLastColumn="0"/>
            <w:tcW w:w="1242" w:type="dxa"/>
            <w:vMerge/>
            <w:hideMark/>
          </w:tcPr>
          <w:p w14:paraId="628A38E0" w14:textId="77777777" w:rsidR="00D6217B" w:rsidRPr="00477323" w:rsidRDefault="00D6217B" w:rsidP="00477323">
            <w:pPr>
              <w:spacing w:line="276" w:lineRule="auto"/>
              <w:jc w:val="left"/>
              <w:rPr>
                <w:rFonts w:cs="Arial"/>
                <w:caps/>
                <w:color w:val="B23F33"/>
                <w:sz w:val="20"/>
              </w:rPr>
            </w:pPr>
          </w:p>
        </w:tc>
        <w:tc>
          <w:tcPr>
            <w:tcW w:w="1276" w:type="dxa"/>
            <w:hideMark/>
          </w:tcPr>
          <w:p w14:paraId="6BB4DFAF"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82" w:history="1">
              <w:r w:rsidR="00D6217B" w:rsidRPr="00477323">
                <w:rPr>
                  <w:rStyle w:val="Hiperligao"/>
                  <w:rFonts w:cs="Arial"/>
                  <w:b/>
                  <w:bCs/>
                  <w:color w:val="555555"/>
                  <w:sz w:val="20"/>
                  <w:bdr w:val="none" w:sz="0" w:space="0" w:color="auto" w:frame="1"/>
                </w:rPr>
                <w:t>CPU</w:t>
              </w:r>
            </w:hyperlink>
          </w:p>
        </w:tc>
        <w:tc>
          <w:tcPr>
            <w:tcW w:w="6237" w:type="dxa"/>
            <w:hideMark/>
          </w:tcPr>
          <w:p w14:paraId="14F63583"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Octa-core (4x2.3 GHz Mongoose &amp; 4x1.6 GHz Cortex-A53)</w:t>
            </w:r>
          </w:p>
        </w:tc>
      </w:tr>
      <w:tr w:rsidR="00D6217B" w:rsidRPr="00477323" w14:paraId="0EB8B20D" w14:textId="77777777" w:rsidTr="00026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8D9D078" w14:textId="77777777" w:rsidR="00D6217B" w:rsidRPr="00477323" w:rsidRDefault="00D6217B" w:rsidP="00477323">
            <w:pPr>
              <w:spacing w:line="276" w:lineRule="auto"/>
              <w:jc w:val="left"/>
              <w:rPr>
                <w:rFonts w:cs="Arial"/>
                <w:caps/>
                <w:color w:val="B23F33"/>
                <w:sz w:val="20"/>
              </w:rPr>
            </w:pPr>
          </w:p>
        </w:tc>
        <w:tc>
          <w:tcPr>
            <w:tcW w:w="1276" w:type="dxa"/>
            <w:hideMark/>
          </w:tcPr>
          <w:p w14:paraId="271F539A"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83" w:history="1">
              <w:r w:rsidR="00D6217B" w:rsidRPr="00477323">
                <w:rPr>
                  <w:rStyle w:val="Hiperligao"/>
                  <w:rFonts w:cs="Arial"/>
                  <w:b/>
                  <w:bCs/>
                  <w:color w:val="555555"/>
                  <w:sz w:val="20"/>
                  <w:bdr w:val="none" w:sz="0" w:space="0" w:color="auto" w:frame="1"/>
                </w:rPr>
                <w:t>GPU</w:t>
              </w:r>
            </w:hyperlink>
          </w:p>
        </w:tc>
        <w:tc>
          <w:tcPr>
            <w:tcW w:w="6237" w:type="dxa"/>
            <w:hideMark/>
          </w:tcPr>
          <w:p w14:paraId="77D703C6"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Mali-T880 MP12</w:t>
            </w:r>
          </w:p>
        </w:tc>
      </w:tr>
    </w:tbl>
    <w:p w14:paraId="5E935E95" w14:textId="77777777" w:rsidR="00D6217B" w:rsidRPr="00477323" w:rsidRDefault="00D6217B" w:rsidP="00477323">
      <w:pPr>
        <w:spacing w:line="276" w:lineRule="auto"/>
        <w:jc w:val="left"/>
        <w:rPr>
          <w:b/>
          <w:vanish/>
          <w:sz w:val="20"/>
        </w:rPr>
      </w:pPr>
    </w:p>
    <w:tbl>
      <w:tblPr>
        <w:tblStyle w:val="GrelhaMdia1-Cor2"/>
        <w:tblW w:w="8755" w:type="dxa"/>
        <w:tblLook w:val="04A0" w:firstRow="1" w:lastRow="0" w:firstColumn="1" w:lastColumn="0" w:noHBand="0" w:noVBand="1"/>
      </w:tblPr>
      <w:tblGrid>
        <w:gridCol w:w="1242"/>
        <w:gridCol w:w="1276"/>
        <w:gridCol w:w="6237"/>
      </w:tblGrid>
      <w:tr w:rsidR="00D6217B" w:rsidRPr="00477323" w14:paraId="7C5ED42E" w14:textId="77777777" w:rsidTr="00026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56A06D5E"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MEMORY</w:t>
            </w:r>
          </w:p>
        </w:tc>
        <w:tc>
          <w:tcPr>
            <w:tcW w:w="1276" w:type="dxa"/>
            <w:hideMark/>
          </w:tcPr>
          <w:p w14:paraId="639096EC"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84" w:history="1">
              <w:r w:rsidR="00D6217B" w:rsidRPr="00477323">
                <w:rPr>
                  <w:rStyle w:val="Hiperligao"/>
                  <w:rFonts w:cs="Arial"/>
                  <w:bCs w:val="0"/>
                  <w:color w:val="555555"/>
                  <w:sz w:val="20"/>
                  <w:bdr w:val="none" w:sz="0" w:space="0" w:color="auto" w:frame="1"/>
                </w:rPr>
                <w:t>Card slot</w:t>
              </w:r>
            </w:hyperlink>
          </w:p>
        </w:tc>
        <w:tc>
          <w:tcPr>
            <w:tcW w:w="6237" w:type="dxa"/>
            <w:hideMark/>
          </w:tcPr>
          <w:p w14:paraId="3CFACB87"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microSD, up to 256 GB (dedicated slot) - single-SIM model (G930F, G930W8)</w:t>
            </w:r>
            <w:r w:rsidRPr="00477323">
              <w:rPr>
                <w:rFonts w:cs="Arial"/>
                <w:color w:val="000000"/>
                <w:sz w:val="20"/>
              </w:rPr>
              <w:br/>
              <w:t>microSD, up to 256 GB (uses SIM 2 slot) - dual-SIM model (G930FD)</w:t>
            </w:r>
          </w:p>
        </w:tc>
      </w:tr>
      <w:tr w:rsidR="00D6217B" w:rsidRPr="00477323" w14:paraId="654F6976" w14:textId="77777777" w:rsidTr="00026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CFED641" w14:textId="77777777" w:rsidR="00D6217B" w:rsidRPr="00477323" w:rsidRDefault="00D6217B" w:rsidP="00477323">
            <w:pPr>
              <w:spacing w:line="276" w:lineRule="auto"/>
              <w:jc w:val="left"/>
              <w:rPr>
                <w:rFonts w:cs="Arial"/>
                <w:caps/>
                <w:color w:val="B23F33"/>
                <w:sz w:val="20"/>
              </w:rPr>
            </w:pPr>
          </w:p>
        </w:tc>
        <w:tc>
          <w:tcPr>
            <w:tcW w:w="1276" w:type="dxa"/>
            <w:hideMark/>
          </w:tcPr>
          <w:p w14:paraId="376E6B08"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85" w:history="1">
              <w:r w:rsidR="00D6217B" w:rsidRPr="00477323">
                <w:rPr>
                  <w:rStyle w:val="Hiperligao"/>
                  <w:rFonts w:cs="Arial"/>
                  <w:b/>
                  <w:bCs/>
                  <w:color w:val="555555"/>
                  <w:sz w:val="20"/>
                  <w:bdr w:val="none" w:sz="0" w:space="0" w:color="auto" w:frame="1"/>
                </w:rPr>
                <w:t>Internal</w:t>
              </w:r>
            </w:hyperlink>
          </w:p>
        </w:tc>
        <w:tc>
          <w:tcPr>
            <w:tcW w:w="6237" w:type="dxa"/>
            <w:hideMark/>
          </w:tcPr>
          <w:p w14:paraId="220CEF92"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32/64 GB, 4 GB RAM</w:t>
            </w:r>
          </w:p>
        </w:tc>
      </w:tr>
    </w:tbl>
    <w:p w14:paraId="328DC143"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31FE9CC8"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033C08AD"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CAMERA</w:t>
            </w:r>
          </w:p>
        </w:tc>
        <w:tc>
          <w:tcPr>
            <w:tcW w:w="1275" w:type="dxa"/>
            <w:hideMark/>
          </w:tcPr>
          <w:p w14:paraId="31258674"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86" w:history="1">
              <w:r w:rsidR="00D6217B" w:rsidRPr="00477323">
                <w:rPr>
                  <w:rStyle w:val="Hiperligao"/>
                  <w:rFonts w:cs="Arial"/>
                  <w:bCs w:val="0"/>
                  <w:color w:val="555555"/>
                  <w:sz w:val="20"/>
                  <w:bdr w:val="none" w:sz="0" w:space="0" w:color="auto" w:frame="1"/>
                </w:rPr>
                <w:t>Primary</w:t>
              </w:r>
            </w:hyperlink>
          </w:p>
        </w:tc>
        <w:tc>
          <w:tcPr>
            <w:tcW w:w="6237" w:type="dxa"/>
            <w:hideMark/>
          </w:tcPr>
          <w:p w14:paraId="07A3CD10"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12 MP, f/1.7, 26mm, phase detection autofocus, OIS, LED flash</w:t>
            </w:r>
            <w:r w:rsidR="00477323" w:rsidRPr="00477323">
              <w:rPr>
                <w:rFonts w:cs="Arial"/>
                <w:color w:val="000000"/>
                <w:sz w:val="20"/>
              </w:rPr>
              <w:t xml:space="preserve"> </w:t>
            </w:r>
          </w:p>
        </w:tc>
      </w:tr>
      <w:tr w:rsidR="00D6217B" w:rsidRPr="00477323" w14:paraId="5C3B4AC5"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0FD16074" w14:textId="77777777" w:rsidR="00D6217B" w:rsidRPr="00477323" w:rsidRDefault="00D6217B" w:rsidP="00477323">
            <w:pPr>
              <w:spacing w:line="276" w:lineRule="auto"/>
              <w:jc w:val="left"/>
              <w:rPr>
                <w:rFonts w:cs="Arial"/>
                <w:caps/>
                <w:color w:val="B23F33"/>
                <w:sz w:val="20"/>
              </w:rPr>
            </w:pPr>
          </w:p>
        </w:tc>
        <w:tc>
          <w:tcPr>
            <w:tcW w:w="1275" w:type="dxa"/>
            <w:hideMark/>
          </w:tcPr>
          <w:p w14:paraId="6E6DF3AA"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87" w:history="1">
              <w:r w:rsidR="00D6217B" w:rsidRPr="00477323">
                <w:rPr>
                  <w:rStyle w:val="Hiperligao"/>
                  <w:rFonts w:cs="Arial"/>
                  <w:b/>
                  <w:bCs/>
                  <w:color w:val="555555"/>
                  <w:sz w:val="20"/>
                  <w:bdr w:val="none" w:sz="0" w:space="0" w:color="auto" w:frame="1"/>
                </w:rPr>
                <w:t>Features</w:t>
              </w:r>
            </w:hyperlink>
          </w:p>
        </w:tc>
        <w:tc>
          <w:tcPr>
            <w:tcW w:w="6237" w:type="dxa"/>
            <w:hideMark/>
          </w:tcPr>
          <w:p w14:paraId="0B29C370"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1/2.5" sensor size, 1.4 µm pixel size, geo-tagging, simultaneous 4K video and 9MP image recording, touch focus, face/smile detection, Auto HDR, panorama</w:t>
            </w:r>
          </w:p>
        </w:tc>
      </w:tr>
      <w:tr w:rsidR="00D6217B" w:rsidRPr="002D297B" w14:paraId="4F1AE0A9"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69B05269" w14:textId="77777777" w:rsidR="00D6217B" w:rsidRPr="00477323" w:rsidRDefault="00D6217B" w:rsidP="00477323">
            <w:pPr>
              <w:spacing w:line="276" w:lineRule="auto"/>
              <w:jc w:val="left"/>
              <w:rPr>
                <w:rFonts w:cs="Arial"/>
                <w:caps/>
                <w:color w:val="B23F33"/>
                <w:sz w:val="20"/>
              </w:rPr>
            </w:pPr>
          </w:p>
        </w:tc>
        <w:tc>
          <w:tcPr>
            <w:tcW w:w="1275" w:type="dxa"/>
            <w:hideMark/>
          </w:tcPr>
          <w:p w14:paraId="2C568719"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88" w:history="1">
              <w:r w:rsidR="00D6217B" w:rsidRPr="00477323">
                <w:rPr>
                  <w:rStyle w:val="Hiperligao"/>
                  <w:rFonts w:cs="Arial"/>
                  <w:b/>
                  <w:bCs/>
                  <w:color w:val="555555"/>
                  <w:sz w:val="20"/>
                  <w:bdr w:val="none" w:sz="0" w:space="0" w:color="auto" w:frame="1"/>
                </w:rPr>
                <w:t>Video</w:t>
              </w:r>
            </w:hyperlink>
          </w:p>
        </w:tc>
        <w:tc>
          <w:tcPr>
            <w:tcW w:w="6237" w:type="dxa"/>
            <w:hideMark/>
          </w:tcPr>
          <w:p w14:paraId="0E8994B7"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lang w:val="pt-PT"/>
              </w:rPr>
            </w:pPr>
            <w:r w:rsidRPr="00477323">
              <w:rPr>
                <w:rFonts w:cs="Arial"/>
                <w:b/>
                <w:color w:val="000000"/>
                <w:sz w:val="20"/>
                <w:lang w:val="pt-PT"/>
              </w:rPr>
              <w:t>2160p@30fps, 1080p@60fps, 72</w:t>
            </w:r>
            <w:r w:rsidR="00477323" w:rsidRPr="00477323">
              <w:rPr>
                <w:rFonts w:cs="Arial"/>
                <w:b/>
                <w:color w:val="000000"/>
                <w:sz w:val="20"/>
                <w:lang w:val="pt-PT"/>
              </w:rPr>
              <w:t xml:space="preserve">0p@240fps, HDR, dual-video rec </w:t>
            </w:r>
          </w:p>
        </w:tc>
      </w:tr>
      <w:tr w:rsidR="00D6217B" w:rsidRPr="00477323" w14:paraId="547AF87B"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529855D" w14:textId="77777777" w:rsidR="00D6217B" w:rsidRPr="00477323" w:rsidRDefault="00D6217B" w:rsidP="00477323">
            <w:pPr>
              <w:spacing w:line="276" w:lineRule="auto"/>
              <w:jc w:val="left"/>
              <w:rPr>
                <w:rFonts w:cs="Arial"/>
                <w:caps/>
                <w:color w:val="B23F33"/>
                <w:sz w:val="20"/>
                <w:lang w:val="pt-PT"/>
              </w:rPr>
            </w:pPr>
          </w:p>
        </w:tc>
        <w:tc>
          <w:tcPr>
            <w:tcW w:w="1275" w:type="dxa"/>
            <w:hideMark/>
          </w:tcPr>
          <w:p w14:paraId="34EE360D"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89" w:history="1">
              <w:r w:rsidR="00D6217B" w:rsidRPr="00477323">
                <w:rPr>
                  <w:rStyle w:val="Hiperligao"/>
                  <w:rFonts w:cs="Arial"/>
                  <w:b/>
                  <w:bCs/>
                  <w:color w:val="555555"/>
                  <w:sz w:val="20"/>
                  <w:bdr w:val="none" w:sz="0" w:space="0" w:color="auto" w:frame="1"/>
                </w:rPr>
                <w:t>Secondary</w:t>
              </w:r>
            </w:hyperlink>
          </w:p>
        </w:tc>
        <w:tc>
          <w:tcPr>
            <w:tcW w:w="6237" w:type="dxa"/>
            <w:hideMark/>
          </w:tcPr>
          <w:p w14:paraId="319C4E77"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5 MP, 1/4.1" sensor size, 1.34 µm pixel size, f/1.7, 22mm, dual video call, Auto HDR</w:t>
            </w:r>
          </w:p>
        </w:tc>
      </w:tr>
    </w:tbl>
    <w:p w14:paraId="0C9B6AF1"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84"/>
        <w:gridCol w:w="6228"/>
      </w:tblGrid>
      <w:tr w:rsidR="00D6217B" w:rsidRPr="00477323" w14:paraId="6C18F676"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41625460"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SOUND</w:t>
            </w:r>
          </w:p>
        </w:tc>
        <w:tc>
          <w:tcPr>
            <w:tcW w:w="1284" w:type="dxa"/>
            <w:hideMark/>
          </w:tcPr>
          <w:p w14:paraId="744BC2E2"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90" w:history="1">
              <w:r w:rsidR="00D6217B" w:rsidRPr="00477323">
                <w:rPr>
                  <w:rStyle w:val="Hiperligao"/>
                  <w:rFonts w:cs="Arial"/>
                  <w:bCs w:val="0"/>
                  <w:color w:val="555555"/>
                  <w:sz w:val="20"/>
                  <w:bdr w:val="none" w:sz="0" w:space="0" w:color="auto" w:frame="1"/>
                </w:rPr>
                <w:t>Alert types</w:t>
              </w:r>
            </w:hyperlink>
          </w:p>
        </w:tc>
        <w:tc>
          <w:tcPr>
            <w:tcW w:w="6228" w:type="dxa"/>
            <w:hideMark/>
          </w:tcPr>
          <w:p w14:paraId="19805A68"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Vibration; MP3, WAV ringtones</w:t>
            </w:r>
          </w:p>
        </w:tc>
      </w:tr>
      <w:tr w:rsidR="00D6217B" w:rsidRPr="00477323" w14:paraId="5B67F9BF"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4B3ECEE" w14:textId="77777777" w:rsidR="00D6217B" w:rsidRPr="00477323" w:rsidRDefault="00D6217B" w:rsidP="00477323">
            <w:pPr>
              <w:spacing w:line="276" w:lineRule="auto"/>
              <w:jc w:val="left"/>
              <w:rPr>
                <w:rFonts w:cs="Arial"/>
                <w:caps/>
                <w:color w:val="B23F33"/>
                <w:sz w:val="20"/>
              </w:rPr>
            </w:pPr>
          </w:p>
        </w:tc>
        <w:tc>
          <w:tcPr>
            <w:tcW w:w="1284" w:type="dxa"/>
            <w:hideMark/>
          </w:tcPr>
          <w:p w14:paraId="559514D7"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91" w:history="1">
              <w:r w:rsidR="00D6217B" w:rsidRPr="00477323">
                <w:rPr>
                  <w:rStyle w:val="Hiperligao"/>
                  <w:rFonts w:cs="Arial"/>
                  <w:b/>
                  <w:bCs/>
                  <w:color w:val="555555"/>
                  <w:sz w:val="20"/>
                  <w:bdr w:val="none" w:sz="0" w:space="0" w:color="auto" w:frame="1"/>
                </w:rPr>
                <w:t>Loudspeaker</w:t>
              </w:r>
            </w:hyperlink>
          </w:p>
        </w:tc>
        <w:tc>
          <w:tcPr>
            <w:tcW w:w="6228" w:type="dxa"/>
            <w:hideMark/>
          </w:tcPr>
          <w:p w14:paraId="534D66A7"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Yes</w:t>
            </w:r>
          </w:p>
        </w:tc>
      </w:tr>
      <w:tr w:rsidR="00D6217B" w:rsidRPr="00477323" w14:paraId="34A28655"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3EE4EF80" w14:textId="77777777" w:rsidR="00D6217B" w:rsidRPr="00477323" w:rsidRDefault="00D6217B" w:rsidP="00477323">
            <w:pPr>
              <w:spacing w:line="276" w:lineRule="auto"/>
              <w:jc w:val="left"/>
              <w:rPr>
                <w:rFonts w:cs="Arial"/>
                <w:caps/>
                <w:color w:val="B23F33"/>
                <w:sz w:val="20"/>
              </w:rPr>
            </w:pPr>
          </w:p>
        </w:tc>
        <w:tc>
          <w:tcPr>
            <w:tcW w:w="1284" w:type="dxa"/>
            <w:hideMark/>
          </w:tcPr>
          <w:p w14:paraId="6FC4D68B"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92" w:history="1">
              <w:r w:rsidR="00D6217B" w:rsidRPr="00477323">
                <w:rPr>
                  <w:rStyle w:val="Hiperligao"/>
                  <w:rFonts w:cs="Arial"/>
                  <w:b/>
                  <w:bCs/>
                  <w:color w:val="555555"/>
                  <w:sz w:val="20"/>
                  <w:bdr w:val="none" w:sz="0" w:space="0" w:color="auto" w:frame="1"/>
                </w:rPr>
                <w:t>3.5mm jack</w:t>
              </w:r>
            </w:hyperlink>
          </w:p>
        </w:tc>
        <w:tc>
          <w:tcPr>
            <w:tcW w:w="6228" w:type="dxa"/>
            <w:hideMark/>
          </w:tcPr>
          <w:p w14:paraId="6D67728D"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Yes</w:t>
            </w:r>
          </w:p>
        </w:tc>
      </w:tr>
      <w:tr w:rsidR="00D6217B" w:rsidRPr="00477323" w14:paraId="1BD418CD"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5A082F23" w14:textId="77777777" w:rsidR="00D6217B" w:rsidRPr="00477323" w:rsidRDefault="00D6217B" w:rsidP="00477323">
            <w:pPr>
              <w:spacing w:line="276" w:lineRule="auto"/>
              <w:jc w:val="left"/>
              <w:rPr>
                <w:rFonts w:cs="Arial"/>
                <w:caps/>
                <w:color w:val="B23F33"/>
                <w:sz w:val="20"/>
              </w:rPr>
            </w:pPr>
          </w:p>
        </w:tc>
        <w:tc>
          <w:tcPr>
            <w:tcW w:w="1284" w:type="dxa"/>
            <w:hideMark/>
          </w:tcPr>
          <w:p w14:paraId="07053DC4"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r w:rsidRPr="00477323">
              <w:rPr>
                <w:rFonts w:cs="Arial"/>
                <w:b/>
                <w:bCs/>
                <w:color w:val="7D7464"/>
                <w:sz w:val="20"/>
              </w:rPr>
              <w:t> </w:t>
            </w:r>
          </w:p>
        </w:tc>
        <w:tc>
          <w:tcPr>
            <w:tcW w:w="6228" w:type="dxa"/>
            <w:hideMark/>
          </w:tcPr>
          <w:p w14:paraId="6F1F38D4"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- 24-bit/192kHz audio</w:t>
            </w:r>
            <w:r w:rsidRPr="00477323">
              <w:rPr>
                <w:rFonts w:cs="Arial"/>
                <w:b/>
                <w:color w:val="000000"/>
                <w:sz w:val="20"/>
              </w:rPr>
              <w:br/>
              <w:t>- Active noise cancellation with dedicated mic</w:t>
            </w:r>
          </w:p>
        </w:tc>
      </w:tr>
    </w:tbl>
    <w:p w14:paraId="32C826A6"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4AAEB65E"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437F6E4B"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COMMS</w:t>
            </w:r>
          </w:p>
        </w:tc>
        <w:tc>
          <w:tcPr>
            <w:tcW w:w="1275" w:type="dxa"/>
            <w:hideMark/>
          </w:tcPr>
          <w:p w14:paraId="0AB711BC"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93" w:history="1">
              <w:r w:rsidR="00D6217B" w:rsidRPr="00477323">
                <w:rPr>
                  <w:rStyle w:val="Hiperligao"/>
                  <w:rFonts w:cs="Arial"/>
                  <w:bCs w:val="0"/>
                  <w:color w:val="555555"/>
                  <w:sz w:val="20"/>
                  <w:bdr w:val="none" w:sz="0" w:space="0" w:color="auto" w:frame="1"/>
                </w:rPr>
                <w:t>WLAN</w:t>
              </w:r>
            </w:hyperlink>
          </w:p>
        </w:tc>
        <w:tc>
          <w:tcPr>
            <w:tcW w:w="6237" w:type="dxa"/>
            <w:hideMark/>
          </w:tcPr>
          <w:p w14:paraId="2C300EA6"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Wi-Fi 802.11 a/b/g/n/ac, dual-band, Wi-Fi Direct, hotspot</w:t>
            </w:r>
          </w:p>
        </w:tc>
      </w:tr>
      <w:tr w:rsidR="00D6217B" w:rsidRPr="00477323" w14:paraId="15C9B8F9"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B97199A" w14:textId="77777777" w:rsidR="00D6217B" w:rsidRPr="00477323" w:rsidRDefault="00D6217B" w:rsidP="00477323">
            <w:pPr>
              <w:spacing w:line="276" w:lineRule="auto"/>
              <w:jc w:val="left"/>
              <w:rPr>
                <w:rFonts w:cs="Arial"/>
                <w:caps/>
                <w:color w:val="B23F33"/>
                <w:sz w:val="20"/>
              </w:rPr>
            </w:pPr>
          </w:p>
        </w:tc>
        <w:tc>
          <w:tcPr>
            <w:tcW w:w="1275" w:type="dxa"/>
            <w:hideMark/>
          </w:tcPr>
          <w:p w14:paraId="5EBE0089"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94" w:history="1">
              <w:r w:rsidR="00D6217B" w:rsidRPr="00477323">
                <w:rPr>
                  <w:rStyle w:val="Hiperligao"/>
                  <w:rFonts w:cs="Arial"/>
                  <w:b/>
                  <w:bCs/>
                  <w:color w:val="555555"/>
                  <w:sz w:val="20"/>
                  <w:bdr w:val="none" w:sz="0" w:space="0" w:color="auto" w:frame="1"/>
                </w:rPr>
                <w:t>Bluetooth</w:t>
              </w:r>
            </w:hyperlink>
          </w:p>
        </w:tc>
        <w:tc>
          <w:tcPr>
            <w:tcW w:w="6237" w:type="dxa"/>
            <w:hideMark/>
          </w:tcPr>
          <w:p w14:paraId="3A276E92"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4.2, A2DP, LE, aptX</w:t>
            </w:r>
          </w:p>
        </w:tc>
      </w:tr>
      <w:tr w:rsidR="00D6217B" w:rsidRPr="00477323" w14:paraId="00A5F91E"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76C9EB71" w14:textId="77777777" w:rsidR="00D6217B" w:rsidRPr="00477323" w:rsidRDefault="00D6217B" w:rsidP="00477323">
            <w:pPr>
              <w:spacing w:line="276" w:lineRule="auto"/>
              <w:jc w:val="left"/>
              <w:rPr>
                <w:rFonts w:cs="Arial"/>
                <w:caps/>
                <w:color w:val="B23F33"/>
                <w:sz w:val="20"/>
              </w:rPr>
            </w:pPr>
          </w:p>
        </w:tc>
        <w:tc>
          <w:tcPr>
            <w:tcW w:w="1275" w:type="dxa"/>
            <w:hideMark/>
          </w:tcPr>
          <w:p w14:paraId="3B5A36BA"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95" w:history="1">
              <w:r w:rsidR="00D6217B" w:rsidRPr="00477323">
                <w:rPr>
                  <w:rStyle w:val="Hiperligao"/>
                  <w:rFonts w:cs="Arial"/>
                  <w:b/>
                  <w:bCs/>
                  <w:color w:val="555555"/>
                  <w:sz w:val="20"/>
                  <w:bdr w:val="none" w:sz="0" w:space="0" w:color="auto" w:frame="1"/>
                </w:rPr>
                <w:t>GPS</w:t>
              </w:r>
            </w:hyperlink>
          </w:p>
        </w:tc>
        <w:tc>
          <w:tcPr>
            <w:tcW w:w="6237" w:type="dxa"/>
            <w:hideMark/>
          </w:tcPr>
          <w:p w14:paraId="0EF24DF9"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Yes, with A-GPS, GLONASS, BDS</w:t>
            </w:r>
          </w:p>
        </w:tc>
      </w:tr>
      <w:tr w:rsidR="00D6217B" w:rsidRPr="00477323" w14:paraId="1DABBB16"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A529517" w14:textId="77777777" w:rsidR="00D6217B" w:rsidRPr="00477323" w:rsidRDefault="00D6217B" w:rsidP="00477323">
            <w:pPr>
              <w:spacing w:line="276" w:lineRule="auto"/>
              <w:jc w:val="left"/>
              <w:rPr>
                <w:rFonts w:cs="Arial"/>
                <w:caps/>
                <w:color w:val="B23F33"/>
                <w:sz w:val="20"/>
              </w:rPr>
            </w:pPr>
          </w:p>
        </w:tc>
        <w:tc>
          <w:tcPr>
            <w:tcW w:w="1275" w:type="dxa"/>
            <w:hideMark/>
          </w:tcPr>
          <w:p w14:paraId="4D2E7F1A"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96" w:history="1">
              <w:r w:rsidR="00D6217B" w:rsidRPr="00477323">
                <w:rPr>
                  <w:rStyle w:val="Hiperligao"/>
                  <w:rFonts w:cs="Arial"/>
                  <w:b/>
                  <w:bCs/>
                  <w:color w:val="555555"/>
                  <w:sz w:val="20"/>
                  <w:bdr w:val="none" w:sz="0" w:space="0" w:color="auto" w:frame="1"/>
                </w:rPr>
                <w:t>NFC</w:t>
              </w:r>
            </w:hyperlink>
          </w:p>
        </w:tc>
        <w:tc>
          <w:tcPr>
            <w:tcW w:w="6237" w:type="dxa"/>
            <w:hideMark/>
          </w:tcPr>
          <w:p w14:paraId="0BCEF578"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Yes</w:t>
            </w:r>
          </w:p>
        </w:tc>
      </w:tr>
      <w:tr w:rsidR="00D6217B" w:rsidRPr="00477323" w14:paraId="76F1F6B5"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60350133" w14:textId="77777777" w:rsidR="00D6217B" w:rsidRPr="00477323" w:rsidRDefault="00D6217B" w:rsidP="00477323">
            <w:pPr>
              <w:spacing w:line="276" w:lineRule="auto"/>
              <w:jc w:val="left"/>
              <w:rPr>
                <w:rFonts w:cs="Arial"/>
                <w:caps/>
                <w:color w:val="B23F33"/>
                <w:sz w:val="20"/>
              </w:rPr>
            </w:pPr>
          </w:p>
        </w:tc>
        <w:tc>
          <w:tcPr>
            <w:tcW w:w="1275" w:type="dxa"/>
            <w:hideMark/>
          </w:tcPr>
          <w:p w14:paraId="6C7BE2EF"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197" w:history="1">
              <w:r w:rsidR="00D6217B" w:rsidRPr="00477323">
                <w:rPr>
                  <w:rStyle w:val="Hiperligao"/>
                  <w:rFonts w:cs="Arial"/>
                  <w:b/>
                  <w:bCs/>
                  <w:color w:val="555555"/>
                  <w:sz w:val="20"/>
                  <w:bdr w:val="none" w:sz="0" w:space="0" w:color="auto" w:frame="1"/>
                </w:rPr>
                <w:t>Radio</w:t>
              </w:r>
            </w:hyperlink>
          </w:p>
        </w:tc>
        <w:tc>
          <w:tcPr>
            <w:tcW w:w="6237" w:type="dxa"/>
            <w:hideMark/>
          </w:tcPr>
          <w:p w14:paraId="67BDC9C2"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No</w:t>
            </w:r>
          </w:p>
        </w:tc>
      </w:tr>
      <w:tr w:rsidR="00D6217B" w:rsidRPr="00477323" w14:paraId="385B4F54"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3B9278C9" w14:textId="77777777" w:rsidR="00D6217B" w:rsidRPr="00477323" w:rsidRDefault="00D6217B" w:rsidP="00477323">
            <w:pPr>
              <w:spacing w:line="276" w:lineRule="auto"/>
              <w:jc w:val="left"/>
              <w:rPr>
                <w:rFonts w:cs="Arial"/>
                <w:caps/>
                <w:color w:val="B23F33"/>
                <w:sz w:val="20"/>
              </w:rPr>
            </w:pPr>
          </w:p>
        </w:tc>
        <w:tc>
          <w:tcPr>
            <w:tcW w:w="1275" w:type="dxa"/>
            <w:hideMark/>
          </w:tcPr>
          <w:p w14:paraId="7D309ABF"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198" w:history="1">
              <w:r w:rsidR="00D6217B" w:rsidRPr="00477323">
                <w:rPr>
                  <w:rStyle w:val="Hiperligao"/>
                  <w:rFonts w:cs="Arial"/>
                  <w:b/>
                  <w:bCs/>
                  <w:color w:val="555555"/>
                  <w:sz w:val="20"/>
                  <w:bdr w:val="none" w:sz="0" w:space="0" w:color="auto" w:frame="1"/>
                </w:rPr>
                <w:t>USB</w:t>
              </w:r>
            </w:hyperlink>
          </w:p>
        </w:tc>
        <w:tc>
          <w:tcPr>
            <w:tcW w:w="6237" w:type="dxa"/>
            <w:hideMark/>
          </w:tcPr>
          <w:p w14:paraId="4CAD8886"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microUSB 2.0, USB Host</w:t>
            </w:r>
          </w:p>
        </w:tc>
      </w:tr>
    </w:tbl>
    <w:p w14:paraId="21FF0A68"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0A81A31E"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503EF6CC"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FEATURES</w:t>
            </w:r>
          </w:p>
        </w:tc>
        <w:tc>
          <w:tcPr>
            <w:tcW w:w="1275" w:type="dxa"/>
            <w:hideMark/>
          </w:tcPr>
          <w:p w14:paraId="1A8EC0BC"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199" w:history="1">
              <w:r w:rsidR="00D6217B" w:rsidRPr="00477323">
                <w:rPr>
                  <w:rStyle w:val="Hiperligao"/>
                  <w:rFonts w:cs="Arial"/>
                  <w:bCs w:val="0"/>
                  <w:color w:val="555555"/>
                  <w:sz w:val="20"/>
                  <w:bdr w:val="none" w:sz="0" w:space="0" w:color="auto" w:frame="1"/>
                </w:rPr>
                <w:t>Sensors</w:t>
              </w:r>
            </w:hyperlink>
          </w:p>
        </w:tc>
        <w:tc>
          <w:tcPr>
            <w:tcW w:w="6237" w:type="dxa"/>
            <w:hideMark/>
          </w:tcPr>
          <w:p w14:paraId="7184B0DB"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Fingerprint (front-mounted), accelerometer, gyro, proximity, compass, barometer, heart rate, SpO2</w:t>
            </w:r>
          </w:p>
        </w:tc>
      </w:tr>
      <w:tr w:rsidR="00D6217B" w:rsidRPr="00477323" w14:paraId="3AB97E62"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A5B7C8F" w14:textId="77777777" w:rsidR="00D6217B" w:rsidRPr="00477323" w:rsidRDefault="00D6217B" w:rsidP="00477323">
            <w:pPr>
              <w:spacing w:line="276" w:lineRule="auto"/>
              <w:jc w:val="left"/>
              <w:rPr>
                <w:rFonts w:cs="Arial"/>
                <w:caps/>
                <w:color w:val="B23F33"/>
                <w:sz w:val="20"/>
              </w:rPr>
            </w:pPr>
          </w:p>
        </w:tc>
        <w:tc>
          <w:tcPr>
            <w:tcW w:w="1275" w:type="dxa"/>
            <w:hideMark/>
          </w:tcPr>
          <w:p w14:paraId="12C63871"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00" w:history="1">
              <w:r w:rsidR="00D6217B" w:rsidRPr="00477323">
                <w:rPr>
                  <w:rStyle w:val="Hiperligao"/>
                  <w:rFonts w:cs="Arial"/>
                  <w:b/>
                  <w:bCs/>
                  <w:color w:val="555555"/>
                  <w:sz w:val="20"/>
                  <w:bdr w:val="none" w:sz="0" w:space="0" w:color="auto" w:frame="1"/>
                </w:rPr>
                <w:t>Messaging</w:t>
              </w:r>
            </w:hyperlink>
          </w:p>
        </w:tc>
        <w:tc>
          <w:tcPr>
            <w:tcW w:w="6237" w:type="dxa"/>
            <w:hideMark/>
          </w:tcPr>
          <w:p w14:paraId="59700D42"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SMS(threaded view), MMS, Email, Push Mail, IM</w:t>
            </w:r>
          </w:p>
        </w:tc>
      </w:tr>
      <w:tr w:rsidR="00D6217B" w:rsidRPr="00477323" w14:paraId="28A71E57"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79325488" w14:textId="77777777" w:rsidR="00D6217B" w:rsidRPr="00477323" w:rsidRDefault="00D6217B" w:rsidP="00477323">
            <w:pPr>
              <w:spacing w:line="276" w:lineRule="auto"/>
              <w:jc w:val="left"/>
              <w:rPr>
                <w:rFonts w:cs="Arial"/>
                <w:caps/>
                <w:color w:val="B23F33"/>
                <w:sz w:val="20"/>
              </w:rPr>
            </w:pPr>
          </w:p>
        </w:tc>
        <w:tc>
          <w:tcPr>
            <w:tcW w:w="1275" w:type="dxa"/>
            <w:hideMark/>
          </w:tcPr>
          <w:p w14:paraId="1AE1EAEE"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201" w:history="1">
              <w:r w:rsidR="00D6217B" w:rsidRPr="00477323">
                <w:rPr>
                  <w:rStyle w:val="Hiperligao"/>
                  <w:rFonts w:cs="Arial"/>
                  <w:b/>
                  <w:bCs/>
                  <w:color w:val="555555"/>
                  <w:sz w:val="20"/>
                  <w:bdr w:val="none" w:sz="0" w:space="0" w:color="auto" w:frame="1"/>
                </w:rPr>
                <w:t>Browser</w:t>
              </w:r>
            </w:hyperlink>
          </w:p>
        </w:tc>
        <w:tc>
          <w:tcPr>
            <w:tcW w:w="6237" w:type="dxa"/>
            <w:hideMark/>
          </w:tcPr>
          <w:p w14:paraId="67FE7A4F"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HTML5</w:t>
            </w:r>
          </w:p>
        </w:tc>
      </w:tr>
      <w:tr w:rsidR="00D6217B" w:rsidRPr="00477323" w14:paraId="240B0556"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2E43A9D3" w14:textId="77777777" w:rsidR="00D6217B" w:rsidRPr="00477323" w:rsidRDefault="00D6217B" w:rsidP="00477323">
            <w:pPr>
              <w:spacing w:line="276" w:lineRule="auto"/>
              <w:jc w:val="left"/>
              <w:rPr>
                <w:rFonts w:cs="Arial"/>
                <w:caps/>
                <w:color w:val="B23F33"/>
                <w:sz w:val="20"/>
              </w:rPr>
            </w:pPr>
          </w:p>
        </w:tc>
        <w:tc>
          <w:tcPr>
            <w:tcW w:w="1275" w:type="dxa"/>
            <w:hideMark/>
          </w:tcPr>
          <w:p w14:paraId="74D6E2A9"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02" w:history="1">
              <w:r w:rsidR="00D6217B" w:rsidRPr="00477323">
                <w:rPr>
                  <w:rStyle w:val="Hiperligao"/>
                  <w:rFonts w:cs="Arial"/>
                  <w:b/>
                  <w:bCs/>
                  <w:color w:val="555555"/>
                  <w:sz w:val="20"/>
                  <w:bdr w:val="none" w:sz="0" w:space="0" w:color="auto" w:frame="1"/>
                </w:rPr>
                <w:t>Java</w:t>
              </w:r>
            </w:hyperlink>
          </w:p>
        </w:tc>
        <w:tc>
          <w:tcPr>
            <w:tcW w:w="6237" w:type="dxa"/>
            <w:hideMark/>
          </w:tcPr>
          <w:p w14:paraId="72C25385"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No</w:t>
            </w:r>
          </w:p>
        </w:tc>
      </w:tr>
      <w:tr w:rsidR="00D6217B" w:rsidRPr="00477323" w14:paraId="59BFFBDA"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55D87CFF" w14:textId="77777777" w:rsidR="00D6217B" w:rsidRPr="00477323" w:rsidRDefault="00D6217B" w:rsidP="00477323">
            <w:pPr>
              <w:spacing w:line="276" w:lineRule="auto"/>
              <w:jc w:val="left"/>
              <w:rPr>
                <w:rFonts w:cs="Arial"/>
                <w:caps/>
                <w:color w:val="B23F33"/>
                <w:sz w:val="20"/>
              </w:rPr>
            </w:pPr>
          </w:p>
        </w:tc>
        <w:tc>
          <w:tcPr>
            <w:tcW w:w="1275" w:type="dxa"/>
            <w:hideMark/>
          </w:tcPr>
          <w:p w14:paraId="6D402AC9"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r w:rsidRPr="00477323">
              <w:rPr>
                <w:rFonts w:cs="Arial"/>
                <w:b/>
                <w:bCs/>
                <w:color w:val="7D7464"/>
                <w:sz w:val="20"/>
              </w:rPr>
              <w:t> </w:t>
            </w:r>
          </w:p>
        </w:tc>
        <w:tc>
          <w:tcPr>
            <w:tcW w:w="6237" w:type="dxa"/>
            <w:hideMark/>
          </w:tcPr>
          <w:p w14:paraId="51B64D4A"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 Fast battery charging (Quick Charge 2.0)</w:t>
            </w:r>
            <w:r w:rsidRPr="00477323">
              <w:rPr>
                <w:rFonts w:cs="Arial"/>
                <w:b/>
                <w:color w:val="000000"/>
                <w:sz w:val="20"/>
              </w:rPr>
              <w:br/>
              <w:t>- Qi/PMA wirele</w:t>
            </w:r>
            <w:r w:rsidR="00477323">
              <w:rPr>
                <w:rFonts w:cs="Arial"/>
                <w:b/>
                <w:color w:val="000000"/>
                <w:sz w:val="20"/>
              </w:rPr>
              <w:t>ss charging (market dependent)</w:t>
            </w:r>
            <w:r w:rsidR="00477323" w:rsidRPr="00477323">
              <w:rPr>
                <w:rFonts w:cs="Arial"/>
                <w:b/>
                <w:color w:val="000000"/>
                <w:sz w:val="20"/>
              </w:rPr>
              <w:t xml:space="preserve"> </w:t>
            </w:r>
            <w:r w:rsidRPr="00477323">
              <w:rPr>
                <w:rFonts w:cs="Arial"/>
                <w:b/>
                <w:color w:val="000000"/>
                <w:sz w:val="20"/>
              </w:rPr>
              <w:br/>
              <w:t>- S-Voice natural language commands and dictation</w:t>
            </w:r>
            <w:r w:rsidRPr="00477323">
              <w:rPr>
                <w:rFonts w:cs="Arial"/>
                <w:b/>
                <w:color w:val="000000"/>
                <w:sz w:val="20"/>
              </w:rPr>
              <w:br/>
              <w:t>- OneDrive (115 GB cloud storage)</w:t>
            </w:r>
            <w:r w:rsidRPr="00477323">
              <w:rPr>
                <w:rFonts w:cs="Arial"/>
                <w:b/>
                <w:color w:val="000000"/>
                <w:sz w:val="20"/>
              </w:rPr>
              <w:br/>
              <w:t>- MP4/DivX/XviD/WMV/H.264 player</w:t>
            </w:r>
            <w:r w:rsidRPr="00477323">
              <w:rPr>
                <w:rFonts w:cs="Arial"/>
                <w:b/>
                <w:color w:val="000000"/>
                <w:sz w:val="20"/>
              </w:rPr>
              <w:br/>
              <w:t>- MP3/WAV/WMA/eAAC+/FLAC player</w:t>
            </w:r>
            <w:r w:rsidRPr="00477323">
              <w:rPr>
                <w:rFonts w:cs="Arial"/>
                <w:b/>
                <w:color w:val="000000"/>
                <w:sz w:val="20"/>
              </w:rPr>
              <w:br/>
              <w:t>- Photo/video editor</w:t>
            </w:r>
          </w:p>
        </w:tc>
      </w:tr>
    </w:tbl>
    <w:p w14:paraId="352DD095"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2"/>
        <w:gridCol w:w="1275"/>
        <w:gridCol w:w="6237"/>
      </w:tblGrid>
      <w:tr w:rsidR="00D6217B" w:rsidRPr="00477323" w14:paraId="291470B6" w14:textId="77777777" w:rsidTr="004773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39A7BDAB"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BATTERY</w:t>
            </w:r>
          </w:p>
        </w:tc>
        <w:tc>
          <w:tcPr>
            <w:tcW w:w="1275" w:type="dxa"/>
            <w:hideMark/>
          </w:tcPr>
          <w:p w14:paraId="73242548"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r w:rsidRPr="00477323">
              <w:rPr>
                <w:rFonts w:cs="Arial"/>
                <w:bCs w:val="0"/>
                <w:color w:val="7D7464"/>
                <w:sz w:val="20"/>
              </w:rPr>
              <w:t> </w:t>
            </w:r>
          </w:p>
        </w:tc>
        <w:tc>
          <w:tcPr>
            <w:tcW w:w="6237" w:type="dxa"/>
            <w:hideMark/>
          </w:tcPr>
          <w:p w14:paraId="4CB72508"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Non-removable Li-Ion 3000 mAh battery</w:t>
            </w:r>
          </w:p>
        </w:tc>
      </w:tr>
      <w:tr w:rsidR="00D6217B" w:rsidRPr="00477323" w14:paraId="66B46E6D" w14:textId="77777777" w:rsidTr="004773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034B091" w14:textId="77777777" w:rsidR="00D6217B" w:rsidRPr="00477323" w:rsidRDefault="00D6217B" w:rsidP="00477323">
            <w:pPr>
              <w:spacing w:line="276" w:lineRule="auto"/>
              <w:jc w:val="left"/>
              <w:rPr>
                <w:rFonts w:cs="Arial"/>
                <w:caps/>
                <w:color w:val="B23F33"/>
                <w:sz w:val="20"/>
              </w:rPr>
            </w:pPr>
          </w:p>
        </w:tc>
        <w:tc>
          <w:tcPr>
            <w:tcW w:w="1275" w:type="dxa"/>
            <w:hideMark/>
          </w:tcPr>
          <w:p w14:paraId="506651DD"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03" w:history="1">
              <w:r w:rsidR="00D6217B" w:rsidRPr="00477323">
                <w:rPr>
                  <w:rStyle w:val="Hiperligao"/>
                  <w:rFonts w:cs="Arial"/>
                  <w:b/>
                  <w:bCs/>
                  <w:color w:val="555555"/>
                  <w:sz w:val="20"/>
                  <w:bdr w:val="none" w:sz="0" w:space="0" w:color="auto" w:frame="1"/>
                </w:rPr>
                <w:t>Talk time</w:t>
              </w:r>
            </w:hyperlink>
          </w:p>
        </w:tc>
        <w:tc>
          <w:tcPr>
            <w:tcW w:w="6237" w:type="dxa"/>
            <w:hideMark/>
          </w:tcPr>
          <w:p w14:paraId="005F650E"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Up to 22 h (3G)</w:t>
            </w:r>
          </w:p>
        </w:tc>
      </w:tr>
      <w:tr w:rsidR="00D6217B" w:rsidRPr="00477323" w14:paraId="0C193BBC" w14:textId="77777777" w:rsidTr="00477323">
        <w:tc>
          <w:tcPr>
            <w:cnfStyle w:val="001000000000" w:firstRow="0" w:lastRow="0" w:firstColumn="1" w:lastColumn="0" w:oddVBand="0" w:evenVBand="0" w:oddHBand="0" w:evenHBand="0" w:firstRowFirstColumn="0" w:firstRowLastColumn="0" w:lastRowFirstColumn="0" w:lastRowLastColumn="0"/>
            <w:tcW w:w="1242" w:type="dxa"/>
            <w:vMerge/>
            <w:hideMark/>
          </w:tcPr>
          <w:p w14:paraId="32FD291C" w14:textId="77777777" w:rsidR="00D6217B" w:rsidRPr="00477323" w:rsidRDefault="00D6217B" w:rsidP="00477323">
            <w:pPr>
              <w:spacing w:line="276" w:lineRule="auto"/>
              <w:jc w:val="left"/>
              <w:rPr>
                <w:rFonts w:cs="Arial"/>
                <w:caps/>
                <w:color w:val="B23F33"/>
                <w:sz w:val="20"/>
              </w:rPr>
            </w:pPr>
          </w:p>
        </w:tc>
        <w:tc>
          <w:tcPr>
            <w:tcW w:w="1275" w:type="dxa"/>
            <w:hideMark/>
          </w:tcPr>
          <w:p w14:paraId="351EF369"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204" w:history="1">
              <w:r w:rsidR="00D6217B" w:rsidRPr="00477323">
                <w:rPr>
                  <w:rStyle w:val="Hiperligao"/>
                  <w:rFonts w:cs="Arial"/>
                  <w:b/>
                  <w:bCs/>
                  <w:color w:val="555555"/>
                  <w:sz w:val="20"/>
                  <w:bdr w:val="none" w:sz="0" w:space="0" w:color="auto" w:frame="1"/>
                </w:rPr>
                <w:t>Music play</w:t>
              </w:r>
            </w:hyperlink>
          </w:p>
        </w:tc>
        <w:tc>
          <w:tcPr>
            <w:tcW w:w="6237" w:type="dxa"/>
            <w:hideMark/>
          </w:tcPr>
          <w:p w14:paraId="7F6CCD9F"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Up to 62 h</w:t>
            </w:r>
          </w:p>
        </w:tc>
      </w:tr>
    </w:tbl>
    <w:p w14:paraId="3F154F39" w14:textId="77777777" w:rsidR="00D6217B" w:rsidRPr="00477323" w:rsidRDefault="00D6217B" w:rsidP="00477323">
      <w:pPr>
        <w:spacing w:line="276" w:lineRule="auto"/>
        <w:jc w:val="left"/>
        <w:rPr>
          <w:b/>
          <w:vanish/>
          <w:sz w:val="20"/>
        </w:rPr>
      </w:pPr>
    </w:p>
    <w:tbl>
      <w:tblPr>
        <w:tblStyle w:val="GrelhaMdia1-Cor2"/>
        <w:tblW w:w="8754" w:type="dxa"/>
        <w:tblLook w:val="04A0" w:firstRow="1" w:lastRow="0" w:firstColumn="1" w:lastColumn="0" w:noHBand="0" w:noVBand="1"/>
      </w:tblPr>
      <w:tblGrid>
        <w:gridCol w:w="1241"/>
        <w:gridCol w:w="1284"/>
        <w:gridCol w:w="6229"/>
      </w:tblGrid>
      <w:tr w:rsidR="00D6217B" w:rsidRPr="00477323" w14:paraId="26F05490" w14:textId="77777777" w:rsidTr="00A62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2F8D12D4" w14:textId="77777777" w:rsidR="00D6217B" w:rsidRPr="00477323" w:rsidRDefault="00D6217B" w:rsidP="00477323">
            <w:pPr>
              <w:spacing w:line="276" w:lineRule="auto"/>
              <w:jc w:val="left"/>
              <w:rPr>
                <w:rFonts w:cs="Arial"/>
                <w:caps/>
                <w:color w:val="B23F33"/>
                <w:sz w:val="20"/>
              </w:rPr>
            </w:pPr>
            <w:r w:rsidRPr="00477323">
              <w:rPr>
                <w:rFonts w:cs="Arial"/>
                <w:caps/>
                <w:color w:val="B23F33"/>
                <w:sz w:val="20"/>
              </w:rPr>
              <w:t>MISC</w:t>
            </w:r>
          </w:p>
        </w:tc>
        <w:tc>
          <w:tcPr>
            <w:tcW w:w="1275" w:type="dxa"/>
            <w:hideMark/>
          </w:tcPr>
          <w:p w14:paraId="52180FAE" w14:textId="77777777" w:rsidR="00D6217B" w:rsidRPr="00477323" w:rsidRDefault="00C509A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bCs w:val="0"/>
                <w:color w:val="7D7464"/>
                <w:sz w:val="20"/>
              </w:rPr>
            </w:pPr>
            <w:hyperlink r:id="rId205" w:history="1">
              <w:r w:rsidR="00D6217B" w:rsidRPr="00477323">
                <w:rPr>
                  <w:rStyle w:val="Hiperligao"/>
                  <w:rFonts w:cs="Arial"/>
                  <w:bCs w:val="0"/>
                  <w:color w:val="555555"/>
                  <w:sz w:val="20"/>
                  <w:bdr w:val="none" w:sz="0" w:space="0" w:color="auto" w:frame="1"/>
                </w:rPr>
                <w:t>Colors</w:t>
              </w:r>
            </w:hyperlink>
          </w:p>
        </w:tc>
        <w:tc>
          <w:tcPr>
            <w:tcW w:w="6237" w:type="dxa"/>
            <w:hideMark/>
          </w:tcPr>
          <w:p w14:paraId="001E56B0" w14:textId="77777777" w:rsidR="00D6217B" w:rsidRPr="00477323" w:rsidRDefault="00D6217B" w:rsidP="00477323">
            <w:pPr>
              <w:spacing w:line="276" w:lineRule="auto"/>
              <w:jc w:val="left"/>
              <w:cnfStyle w:val="100000000000" w:firstRow="1" w:lastRow="0" w:firstColumn="0" w:lastColumn="0" w:oddVBand="0" w:evenVBand="0" w:oddHBand="0" w:evenHBand="0" w:firstRowFirstColumn="0" w:firstRowLastColumn="0" w:lastRowFirstColumn="0" w:lastRowLastColumn="0"/>
              <w:rPr>
                <w:rFonts w:cs="Arial"/>
                <w:color w:val="000000"/>
                <w:sz w:val="20"/>
              </w:rPr>
            </w:pPr>
            <w:r w:rsidRPr="00477323">
              <w:rPr>
                <w:rFonts w:cs="Arial"/>
                <w:color w:val="000000"/>
                <w:sz w:val="20"/>
              </w:rPr>
              <w:t>Black, White, Gold, Silver, Pink Gold</w:t>
            </w:r>
          </w:p>
        </w:tc>
      </w:tr>
      <w:tr w:rsidR="00D6217B" w:rsidRPr="00477323" w14:paraId="38BE0C9D"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6CE8DBBF" w14:textId="77777777" w:rsidR="00D6217B" w:rsidRPr="00477323" w:rsidRDefault="00D6217B" w:rsidP="00477323">
            <w:pPr>
              <w:spacing w:line="276" w:lineRule="auto"/>
              <w:jc w:val="left"/>
              <w:rPr>
                <w:rFonts w:cs="Arial"/>
                <w:caps/>
                <w:color w:val="B23F33"/>
                <w:sz w:val="20"/>
              </w:rPr>
            </w:pPr>
          </w:p>
        </w:tc>
        <w:tc>
          <w:tcPr>
            <w:tcW w:w="1275" w:type="dxa"/>
            <w:hideMark/>
          </w:tcPr>
          <w:p w14:paraId="3C4328E5"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06" w:history="1">
              <w:r w:rsidR="00D6217B" w:rsidRPr="00477323">
                <w:rPr>
                  <w:rStyle w:val="Hiperligao"/>
                  <w:rFonts w:cs="Arial"/>
                  <w:b/>
                  <w:bCs/>
                  <w:color w:val="555555"/>
                  <w:sz w:val="20"/>
                  <w:bdr w:val="none" w:sz="0" w:space="0" w:color="auto" w:frame="1"/>
                </w:rPr>
                <w:t>SAR</w:t>
              </w:r>
            </w:hyperlink>
          </w:p>
        </w:tc>
        <w:tc>
          <w:tcPr>
            <w:tcW w:w="6237" w:type="dxa"/>
            <w:hideMark/>
          </w:tcPr>
          <w:p w14:paraId="7784B26E"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1.40 W/kg (head)     1.59 W/kg (body)    </w:t>
            </w:r>
          </w:p>
        </w:tc>
      </w:tr>
      <w:tr w:rsidR="00D6217B" w:rsidRPr="00477323" w14:paraId="718BDC4E"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6DF6B72D" w14:textId="77777777" w:rsidR="00D6217B" w:rsidRPr="00477323" w:rsidRDefault="00D6217B" w:rsidP="00477323">
            <w:pPr>
              <w:spacing w:line="276" w:lineRule="auto"/>
              <w:jc w:val="left"/>
              <w:rPr>
                <w:rFonts w:cs="Arial"/>
                <w:caps/>
                <w:color w:val="B23F33"/>
                <w:sz w:val="20"/>
              </w:rPr>
            </w:pPr>
          </w:p>
        </w:tc>
        <w:tc>
          <w:tcPr>
            <w:tcW w:w="1275" w:type="dxa"/>
            <w:hideMark/>
          </w:tcPr>
          <w:p w14:paraId="2CDE38E1" w14:textId="77777777" w:rsidR="00D6217B" w:rsidRPr="00477323" w:rsidRDefault="00C509A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207" w:history="1">
              <w:r w:rsidR="00D6217B" w:rsidRPr="00477323">
                <w:rPr>
                  <w:rStyle w:val="Hiperligao"/>
                  <w:rFonts w:cs="Arial"/>
                  <w:b/>
                  <w:bCs/>
                  <w:color w:val="555555"/>
                  <w:sz w:val="20"/>
                  <w:bdr w:val="none" w:sz="0" w:space="0" w:color="auto" w:frame="1"/>
                </w:rPr>
                <w:t>SAR EU</w:t>
              </w:r>
            </w:hyperlink>
          </w:p>
        </w:tc>
        <w:tc>
          <w:tcPr>
            <w:tcW w:w="6237" w:type="dxa"/>
            <w:hideMark/>
          </w:tcPr>
          <w:p w14:paraId="6438C935" w14:textId="77777777" w:rsidR="00D6217B" w:rsidRPr="00477323" w:rsidRDefault="00D6217B" w:rsidP="00477323">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r w:rsidRPr="00477323">
              <w:rPr>
                <w:rFonts w:cs="Arial"/>
                <w:b/>
                <w:color w:val="000000"/>
                <w:sz w:val="20"/>
              </w:rPr>
              <w:t>0.41 W/kg (head)     0.62 W/kg (body)    </w:t>
            </w:r>
          </w:p>
        </w:tc>
      </w:tr>
      <w:tr w:rsidR="00D6217B" w:rsidRPr="00477323" w14:paraId="09E26555"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D8F8550" w14:textId="77777777" w:rsidR="00D6217B" w:rsidRPr="00477323" w:rsidRDefault="00D6217B" w:rsidP="00477323">
            <w:pPr>
              <w:spacing w:line="276" w:lineRule="auto"/>
              <w:jc w:val="left"/>
              <w:rPr>
                <w:rFonts w:cs="Arial"/>
                <w:caps/>
                <w:color w:val="B23F33"/>
                <w:sz w:val="20"/>
              </w:rPr>
            </w:pPr>
          </w:p>
        </w:tc>
        <w:tc>
          <w:tcPr>
            <w:tcW w:w="1275" w:type="dxa"/>
            <w:hideMark/>
          </w:tcPr>
          <w:p w14:paraId="25FA13F9" w14:textId="77777777" w:rsidR="00D6217B" w:rsidRPr="00477323" w:rsidRDefault="00C509A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08" w:history="1">
              <w:r w:rsidR="00D6217B" w:rsidRPr="00477323">
                <w:rPr>
                  <w:rStyle w:val="Hiperligao"/>
                  <w:rFonts w:cs="Arial"/>
                  <w:b/>
                  <w:bCs/>
                  <w:color w:val="555555"/>
                  <w:sz w:val="20"/>
                  <w:bdr w:val="none" w:sz="0" w:space="0" w:color="auto" w:frame="1"/>
                </w:rPr>
                <w:t>Price</w:t>
              </w:r>
            </w:hyperlink>
          </w:p>
        </w:tc>
        <w:tc>
          <w:tcPr>
            <w:tcW w:w="6237" w:type="dxa"/>
            <w:hideMark/>
          </w:tcPr>
          <w:p w14:paraId="05DCFCFF" w14:textId="77777777" w:rsidR="00D6217B" w:rsidRPr="00477323" w:rsidRDefault="00D6217B" w:rsidP="00477323">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r w:rsidRPr="00477323">
              <w:rPr>
                <w:rFonts w:cs="Arial"/>
                <w:b/>
                <w:color w:val="000000"/>
                <w:sz w:val="20"/>
              </w:rPr>
              <w:t>About 500 EUR</w:t>
            </w:r>
          </w:p>
        </w:tc>
      </w:tr>
      <w:tr w:rsidR="00A62AB4" w:rsidRPr="002D297B" w14:paraId="0D1FF4B9"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val="restart"/>
            <w:hideMark/>
          </w:tcPr>
          <w:p w14:paraId="4D56252D" w14:textId="77777777" w:rsidR="00A62AB4" w:rsidRPr="00477323" w:rsidRDefault="00A62AB4" w:rsidP="00A62AB4">
            <w:pPr>
              <w:spacing w:line="276" w:lineRule="auto"/>
              <w:jc w:val="left"/>
              <w:rPr>
                <w:rFonts w:cs="Arial"/>
                <w:caps/>
                <w:color w:val="B23F33"/>
                <w:sz w:val="20"/>
              </w:rPr>
            </w:pPr>
            <w:r w:rsidRPr="00477323">
              <w:rPr>
                <w:rFonts w:cs="Arial"/>
                <w:caps/>
                <w:color w:val="B23F33"/>
                <w:sz w:val="20"/>
              </w:rPr>
              <w:t>TESTS</w:t>
            </w:r>
          </w:p>
        </w:tc>
        <w:tc>
          <w:tcPr>
            <w:tcW w:w="1275" w:type="dxa"/>
            <w:hideMark/>
          </w:tcPr>
          <w:p w14:paraId="7CDD0B22"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Cs/>
                <w:color w:val="7D7464"/>
                <w:sz w:val="20"/>
              </w:rPr>
            </w:pPr>
            <w:hyperlink r:id="rId209" w:history="1">
              <w:r w:rsidR="00A62AB4" w:rsidRPr="00477323">
                <w:rPr>
                  <w:rStyle w:val="Hiperligao"/>
                  <w:rFonts w:cs="Arial"/>
                  <w:color w:val="555555"/>
                  <w:sz w:val="20"/>
                  <w:bdr w:val="none" w:sz="0" w:space="0" w:color="auto" w:frame="1"/>
                </w:rPr>
                <w:t>Performance</w:t>
              </w:r>
            </w:hyperlink>
          </w:p>
        </w:tc>
        <w:tc>
          <w:tcPr>
            <w:tcW w:w="6237" w:type="dxa"/>
            <w:hideMark/>
          </w:tcPr>
          <w:p w14:paraId="470104BF"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color w:val="000000"/>
                <w:sz w:val="20"/>
                <w:lang w:val="pt-PT"/>
              </w:rPr>
            </w:pPr>
            <w:hyperlink r:id="rId210" w:anchor="show" w:history="1">
              <w:r w:rsidR="00A62AB4" w:rsidRPr="00477323">
                <w:rPr>
                  <w:rStyle w:val="Hiperligao"/>
                  <w:rFonts w:cs="Arial"/>
                  <w:color w:val="000000"/>
                  <w:sz w:val="20"/>
                  <w:bdr w:val="none" w:sz="0" w:space="0" w:color="auto" w:frame="1"/>
                  <w:lang w:val="pt-PT"/>
                </w:rPr>
                <w:t>Basemark OS II: 2004 / Basemark OS II 2.0: 2128</w:t>
              </w:r>
              <w:r w:rsidR="00A62AB4" w:rsidRPr="00477323">
                <w:rPr>
                  <w:rFonts w:cs="Arial"/>
                  <w:color w:val="000000"/>
                  <w:sz w:val="20"/>
                  <w:bdr w:val="none" w:sz="0" w:space="0" w:color="auto" w:frame="1"/>
                  <w:lang w:val="pt-PT"/>
                </w:rPr>
                <w:br/>
              </w:r>
            </w:hyperlink>
          </w:p>
        </w:tc>
      </w:tr>
      <w:tr w:rsidR="00A62AB4" w:rsidRPr="00477323" w14:paraId="7AEB71F2"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DFC0ED0" w14:textId="77777777" w:rsidR="00A62AB4" w:rsidRPr="00477323" w:rsidRDefault="00A62AB4" w:rsidP="00A62AB4">
            <w:pPr>
              <w:spacing w:line="276" w:lineRule="auto"/>
              <w:jc w:val="left"/>
              <w:rPr>
                <w:rFonts w:cs="Arial"/>
                <w:caps/>
                <w:color w:val="B23F33"/>
                <w:sz w:val="20"/>
                <w:lang w:val="pt-PT"/>
              </w:rPr>
            </w:pPr>
          </w:p>
        </w:tc>
        <w:tc>
          <w:tcPr>
            <w:tcW w:w="1275" w:type="dxa"/>
            <w:hideMark/>
          </w:tcPr>
          <w:p w14:paraId="69D0FE7A" w14:textId="77777777" w:rsidR="00A62AB4" w:rsidRPr="00477323" w:rsidRDefault="00C509AB" w:rsidP="00A62AB4">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11" w:history="1">
              <w:r w:rsidR="00A62AB4" w:rsidRPr="00477323">
                <w:rPr>
                  <w:rStyle w:val="Hiperligao"/>
                  <w:rFonts w:cs="Arial"/>
                  <w:b/>
                  <w:bCs/>
                  <w:color w:val="555555"/>
                  <w:sz w:val="20"/>
                  <w:bdr w:val="none" w:sz="0" w:space="0" w:color="auto" w:frame="1"/>
                </w:rPr>
                <w:t>Display</w:t>
              </w:r>
            </w:hyperlink>
          </w:p>
        </w:tc>
        <w:tc>
          <w:tcPr>
            <w:tcW w:w="6237" w:type="dxa"/>
            <w:hideMark/>
          </w:tcPr>
          <w:p w14:paraId="11BF8203" w14:textId="77777777" w:rsidR="00A62AB4" w:rsidRPr="00477323" w:rsidRDefault="00C509AB" w:rsidP="00A62AB4">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hyperlink r:id="rId212" w:history="1">
              <w:r w:rsidR="00A62AB4" w:rsidRPr="00477323">
                <w:rPr>
                  <w:rStyle w:val="Hiperligao"/>
                  <w:rFonts w:cs="Arial"/>
                  <w:b/>
                  <w:color w:val="000000"/>
                  <w:sz w:val="20"/>
                  <w:bdr w:val="none" w:sz="0" w:space="0" w:color="auto" w:frame="1"/>
                </w:rPr>
                <w:t>Contrast ratio: Infinite (nominal), 4.376 (sunlight)</w:t>
              </w:r>
            </w:hyperlink>
          </w:p>
        </w:tc>
      </w:tr>
      <w:tr w:rsidR="00A62AB4" w:rsidRPr="00477323" w14:paraId="7F487D9D"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357F4E58" w14:textId="77777777" w:rsidR="00A62AB4" w:rsidRPr="00477323" w:rsidRDefault="00A62AB4" w:rsidP="00A62AB4">
            <w:pPr>
              <w:spacing w:line="276" w:lineRule="auto"/>
              <w:jc w:val="left"/>
              <w:rPr>
                <w:rFonts w:cs="Arial"/>
                <w:caps/>
                <w:color w:val="B23F33"/>
                <w:sz w:val="20"/>
              </w:rPr>
            </w:pPr>
          </w:p>
        </w:tc>
        <w:tc>
          <w:tcPr>
            <w:tcW w:w="1275" w:type="dxa"/>
            <w:hideMark/>
          </w:tcPr>
          <w:p w14:paraId="6FED6281"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213" w:history="1">
              <w:r w:rsidR="00A62AB4" w:rsidRPr="00477323">
                <w:rPr>
                  <w:rStyle w:val="Hiperligao"/>
                  <w:rFonts w:cs="Arial"/>
                  <w:b/>
                  <w:bCs/>
                  <w:color w:val="555555"/>
                  <w:sz w:val="20"/>
                  <w:bdr w:val="none" w:sz="0" w:space="0" w:color="auto" w:frame="1"/>
                </w:rPr>
                <w:t>Camera</w:t>
              </w:r>
            </w:hyperlink>
          </w:p>
        </w:tc>
        <w:tc>
          <w:tcPr>
            <w:tcW w:w="6237" w:type="dxa"/>
            <w:hideMark/>
          </w:tcPr>
          <w:p w14:paraId="00E8D538"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hyperlink r:id="rId214" w:history="1">
              <w:r w:rsidR="00A62AB4" w:rsidRPr="00477323">
                <w:rPr>
                  <w:rStyle w:val="Hiperligao"/>
                  <w:rFonts w:cs="Arial"/>
                  <w:b/>
                  <w:color w:val="000000"/>
                  <w:sz w:val="20"/>
                  <w:bdr w:val="none" w:sz="0" w:space="0" w:color="auto" w:frame="1"/>
                </w:rPr>
                <w:t>Photo</w:t>
              </w:r>
            </w:hyperlink>
            <w:r w:rsidR="00A62AB4" w:rsidRPr="00477323">
              <w:rPr>
                <w:rStyle w:val="apple-converted-space"/>
                <w:rFonts w:cs="Arial"/>
                <w:b/>
                <w:color w:val="000000"/>
                <w:sz w:val="20"/>
              </w:rPr>
              <w:t> </w:t>
            </w:r>
            <w:r w:rsidR="00A62AB4" w:rsidRPr="00477323">
              <w:rPr>
                <w:rFonts w:cs="Arial"/>
                <w:b/>
                <w:color w:val="000000"/>
                <w:sz w:val="20"/>
              </w:rPr>
              <w:t>/</w:t>
            </w:r>
            <w:r w:rsidR="00A62AB4" w:rsidRPr="00477323">
              <w:rPr>
                <w:rStyle w:val="apple-converted-space"/>
                <w:rFonts w:cs="Arial"/>
                <w:b/>
                <w:color w:val="000000"/>
                <w:sz w:val="20"/>
              </w:rPr>
              <w:t> </w:t>
            </w:r>
            <w:hyperlink r:id="rId215" w:history="1">
              <w:r w:rsidR="00A62AB4" w:rsidRPr="00477323">
                <w:rPr>
                  <w:rStyle w:val="Hiperligao"/>
                  <w:rFonts w:cs="Arial"/>
                  <w:b/>
                  <w:color w:val="000000"/>
                  <w:sz w:val="20"/>
                  <w:bdr w:val="none" w:sz="0" w:space="0" w:color="auto" w:frame="1"/>
                </w:rPr>
                <w:t>Video</w:t>
              </w:r>
            </w:hyperlink>
          </w:p>
        </w:tc>
      </w:tr>
      <w:tr w:rsidR="00A62AB4" w:rsidRPr="00477323" w14:paraId="64ECFAEB"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1B07D9B0" w14:textId="77777777" w:rsidR="00A62AB4" w:rsidRPr="00477323" w:rsidRDefault="00A62AB4" w:rsidP="00A62AB4">
            <w:pPr>
              <w:spacing w:line="276" w:lineRule="auto"/>
              <w:jc w:val="left"/>
              <w:rPr>
                <w:rFonts w:cs="Arial"/>
                <w:caps/>
                <w:color w:val="B23F33"/>
                <w:sz w:val="20"/>
              </w:rPr>
            </w:pPr>
          </w:p>
        </w:tc>
        <w:tc>
          <w:tcPr>
            <w:tcW w:w="1275" w:type="dxa"/>
            <w:hideMark/>
          </w:tcPr>
          <w:p w14:paraId="1736F84D" w14:textId="77777777" w:rsidR="00A62AB4" w:rsidRPr="00477323" w:rsidRDefault="00C509AB" w:rsidP="00A62AB4">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16" w:history="1">
              <w:r w:rsidR="00A62AB4" w:rsidRPr="00477323">
                <w:rPr>
                  <w:rStyle w:val="Hiperligao"/>
                  <w:rFonts w:cs="Arial"/>
                  <w:b/>
                  <w:bCs/>
                  <w:color w:val="555555"/>
                  <w:sz w:val="20"/>
                  <w:bdr w:val="none" w:sz="0" w:space="0" w:color="auto" w:frame="1"/>
                </w:rPr>
                <w:t>Loudspeaker</w:t>
              </w:r>
            </w:hyperlink>
          </w:p>
        </w:tc>
        <w:tc>
          <w:tcPr>
            <w:tcW w:w="6237" w:type="dxa"/>
            <w:hideMark/>
          </w:tcPr>
          <w:p w14:paraId="32E060C4" w14:textId="77777777" w:rsidR="00A62AB4" w:rsidRPr="00477323" w:rsidRDefault="00C509AB" w:rsidP="00A62AB4">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color w:val="000000"/>
                <w:sz w:val="20"/>
              </w:rPr>
            </w:pPr>
            <w:hyperlink r:id="rId217" w:history="1">
              <w:r w:rsidR="00A62AB4" w:rsidRPr="00477323">
                <w:rPr>
                  <w:rStyle w:val="Hiperligao"/>
                  <w:rFonts w:cs="Arial"/>
                  <w:b/>
                  <w:color w:val="000000"/>
                  <w:sz w:val="20"/>
                  <w:bdr w:val="none" w:sz="0" w:space="0" w:color="auto" w:frame="1"/>
                </w:rPr>
                <w:t>Voice 69dB / Noise 69dB / Ring 71dB</w:t>
              </w:r>
            </w:hyperlink>
          </w:p>
        </w:tc>
      </w:tr>
      <w:tr w:rsidR="00A62AB4" w:rsidRPr="00477323" w14:paraId="3149DB37" w14:textId="77777777" w:rsidTr="00A62AB4">
        <w:tc>
          <w:tcPr>
            <w:cnfStyle w:val="001000000000" w:firstRow="0" w:lastRow="0" w:firstColumn="1" w:lastColumn="0" w:oddVBand="0" w:evenVBand="0" w:oddHBand="0" w:evenHBand="0" w:firstRowFirstColumn="0" w:firstRowLastColumn="0" w:lastRowFirstColumn="0" w:lastRowLastColumn="0"/>
            <w:tcW w:w="1242" w:type="dxa"/>
            <w:vMerge/>
            <w:hideMark/>
          </w:tcPr>
          <w:p w14:paraId="726300A7" w14:textId="77777777" w:rsidR="00A62AB4" w:rsidRPr="00477323" w:rsidRDefault="00A62AB4" w:rsidP="00A62AB4">
            <w:pPr>
              <w:spacing w:line="276" w:lineRule="auto"/>
              <w:jc w:val="left"/>
              <w:rPr>
                <w:rFonts w:cs="Arial"/>
                <w:caps/>
                <w:color w:val="B23F33"/>
                <w:sz w:val="20"/>
              </w:rPr>
            </w:pPr>
          </w:p>
        </w:tc>
        <w:tc>
          <w:tcPr>
            <w:tcW w:w="1275" w:type="dxa"/>
            <w:hideMark/>
          </w:tcPr>
          <w:p w14:paraId="5B1D0D76"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bCs/>
                <w:color w:val="7D7464"/>
                <w:sz w:val="20"/>
              </w:rPr>
            </w:pPr>
            <w:hyperlink r:id="rId218" w:history="1">
              <w:r w:rsidR="00A62AB4">
                <w:rPr>
                  <w:rStyle w:val="Hiperligao"/>
                  <w:rFonts w:cs="Arial"/>
                  <w:b/>
                  <w:bCs/>
                  <w:color w:val="555555"/>
                  <w:sz w:val="20"/>
                  <w:bdr w:val="none" w:sz="0" w:space="0" w:color="auto" w:frame="1"/>
                </w:rPr>
                <w:t xml:space="preserve">Audio </w:t>
              </w:r>
            </w:hyperlink>
          </w:p>
        </w:tc>
        <w:tc>
          <w:tcPr>
            <w:tcW w:w="6237" w:type="dxa"/>
            <w:hideMark/>
          </w:tcPr>
          <w:p w14:paraId="049A5F62" w14:textId="77777777" w:rsidR="00A62AB4" w:rsidRPr="00477323" w:rsidRDefault="00C509AB" w:rsidP="00A62AB4">
            <w:pPr>
              <w:spacing w:line="276" w:lineRule="auto"/>
              <w:jc w:val="left"/>
              <w:cnfStyle w:val="000000000000" w:firstRow="0" w:lastRow="0" w:firstColumn="0" w:lastColumn="0" w:oddVBand="0" w:evenVBand="0" w:oddHBand="0" w:evenHBand="0" w:firstRowFirstColumn="0" w:firstRowLastColumn="0" w:lastRowFirstColumn="0" w:lastRowLastColumn="0"/>
              <w:rPr>
                <w:rFonts w:cs="Arial"/>
                <w:b/>
                <w:color w:val="000000"/>
                <w:sz w:val="20"/>
              </w:rPr>
            </w:pPr>
            <w:hyperlink r:id="rId219" w:anchor="aq" w:history="1">
              <w:r w:rsidR="00A62AB4" w:rsidRPr="00477323">
                <w:rPr>
                  <w:rStyle w:val="Hiperligao"/>
                  <w:rFonts w:cs="Arial"/>
                  <w:b/>
                  <w:color w:val="000000"/>
                  <w:sz w:val="20"/>
                  <w:bdr w:val="none" w:sz="0" w:space="0" w:color="auto" w:frame="1"/>
                </w:rPr>
                <w:t>Noise -92.5dB / Crosstalk -92.7dB</w:t>
              </w:r>
            </w:hyperlink>
          </w:p>
        </w:tc>
      </w:tr>
      <w:tr w:rsidR="00A62AB4" w:rsidRPr="00477323" w14:paraId="04A13487" w14:textId="77777777" w:rsidTr="00A62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hideMark/>
          </w:tcPr>
          <w:p w14:paraId="796B91B0" w14:textId="77777777" w:rsidR="00A62AB4" w:rsidRPr="00477323" w:rsidRDefault="00A62AB4" w:rsidP="00A62AB4">
            <w:pPr>
              <w:spacing w:line="276" w:lineRule="auto"/>
              <w:jc w:val="left"/>
              <w:rPr>
                <w:rFonts w:cs="Arial"/>
                <w:caps/>
                <w:color w:val="B23F33"/>
                <w:sz w:val="20"/>
              </w:rPr>
            </w:pPr>
          </w:p>
        </w:tc>
        <w:tc>
          <w:tcPr>
            <w:tcW w:w="1275" w:type="dxa"/>
            <w:hideMark/>
          </w:tcPr>
          <w:p w14:paraId="2EC0FC6F" w14:textId="77777777" w:rsidR="00A62AB4" w:rsidRPr="00477323" w:rsidRDefault="00C509AB" w:rsidP="00A62AB4">
            <w:pPr>
              <w:spacing w:line="276" w:lineRule="auto"/>
              <w:jc w:val="left"/>
              <w:cnfStyle w:val="000000100000" w:firstRow="0" w:lastRow="0" w:firstColumn="0" w:lastColumn="0" w:oddVBand="0" w:evenVBand="0" w:oddHBand="1" w:evenHBand="0" w:firstRowFirstColumn="0" w:firstRowLastColumn="0" w:lastRowFirstColumn="0" w:lastRowLastColumn="0"/>
              <w:rPr>
                <w:rFonts w:cs="Arial"/>
                <w:b/>
                <w:bCs/>
                <w:color w:val="7D7464"/>
                <w:sz w:val="20"/>
              </w:rPr>
            </w:pPr>
            <w:hyperlink r:id="rId220" w:history="1">
              <w:r w:rsidR="00A62AB4" w:rsidRPr="00477323">
                <w:rPr>
                  <w:rStyle w:val="Hiperligao"/>
                  <w:rFonts w:cs="Arial"/>
                  <w:b/>
                  <w:bCs/>
                  <w:color w:val="555555"/>
                  <w:sz w:val="20"/>
                  <w:bdr w:val="none" w:sz="0" w:space="0" w:color="auto" w:frame="1"/>
                </w:rPr>
                <w:t>Battery life</w:t>
              </w:r>
            </w:hyperlink>
          </w:p>
        </w:tc>
        <w:tc>
          <w:tcPr>
            <w:tcW w:w="6237" w:type="dxa"/>
            <w:hideMark/>
          </w:tcPr>
          <w:p w14:paraId="3CA0EC97" w14:textId="77777777" w:rsidR="00A62AB4" w:rsidRPr="002216D8" w:rsidRDefault="00C509AB" w:rsidP="00A62AB4">
            <w:pPr>
              <w:spacing w:line="276" w:lineRule="auto"/>
              <w:jc w:val="left"/>
              <w:textAlignment w:val="baseline"/>
              <w:cnfStyle w:val="000000100000" w:firstRow="0" w:lastRow="0" w:firstColumn="0" w:lastColumn="0" w:oddVBand="0" w:evenVBand="0" w:oddHBand="1" w:evenHBand="0" w:firstRowFirstColumn="0" w:firstRowLastColumn="0" w:lastRowFirstColumn="0" w:lastRowLastColumn="0"/>
              <w:rPr>
                <w:rFonts w:cs="Arial"/>
                <w:b/>
                <w:sz w:val="20"/>
              </w:rPr>
            </w:pPr>
            <w:hyperlink r:id="rId221" w:history="1">
              <w:r w:rsidR="00A62AB4" w:rsidRPr="002216D8">
                <w:rPr>
                  <w:rStyle w:val="Hiperligao"/>
                  <w:rFonts w:cs="Arial"/>
                  <w:b/>
                  <w:sz w:val="20"/>
                  <w:bdr w:val="none" w:sz="0" w:space="0" w:color="auto" w:frame="1"/>
                </w:rPr>
                <w:t>Endurance rating 80h</w:t>
              </w:r>
            </w:hyperlink>
          </w:p>
        </w:tc>
      </w:tr>
    </w:tbl>
    <w:p w14:paraId="3768C016" w14:textId="77777777" w:rsidR="00D6217B" w:rsidRPr="00477323" w:rsidRDefault="00D6217B" w:rsidP="00477323">
      <w:pPr>
        <w:spacing w:line="276" w:lineRule="auto"/>
        <w:jc w:val="left"/>
        <w:rPr>
          <w:b/>
          <w:vanish/>
          <w:sz w:val="20"/>
        </w:rPr>
      </w:pPr>
    </w:p>
    <w:p w14:paraId="489DE9CD" w14:textId="77777777" w:rsidR="00477323" w:rsidRPr="00477323" w:rsidRDefault="00477323" w:rsidP="00477323">
      <w:pPr>
        <w:pStyle w:val="Cabealho6"/>
      </w:pPr>
    </w:p>
    <w:p w14:paraId="6D1F4732" w14:textId="77777777" w:rsidR="00A62AB4" w:rsidRDefault="00A62AB4" w:rsidP="00A62AB4">
      <w:pPr>
        <w:pStyle w:val="Cabealho6"/>
      </w:pPr>
    </w:p>
    <w:p w14:paraId="63FB2E51" w14:textId="7AB65B19" w:rsidR="004A35DE" w:rsidRPr="00477323" w:rsidRDefault="00A62AB4" w:rsidP="00477323">
      <w:pPr>
        <w:pStyle w:val="Legenda"/>
        <w:jc w:val="center"/>
        <w:rPr>
          <w:lang w:val="en-US"/>
        </w:rPr>
      </w:pPr>
      <w:bookmarkStart w:id="4676" w:name="_Toc489744335"/>
      <w:r w:rsidRPr="00A62AB4">
        <w:rPr>
          <w:lang w:val="en-US"/>
        </w:rPr>
        <w:t xml:space="preserve">Table </w:t>
      </w:r>
      <w:r w:rsidR="00021318">
        <w:rPr>
          <w:lang w:val="en-US"/>
        </w:rPr>
        <w:fldChar w:fldCharType="begin"/>
      </w:r>
      <w:r w:rsidR="0006444C">
        <w:rPr>
          <w:lang w:val="en-US"/>
        </w:rPr>
        <w:instrText xml:space="preserve"> SEQ Table \* ARABIC \s 1 </w:instrText>
      </w:r>
      <w:r w:rsidR="00021318">
        <w:rPr>
          <w:lang w:val="en-US"/>
        </w:rPr>
        <w:fldChar w:fldCharType="separate"/>
      </w:r>
      <w:r w:rsidR="00725F1B">
        <w:rPr>
          <w:noProof/>
          <w:lang w:val="en-US"/>
        </w:rPr>
        <w:t>9</w:t>
      </w:r>
      <w:r w:rsidR="00021318">
        <w:rPr>
          <w:lang w:val="en-US"/>
        </w:rPr>
        <w:fldChar w:fldCharType="end"/>
      </w:r>
      <w:r w:rsidRPr="00A62AB4">
        <w:rPr>
          <w:lang w:val="en-US"/>
        </w:rPr>
        <w:t xml:space="preserve"> - Samsung Galaxy S7 specifications </w:t>
      </w:r>
      <w:hyperlink w:anchor="Ref56" w:history="1">
        <w:r w:rsidRPr="007C2AAD">
          <w:rPr>
            <w:rStyle w:val="Hiperligao"/>
            <w:lang w:val="en-US"/>
          </w:rPr>
          <w:t>[56]</w:t>
        </w:r>
        <w:bookmarkEnd w:id="4676"/>
      </w:hyperlink>
      <w:r w:rsidR="004A35DE" w:rsidRPr="00114DD6">
        <w:rPr>
          <w:lang w:val="en-US"/>
        </w:rPr>
        <w:br w:type="page"/>
      </w:r>
    </w:p>
    <w:p w14:paraId="362CBBA8" w14:textId="77777777" w:rsidR="004A35DE" w:rsidRPr="00D32FC4" w:rsidRDefault="004A35DE" w:rsidP="00D6217B">
      <w:pPr>
        <w:pStyle w:val="Cabealho2"/>
        <w:numPr>
          <w:ilvl w:val="0"/>
          <w:numId w:val="0"/>
        </w:numPr>
        <w:spacing w:line="240" w:lineRule="auto"/>
      </w:pPr>
      <w:bookmarkStart w:id="4677" w:name="_Appendix_E"/>
      <w:bookmarkStart w:id="4678" w:name="_Toc491797534"/>
      <w:bookmarkEnd w:id="4677"/>
      <w:r w:rsidRPr="00D32FC4">
        <w:t xml:space="preserve">Appendix </w:t>
      </w:r>
      <w:r w:rsidR="000F697B">
        <w:t>E</w:t>
      </w:r>
      <w:bookmarkEnd w:id="4678"/>
    </w:p>
    <w:p w14:paraId="6D27FAE3" w14:textId="77777777" w:rsidR="004A35DE" w:rsidRDefault="00515F99" w:rsidP="00D6217B">
      <w:pPr>
        <w:spacing w:line="240" w:lineRule="auto"/>
        <w:rPr>
          <w:rStyle w:val="nfaseIntensa"/>
        </w:rPr>
      </w:pPr>
      <w:r>
        <w:rPr>
          <w:rStyle w:val="nfaseIntensa"/>
        </w:rPr>
        <w:t>Logfile’s Vo</w:t>
      </w:r>
      <w:r w:rsidR="004A35DE">
        <w:rPr>
          <w:rStyle w:val="nfaseIntensa"/>
        </w:rPr>
        <w:t>IP call inform</w:t>
      </w:r>
      <w:r w:rsidR="00540E6B">
        <w:rPr>
          <w:rStyle w:val="nfaseIntensa"/>
        </w:rPr>
        <w:t>ation</w:t>
      </w:r>
    </w:p>
    <w:bookmarkStart w:id="4679" w:name="_MON_1558124891"/>
    <w:bookmarkEnd w:id="4679"/>
    <w:p w14:paraId="31D0D505" w14:textId="431AE840" w:rsidR="00150930" w:rsidRDefault="004757D8" w:rsidP="00150930">
      <w:pPr>
        <w:spacing w:line="240" w:lineRule="auto"/>
        <w:jc w:val="center"/>
        <w:rPr>
          <w:rStyle w:val="nfaseIntensa"/>
        </w:rPr>
      </w:pPr>
      <w:r w:rsidRPr="00842007">
        <w:rPr>
          <w:rStyle w:val="nfaseIntensa"/>
        </w:rPr>
        <w:object w:dxaOrig="8504" w:dyaOrig="13922" w14:anchorId="019DBAB4">
          <v:shape id="_x0000_i1036" type="#_x0000_t75" style="width:338.9pt;height:553.65pt" o:ole="">
            <v:imagedata r:id="rId222" o:title=""/>
          </v:shape>
          <o:OLEObject Type="Embed" ProgID="Word.OpenDocumentText.12" ShapeID="_x0000_i1036" DrawAspect="Content" ObjectID="_1565614253" r:id="rId223"/>
        </w:object>
      </w:r>
    </w:p>
    <w:p w14:paraId="3388F2B7" w14:textId="33337273" w:rsidR="00540E6B" w:rsidRDefault="00540E6B" w:rsidP="00150930">
      <w:pPr>
        <w:pStyle w:val="Legenda"/>
        <w:ind w:left="0"/>
        <w:jc w:val="center"/>
        <w:rPr>
          <w:lang w:val="en-US"/>
        </w:rPr>
      </w:pPr>
      <w:bookmarkStart w:id="4680" w:name="_Toc489744343"/>
      <w:r w:rsidRPr="00540E6B">
        <w:rPr>
          <w:lang w:val="en-US"/>
        </w:rPr>
        <w:t>Snippet</w:t>
      </w:r>
      <w:r w:rsidR="00A62AB4">
        <w:rPr>
          <w:lang w:val="en-US"/>
        </w:rPr>
        <w:t xml:space="preserve"> </w:t>
      </w:r>
      <w:r w:rsidR="00021318">
        <w:rPr>
          <w:lang w:val="en-US"/>
        </w:rPr>
        <w:fldChar w:fldCharType="begin"/>
      </w:r>
      <w:r w:rsidR="00D224BB">
        <w:rPr>
          <w:lang w:val="en-US"/>
        </w:rPr>
        <w:instrText xml:space="preserve"> SEQ Snippet \* ARABIC \s 1 </w:instrText>
      </w:r>
      <w:r w:rsidR="00021318">
        <w:rPr>
          <w:lang w:val="en-US"/>
        </w:rPr>
        <w:fldChar w:fldCharType="separate"/>
      </w:r>
      <w:r w:rsidR="00725F1B">
        <w:rPr>
          <w:noProof/>
          <w:lang w:val="en-US"/>
        </w:rPr>
        <w:t>2</w:t>
      </w:r>
      <w:r w:rsidR="00021318">
        <w:rPr>
          <w:lang w:val="en-US"/>
        </w:rPr>
        <w:fldChar w:fldCharType="end"/>
      </w:r>
      <w:r w:rsidRPr="00540E6B">
        <w:rPr>
          <w:lang w:val="en-US"/>
        </w:rPr>
        <w:t xml:space="preserve"> - Logfile information: WhatsApp VoIP call information</w:t>
      </w:r>
      <w:bookmarkEnd w:id="4680"/>
    </w:p>
    <w:p w14:paraId="27D41E6A" w14:textId="77777777" w:rsidR="00DF40B5" w:rsidRPr="00D32FC4" w:rsidRDefault="00DF40B5" w:rsidP="00DF40B5">
      <w:pPr>
        <w:pStyle w:val="Cabealho2"/>
        <w:numPr>
          <w:ilvl w:val="0"/>
          <w:numId w:val="0"/>
        </w:numPr>
        <w:spacing w:line="240" w:lineRule="auto"/>
      </w:pPr>
      <w:bookmarkStart w:id="4681" w:name="_Appendix_F_1"/>
      <w:bookmarkStart w:id="4682" w:name="_Toc491797535"/>
      <w:bookmarkEnd w:id="4681"/>
      <w:r w:rsidRPr="00D32FC4">
        <w:t xml:space="preserve">Appendix </w:t>
      </w:r>
      <w:r>
        <w:t>F</w:t>
      </w:r>
      <w:bookmarkEnd w:id="4682"/>
    </w:p>
    <w:p w14:paraId="0F9F8A60" w14:textId="77777777" w:rsidR="00DF40B5" w:rsidRPr="00DF40B5" w:rsidRDefault="00DF40B5" w:rsidP="00C33ED3">
      <w:pPr>
        <w:spacing w:line="240" w:lineRule="auto"/>
        <w:rPr>
          <w:rStyle w:val="nfaseIntensa"/>
        </w:rPr>
      </w:pPr>
      <w:r w:rsidRPr="00DF40B5">
        <w:rPr>
          <w:rStyle w:val="nfaseIntensa"/>
        </w:rPr>
        <w:t>Loaded Test Status Request</w:t>
      </w:r>
      <w:r w:rsidR="00B91C9A">
        <w:rPr>
          <w:rStyle w:val="nfaseIntensa"/>
        </w:rPr>
        <w:t>: Probe response</w:t>
      </w:r>
    </w:p>
    <w:bookmarkStart w:id="4683" w:name="_MON_1560771311"/>
    <w:bookmarkEnd w:id="4683"/>
    <w:p w14:paraId="768C2B63" w14:textId="77777777" w:rsidR="00DF40B5" w:rsidRDefault="00B91C9A" w:rsidP="00DF40B5">
      <w:pPr>
        <w:keepNext/>
        <w:jc w:val="center"/>
      </w:pPr>
      <w:r>
        <w:rPr>
          <w:lang w:eastAsia="en-US"/>
        </w:rPr>
        <w:object w:dxaOrig="8504" w:dyaOrig="13458" w14:anchorId="1B104CE1">
          <v:shape id="_x0000_i1037" type="#_x0000_t75" style="width:352.55pt;height:558.6pt" o:ole="">
            <v:imagedata r:id="rId224" o:title=""/>
          </v:shape>
          <o:OLEObject Type="Embed" ProgID="Word.OpenDocumentText.12" ShapeID="_x0000_i1037" DrawAspect="Content" ObjectID="_1565614254" r:id="rId225"/>
        </w:object>
      </w:r>
    </w:p>
    <w:p w14:paraId="7A695CBD" w14:textId="094615E8" w:rsidR="0071242A" w:rsidRPr="00134D46" w:rsidRDefault="00DF40B5" w:rsidP="00DF40B5">
      <w:pPr>
        <w:pStyle w:val="Legenda"/>
        <w:jc w:val="center"/>
        <w:rPr>
          <w:lang w:val="en-US"/>
        </w:rPr>
      </w:pPr>
      <w:bookmarkStart w:id="4684" w:name="_Toc489744344"/>
      <w:r w:rsidRPr="00134D46">
        <w:rPr>
          <w:lang w:val="en-US"/>
        </w:rPr>
        <w:t xml:space="preserve">Snippet </w:t>
      </w:r>
      <w:r w:rsidR="00021318">
        <w:fldChar w:fldCharType="begin"/>
      </w:r>
      <w:r w:rsidR="003E1B27" w:rsidRPr="00134D46">
        <w:rPr>
          <w:lang w:val="en-US"/>
        </w:rPr>
        <w:instrText xml:space="preserve"> SEQ Snippet \* ARABIC \s 1 </w:instrText>
      </w:r>
      <w:r w:rsidR="00021318">
        <w:fldChar w:fldCharType="separate"/>
      </w:r>
      <w:r w:rsidR="00725F1B">
        <w:rPr>
          <w:noProof/>
          <w:lang w:val="en-US"/>
        </w:rPr>
        <w:t>3</w:t>
      </w:r>
      <w:r w:rsidR="00021318">
        <w:fldChar w:fldCharType="end"/>
      </w:r>
      <w:r w:rsidRPr="00134D46">
        <w:rPr>
          <w:lang w:val="en-US"/>
        </w:rPr>
        <w:t xml:space="preserve"> - </w:t>
      </w:r>
      <w:r w:rsidRPr="00315A97">
        <w:rPr>
          <w:lang w:val="en-US"/>
        </w:rPr>
        <w:t>Get pro</w:t>
      </w:r>
      <w:r>
        <w:rPr>
          <w:lang w:val="en-US"/>
        </w:rPr>
        <w:t>be's loaded tests status request</w:t>
      </w:r>
      <w:bookmarkEnd w:id="4684"/>
    </w:p>
    <w:sectPr w:rsidR="0071242A" w:rsidRPr="00134D46" w:rsidSect="00932B8F">
      <w:pgSz w:w="11906" w:h="16838" w:code="9"/>
      <w:pgMar w:top="1701" w:right="1418" w:bottom="1701"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Tomás Rodrigues" w:date="2017-07-28T15:19:00Z" w:initials="TR">
    <w:p w14:paraId="424E73ED" w14:textId="77777777" w:rsidR="00786814" w:rsidRDefault="00786814">
      <w:pPr>
        <w:pStyle w:val="Textodecomentrio"/>
      </w:pPr>
      <w:r>
        <w:rPr>
          <w:rStyle w:val="Refdecomentrio"/>
        </w:rPr>
        <w:annotationRef/>
      </w:r>
      <w:r>
        <w:rPr>
          <w:rFonts w:ascii="Helvetica" w:hAnsi="Helvetica" w:cs="Helvetica"/>
          <w:szCs w:val="22"/>
        </w:rPr>
        <w:t>Is is intended -</w:t>
      </w:r>
      <w:r w:rsidRPr="00004F30">
        <w:rPr>
          <w:rFonts w:ascii="Helvetica" w:hAnsi="Helvetica" w:cs="Helvetica"/>
          <w:szCs w:val="22"/>
        </w:rPr>
        <w:t xml:space="preserve"> </w:t>
      </w:r>
      <w:r>
        <w:rPr>
          <w:rFonts w:ascii="Helvetica" w:hAnsi="Helvetica" w:cs="Helvetica"/>
          <w:szCs w:val="22"/>
        </w:rPr>
        <w:t>This project aims</w:t>
      </w:r>
    </w:p>
  </w:comment>
  <w:comment w:id="1269" w:author="Grammarly" w:date="2017-07-28T15:19:00Z" w:initials="G">
    <w:p w14:paraId="56C22071" w14:textId="77777777" w:rsidR="00786814" w:rsidRDefault="00786814" w:rsidP="00615245">
      <w:r>
        <w:t>Inserted: -</w:t>
      </w:r>
    </w:p>
  </w:comment>
  <w:comment w:id="1276" w:author="Grammarly" w:date="2017-07-28T15:19:00Z" w:initials="G">
    <w:p w14:paraId="7063649E" w14:textId="77777777" w:rsidR="00786814" w:rsidRDefault="00786814" w:rsidP="00615245">
      <w:r>
        <w:t>Inserted: -</w:t>
      </w:r>
    </w:p>
  </w:comment>
  <w:comment w:id="1280" w:author="Grammarly" w:date="2017-07-28T15:19:00Z" w:initials="G">
    <w:p w14:paraId="3017EBDF" w14:textId="77777777" w:rsidR="00786814" w:rsidRDefault="00786814" w:rsidP="00615245">
      <w:r>
        <w:t>Inserted: -</w:t>
      </w:r>
    </w:p>
  </w:comment>
  <w:comment w:id="1602" w:author="Tomás Rodrigues" w:date="2017-07-28T17:36:00Z" w:initials="TR">
    <w:p w14:paraId="20C0A833" w14:textId="77777777" w:rsidR="00786814" w:rsidRDefault="00786814">
      <w:pPr>
        <w:pStyle w:val="Textodecomentrio"/>
      </w:pPr>
      <w:r>
        <w:rPr>
          <w:rStyle w:val="Refdecomentrio"/>
        </w:rPr>
        <w:annotationRef/>
      </w:r>
      <w:r>
        <w:t>added</w:t>
      </w:r>
    </w:p>
  </w:comment>
  <w:comment w:id="1644" w:author="Tomás Rodrigues" w:date="2017-07-28T15:19:00Z" w:initials="TR">
    <w:p w14:paraId="1A016C5E" w14:textId="77777777" w:rsidR="00786814" w:rsidRDefault="00786814">
      <w:pPr>
        <w:pStyle w:val="Textodecomentrio"/>
      </w:pPr>
      <w:r>
        <w:rPr>
          <w:rStyle w:val="Refdecomentrio"/>
        </w:rPr>
        <w:annotationRef/>
      </w:r>
      <w:r>
        <w:t>Debits/</w:t>
      </w:r>
      <w:r w:rsidRPr="00E02FC3">
        <w:rPr>
          <w:rFonts w:eastAsiaTheme="minorHAnsi"/>
          <w:lang w:eastAsia="en-US"/>
        </w:rPr>
        <w:t xml:space="preserve"> </w:t>
      </w:r>
      <w:r>
        <w:rPr>
          <w:rFonts w:eastAsiaTheme="minorHAnsi"/>
          <w:lang w:eastAsia="en-US"/>
        </w:rPr>
        <w:t>throughputs</w:t>
      </w:r>
      <w:r>
        <w:rPr>
          <w:rStyle w:val="Refdecomentrio"/>
        </w:rPr>
        <w:annotationRef/>
      </w:r>
    </w:p>
  </w:comment>
  <w:comment w:id="1649" w:author="tomasrodrigues@ua.pt" w:date="2017-08-29T15:27:00Z" w:initials="t">
    <w:p w14:paraId="70EE73BC" w14:textId="4693CEDA" w:rsidR="00786814" w:rsidRDefault="00786814">
      <w:pPr>
        <w:pStyle w:val="Textodecomentrio"/>
      </w:pPr>
      <w:r>
        <w:rPr>
          <w:rStyle w:val="Refdecomentrio"/>
        </w:rPr>
        <w:annotationRef/>
      </w:r>
      <w:r>
        <w:t>Grant -&gt; guarantee</w:t>
      </w:r>
    </w:p>
  </w:comment>
  <w:comment w:id="1674" w:author="tomasrodrigues@ua.pt" w:date="2017-08-29T15:28:00Z" w:initials="t">
    <w:p w14:paraId="62A59613" w14:textId="3AB63551" w:rsidR="00786814" w:rsidRDefault="00786814">
      <w:pPr>
        <w:pStyle w:val="Textodecomentrio"/>
      </w:pPr>
      <w:r>
        <w:rPr>
          <w:rStyle w:val="Refdecomentrio"/>
        </w:rPr>
        <w:annotationRef/>
      </w:r>
      <w:r>
        <w:t>added</w:t>
      </w:r>
    </w:p>
  </w:comment>
  <w:comment w:id="1663" w:author="tomasrodrigues@ua.pt" w:date="2017-08-04T18:20:00Z" w:initials="t">
    <w:p w14:paraId="39FBA7CC" w14:textId="38DD0186" w:rsidR="00786814" w:rsidRDefault="00786814">
      <w:pPr>
        <w:pStyle w:val="Textodecomentrio"/>
      </w:pPr>
      <w:r>
        <w:rPr>
          <w:rStyle w:val="Refdecomentrio"/>
        </w:rPr>
        <w:annotationRef/>
      </w:r>
      <w:r>
        <w:t xml:space="preserve">Improved </w:t>
      </w:r>
    </w:p>
  </w:comment>
  <w:comment w:id="1692" w:author="tomasrodrigues@ua.pt" w:date="2017-08-04T18:20:00Z" w:initials="t">
    <w:p w14:paraId="2D7C9D58" w14:textId="15740CA4" w:rsidR="00786814" w:rsidRDefault="00786814">
      <w:pPr>
        <w:pStyle w:val="Textodecomentrio"/>
      </w:pPr>
      <w:r>
        <w:rPr>
          <w:rStyle w:val="Refdecomentrio"/>
        </w:rPr>
        <w:annotationRef/>
      </w:r>
      <w:r>
        <w:t>Definir bem o que é novo agora do que já estava feito</w:t>
      </w:r>
    </w:p>
  </w:comment>
  <w:comment w:id="1705" w:author="tomasrodrigues@ua.pt" w:date="2017-08-29T15:28:00Z" w:initials="t">
    <w:p w14:paraId="26EB7355" w14:textId="2854DBEF" w:rsidR="00786814" w:rsidRDefault="00786814">
      <w:pPr>
        <w:pStyle w:val="Textodecomentrio"/>
      </w:pPr>
      <w:r>
        <w:rPr>
          <w:rStyle w:val="Refdecomentrio"/>
        </w:rPr>
        <w:annotationRef/>
      </w:r>
      <w:r>
        <w:t>improved</w:t>
      </w:r>
    </w:p>
  </w:comment>
  <w:comment w:id="1852" w:author="tomasrodrigues@ua.pt" w:date="2017-08-29T15:31:00Z" w:initials="t">
    <w:p w14:paraId="38E8C27C" w14:textId="1315382F" w:rsidR="00786814" w:rsidRDefault="00786814">
      <w:pPr>
        <w:pStyle w:val="Textodecomentrio"/>
      </w:pPr>
      <w:r>
        <w:rPr>
          <w:rStyle w:val="Refdecomentrio"/>
        </w:rPr>
        <w:annotationRef/>
      </w:r>
      <w:r>
        <w:t>added</w:t>
      </w:r>
    </w:p>
  </w:comment>
  <w:comment w:id="1694" w:author="tomasrodrigues@ua.pt" w:date="2017-08-05T20:44:00Z" w:initials="t">
    <w:p w14:paraId="22AB5395" w14:textId="3F249E1E" w:rsidR="00786814" w:rsidRDefault="00786814" w:rsidP="00504507">
      <w:pPr>
        <w:pStyle w:val="Textodecomentrio"/>
        <w:ind w:left="0"/>
      </w:pPr>
      <w:r>
        <w:rPr>
          <w:rStyle w:val="Refdecomentrio"/>
        </w:rPr>
        <w:annotationRef/>
      </w:r>
      <w:r>
        <w:t>Refactored/written</w:t>
      </w:r>
    </w:p>
  </w:comment>
  <w:comment w:id="1901" w:author="tomasrodrigues@ua.pt" w:date="2017-08-29T15:33:00Z" w:initials="t">
    <w:p w14:paraId="6B3A08BB" w14:textId="5149D550" w:rsidR="00786814" w:rsidRDefault="00786814">
      <w:pPr>
        <w:pStyle w:val="Textodecomentrio"/>
      </w:pPr>
      <w:r>
        <w:rPr>
          <w:rStyle w:val="Refdecomentrio"/>
        </w:rPr>
        <w:annotationRef/>
      </w:r>
      <w:r>
        <w:t>Removed project architecture, improved</w:t>
      </w:r>
    </w:p>
  </w:comment>
  <w:comment w:id="1949" w:author="Tomás Rodrigues" w:date="2017-07-28T15:47:00Z" w:initials="TR">
    <w:p w14:paraId="43A722B2" w14:textId="77777777" w:rsidR="00786814" w:rsidRDefault="00786814">
      <w:pPr>
        <w:pStyle w:val="Textodecomentrio"/>
      </w:pPr>
      <w:r>
        <w:rPr>
          <w:rStyle w:val="Refdecomentrio"/>
        </w:rPr>
        <w:annotationRef/>
      </w:r>
      <w:r>
        <w:t>Added in acronyms</w:t>
      </w:r>
    </w:p>
  </w:comment>
  <w:comment w:id="1950" w:author="tomasrodrigues@ua.pt" w:date="2017-08-29T15:37:00Z" w:initials="t">
    <w:p w14:paraId="43C426D3" w14:textId="461DADDD" w:rsidR="00786814" w:rsidRDefault="00786814">
      <w:pPr>
        <w:pStyle w:val="Textodecomentrio"/>
      </w:pPr>
      <w:r>
        <w:rPr>
          <w:rStyle w:val="Refdecomentrio"/>
        </w:rPr>
        <w:annotationRef/>
      </w:r>
      <w:r>
        <w:t>added</w:t>
      </w:r>
    </w:p>
  </w:comment>
  <w:comment w:id="2029" w:author="tomasrodrigues@ua.pt" w:date="2017-08-29T15:44:00Z" w:initials="t">
    <w:p w14:paraId="48446A03" w14:textId="1059ADA6" w:rsidR="00786814" w:rsidRDefault="00786814">
      <w:pPr>
        <w:pStyle w:val="Textodecomentrio"/>
      </w:pPr>
      <w:r>
        <w:rPr>
          <w:rStyle w:val="Refdecomentrio"/>
        </w:rPr>
        <w:annotationRef/>
      </w:r>
      <w:r>
        <w:t>improved</w:t>
      </w:r>
    </w:p>
  </w:comment>
  <w:comment w:id="2036" w:author="Tomás Rodrigues" w:date="2017-07-28T15:53:00Z" w:initials="TR">
    <w:p w14:paraId="7DEAEA9D" w14:textId="77777777" w:rsidR="00786814" w:rsidRDefault="00786814" w:rsidP="00EF570A">
      <w:pPr>
        <w:pStyle w:val="Textodecomentrio"/>
        <w:ind w:left="0"/>
      </w:pPr>
      <w:r>
        <w:rPr>
          <w:rStyle w:val="Refdecomentrio"/>
        </w:rPr>
        <w:annotationRef/>
      </w:r>
      <w:r>
        <w:t>Added in acronyms</w:t>
      </w:r>
    </w:p>
  </w:comment>
  <w:comment w:id="2043" w:author="Tomás Rodrigues" w:date="2017-07-28T15:54:00Z" w:initials="TR">
    <w:p w14:paraId="38379514" w14:textId="77777777" w:rsidR="00786814" w:rsidRDefault="00786814">
      <w:pPr>
        <w:pStyle w:val="Textodecomentrio"/>
      </w:pPr>
      <w:r>
        <w:rPr>
          <w:rStyle w:val="Refdecomentrio"/>
        </w:rPr>
        <w:annotationRef/>
      </w:r>
      <w:r>
        <w:t>Added in acronyms</w:t>
      </w:r>
    </w:p>
  </w:comment>
  <w:comment w:id="2044" w:author="Tomás Rodrigues" w:date="2017-07-28T15:55:00Z" w:initials="TR">
    <w:p w14:paraId="475EE679" w14:textId="77777777" w:rsidR="00786814" w:rsidRDefault="00786814">
      <w:pPr>
        <w:pStyle w:val="Textodecomentrio"/>
      </w:pPr>
      <w:r>
        <w:rPr>
          <w:rStyle w:val="Refdecomentrio"/>
        </w:rPr>
        <w:annotationRef/>
      </w:r>
      <w:r>
        <w:t>Added in acronyms</w:t>
      </w:r>
    </w:p>
  </w:comment>
  <w:comment w:id="2045" w:author="Tomás Rodrigues" w:date="2017-07-28T15:55:00Z" w:initials="TR">
    <w:p w14:paraId="1EBC915E" w14:textId="77777777" w:rsidR="00786814" w:rsidRDefault="00786814">
      <w:pPr>
        <w:pStyle w:val="Textodecomentrio"/>
      </w:pPr>
      <w:r>
        <w:rPr>
          <w:rStyle w:val="Refdecomentrio"/>
        </w:rPr>
        <w:annotationRef/>
      </w:r>
      <w:r>
        <w:t>Added in acronyms</w:t>
      </w:r>
    </w:p>
  </w:comment>
  <w:comment w:id="2050" w:author="Tomás Rodrigues" w:date="2017-07-28T15:55:00Z" w:initials="TR">
    <w:p w14:paraId="43217BB8" w14:textId="77777777" w:rsidR="00786814" w:rsidRDefault="00786814">
      <w:pPr>
        <w:pStyle w:val="Textodecomentrio"/>
      </w:pPr>
      <w:r>
        <w:rPr>
          <w:rStyle w:val="Refdecomentrio"/>
        </w:rPr>
        <w:annotationRef/>
      </w:r>
      <w:r>
        <w:t>Added in acronyms</w:t>
      </w:r>
    </w:p>
  </w:comment>
  <w:comment w:id="2052" w:author="Tomás Rodrigues" w:date="2017-07-28T15:55:00Z" w:initials="TR">
    <w:p w14:paraId="76942100" w14:textId="77777777" w:rsidR="00786814" w:rsidRDefault="00786814" w:rsidP="00EF570A">
      <w:pPr>
        <w:pStyle w:val="Textodecomentrio"/>
        <w:ind w:left="0"/>
      </w:pPr>
      <w:r>
        <w:rPr>
          <w:rStyle w:val="Refdecomentrio"/>
        </w:rPr>
        <w:annotationRef/>
      </w:r>
    </w:p>
  </w:comment>
  <w:comment w:id="2053" w:author="Tomás Rodrigues" w:date="2017-07-28T15:55:00Z" w:initials="TR">
    <w:p w14:paraId="2BC2F111" w14:textId="77777777" w:rsidR="00786814" w:rsidRDefault="00786814">
      <w:pPr>
        <w:pStyle w:val="Textodecomentrio"/>
      </w:pPr>
      <w:r>
        <w:rPr>
          <w:rStyle w:val="Refdecomentrio"/>
        </w:rPr>
        <w:annotationRef/>
      </w:r>
      <w:r>
        <w:t>Added in acronyms</w:t>
      </w:r>
    </w:p>
  </w:comment>
  <w:comment w:id="2071" w:author="Tomás Rodrigues" w:date="2017-07-28T16:03:00Z" w:initials="TR">
    <w:p w14:paraId="70A6DA96" w14:textId="77777777" w:rsidR="00786814" w:rsidRDefault="00786814">
      <w:pPr>
        <w:pStyle w:val="Textodecomentrio"/>
      </w:pPr>
      <w:r>
        <w:rPr>
          <w:rStyle w:val="Refdecomentrio"/>
        </w:rPr>
        <w:annotationRef/>
      </w:r>
      <w:r>
        <w:t>Added in acronyms</w:t>
      </w:r>
    </w:p>
  </w:comment>
  <w:comment w:id="2072" w:author="Tomás Rodrigues" w:date="2017-07-28T16:03:00Z" w:initials="TR">
    <w:p w14:paraId="4C1C9C49" w14:textId="77777777" w:rsidR="00786814" w:rsidRDefault="00786814">
      <w:pPr>
        <w:pStyle w:val="Textodecomentrio"/>
      </w:pPr>
      <w:r>
        <w:rPr>
          <w:rStyle w:val="Refdecomentrio"/>
        </w:rPr>
        <w:annotationRef/>
      </w:r>
      <w:r>
        <w:t>Added in acronyms</w:t>
      </w:r>
    </w:p>
  </w:comment>
  <w:comment w:id="2076" w:author="Tomás Rodrigues" w:date="2017-07-28T16:03:00Z" w:initials="TR">
    <w:p w14:paraId="00A476AA" w14:textId="77777777" w:rsidR="00786814" w:rsidRDefault="00786814">
      <w:pPr>
        <w:pStyle w:val="Textodecomentrio"/>
      </w:pPr>
      <w:r>
        <w:rPr>
          <w:rStyle w:val="Refdecomentrio"/>
        </w:rPr>
        <w:annotationRef/>
      </w:r>
      <w:r>
        <w:t>Added in acronyms</w:t>
      </w:r>
    </w:p>
  </w:comment>
  <w:comment w:id="2077" w:author="Tomás Rodrigues" w:date="2017-07-28T17:28:00Z" w:initials="TR">
    <w:p w14:paraId="4068F894" w14:textId="77777777" w:rsidR="00786814" w:rsidRDefault="00786814">
      <w:pPr>
        <w:pStyle w:val="Textodecomentrio"/>
      </w:pPr>
      <w:r>
        <w:rPr>
          <w:rStyle w:val="Refdecomentrio"/>
        </w:rPr>
        <w:annotationRef/>
      </w:r>
    </w:p>
  </w:comment>
  <w:comment w:id="2078" w:author="Tomás Rodrigues" w:date="2017-07-28T17:26:00Z" w:initials="TR">
    <w:p w14:paraId="16150EAD" w14:textId="77777777" w:rsidR="00786814" w:rsidRDefault="00786814">
      <w:pPr>
        <w:pStyle w:val="Textodecomentrio"/>
      </w:pPr>
      <w:r>
        <w:rPr>
          <w:rStyle w:val="Refdecomentrio"/>
        </w:rPr>
        <w:annotationRef/>
      </w:r>
      <w:r>
        <w:t>changed</w:t>
      </w:r>
    </w:p>
  </w:comment>
  <w:comment w:id="2080" w:author="tomasrodrigues@ua.pt" w:date="2017-08-29T15:46:00Z" w:initials="t">
    <w:p w14:paraId="51EA122A" w14:textId="2E60C76D" w:rsidR="00786814" w:rsidRDefault="00786814">
      <w:pPr>
        <w:pStyle w:val="Textodecomentrio"/>
      </w:pPr>
      <w:r>
        <w:rPr>
          <w:rStyle w:val="Refdecomentrio"/>
        </w:rPr>
        <w:annotationRef/>
      </w:r>
      <w:r>
        <w:t>bem escrito</w:t>
      </w:r>
    </w:p>
  </w:comment>
  <w:comment w:id="2084" w:author="Tomás Rodrigues" w:date="2017-07-28T16:04:00Z" w:initials="TR">
    <w:p w14:paraId="40E0B7AC" w14:textId="77777777" w:rsidR="00786814" w:rsidRDefault="00786814">
      <w:pPr>
        <w:pStyle w:val="Textodecomentrio"/>
      </w:pPr>
      <w:r>
        <w:rPr>
          <w:rStyle w:val="Refdecomentrio"/>
        </w:rPr>
        <w:annotationRef/>
      </w:r>
      <w:r>
        <w:t>Added in acronyms</w:t>
      </w:r>
    </w:p>
  </w:comment>
  <w:comment w:id="2091" w:author="Tomás Rodrigues" w:date="2017-07-28T17:28:00Z" w:initials="TR">
    <w:p w14:paraId="07F31D80" w14:textId="77777777" w:rsidR="00786814" w:rsidRDefault="00786814">
      <w:pPr>
        <w:pStyle w:val="Textodecomentrio"/>
      </w:pPr>
      <w:r>
        <w:rPr>
          <w:rStyle w:val="Refdecomentrio"/>
        </w:rPr>
        <w:annotationRef/>
      </w:r>
    </w:p>
  </w:comment>
  <w:comment w:id="2105" w:author="Tomás Rodrigues" w:date="2017-07-28T17:25:00Z" w:initials="TR">
    <w:p w14:paraId="14BF6D14" w14:textId="77777777" w:rsidR="00786814" w:rsidRDefault="00786814">
      <w:pPr>
        <w:pStyle w:val="Textodecomentrio"/>
      </w:pPr>
      <w:r>
        <w:rPr>
          <w:rStyle w:val="Refdecomentrio"/>
        </w:rPr>
        <w:annotationRef/>
      </w:r>
      <w:r>
        <w:t>changed</w:t>
      </w:r>
    </w:p>
  </w:comment>
  <w:comment w:id="2110" w:author="Tomás Rodrigues" w:date="2017-07-28T17:29:00Z" w:initials="TR">
    <w:p w14:paraId="0EC846E0" w14:textId="77777777" w:rsidR="00786814" w:rsidRDefault="00786814">
      <w:pPr>
        <w:pStyle w:val="Textodecomentrio"/>
      </w:pPr>
      <w:r>
        <w:rPr>
          <w:rStyle w:val="Refdecomentrio"/>
        </w:rPr>
        <w:annotationRef/>
      </w:r>
      <w:r>
        <w:t>to acronyms</w:t>
      </w:r>
    </w:p>
  </w:comment>
  <w:comment w:id="2112" w:author="Tomás Rodrigues" w:date="2017-07-28T17:30:00Z" w:initials="TR">
    <w:p w14:paraId="3453B21A" w14:textId="77777777" w:rsidR="00786814" w:rsidRDefault="00786814">
      <w:pPr>
        <w:pStyle w:val="Textodecomentrio"/>
      </w:pPr>
      <w:r>
        <w:rPr>
          <w:rStyle w:val="Refdecomentrio"/>
        </w:rPr>
        <w:annotationRef/>
      </w:r>
      <w:r>
        <w:t>added</w:t>
      </w:r>
    </w:p>
  </w:comment>
  <w:comment w:id="2113" w:author="Tomás Rodrigues" w:date="2017-07-28T17:30:00Z" w:initials="TR">
    <w:p w14:paraId="09E4682A" w14:textId="77777777" w:rsidR="00786814" w:rsidRDefault="00786814">
      <w:pPr>
        <w:pStyle w:val="Textodecomentrio"/>
      </w:pPr>
      <w:r>
        <w:rPr>
          <w:rStyle w:val="Refdecomentrio"/>
        </w:rPr>
        <w:annotationRef/>
      </w:r>
      <w:r>
        <w:t>added</w:t>
      </w:r>
    </w:p>
  </w:comment>
  <w:comment w:id="2118" w:author="Tomás Rodrigues" w:date="2017-07-28T17:30:00Z" w:initials="TR">
    <w:p w14:paraId="1A7CC922" w14:textId="77777777" w:rsidR="00786814" w:rsidRDefault="00786814">
      <w:pPr>
        <w:pStyle w:val="Textodecomentrio"/>
      </w:pPr>
      <w:r>
        <w:rPr>
          <w:rStyle w:val="Refdecomentrio"/>
        </w:rPr>
        <w:annotationRef/>
      </w:r>
      <w:r>
        <w:t>curse -&gt; active</w:t>
      </w:r>
    </w:p>
  </w:comment>
  <w:comment w:id="2125" w:author="Tomás Rodrigues" w:date="2017-07-28T17:32:00Z" w:initials="TR">
    <w:p w14:paraId="403CE7D5" w14:textId="77777777" w:rsidR="00786814" w:rsidRDefault="00786814">
      <w:pPr>
        <w:pStyle w:val="Textodecomentrio"/>
      </w:pPr>
      <w:r>
        <w:rPr>
          <w:rStyle w:val="Refdecomentrio"/>
        </w:rPr>
        <w:annotationRef/>
      </w:r>
      <w:r>
        <w:t>remove phrase with upset, nao se usa neste contexto</w:t>
      </w:r>
    </w:p>
  </w:comment>
  <w:comment w:id="2130" w:author="Tomás Rodrigues" w:date="2017-07-28T17:33:00Z" w:initials="TR">
    <w:p w14:paraId="7B969EFB" w14:textId="77777777" w:rsidR="00786814" w:rsidRDefault="00786814">
      <w:pPr>
        <w:pStyle w:val="Textodecomentrio"/>
      </w:pPr>
      <w:r>
        <w:rPr>
          <w:rStyle w:val="Refdecomentrio"/>
        </w:rPr>
        <w:annotationRef/>
      </w:r>
      <w:r>
        <w:t>corrected english</w:t>
      </w:r>
    </w:p>
  </w:comment>
  <w:comment w:id="2131" w:author="Tomás Rodrigues" w:date="2017-07-28T17:33:00Z" w:initials="TR">
    <w:p w14:paraId="5C5E03C2" w14:textId="77777777" w:rsidR="00786814" w:rsidRDefault="00786814">
      <w:pPr>
        <w:pStyle w:val="Textodecomentrio"/>
      </w:pPr>
      <w:r>
        <w:rPr>
          <w:rStyle w:val="Refdecomentrio"/>
        </w:rPr>
        <w:annotationRef/>
      </w:r>
      <w:r>
        <w:t>removed codecs packet loss rate</w:t>
      </w:r>
    </w:p>
  </w:comment>
  <w:comment w:id="2140" w:author="Tomás Rodrigues" w:date="2017-07-28T17:35:00Z" w:initials="TR">
    <w:p w14:paraId="1DC31DFE" w14:textId="77777777" w:rsidR="00786814" w:rsidRDefault="00786814">
      <w:pPr>
        <w:pStyle w:val="Textodecomentrio"/>
      </w:pPr>
      <w:r>
        <w:rPr>
          <w:rStyle w:val="Refdecomentrio"/>
        </w:rPr>
        <w:annotationRef/>
      </w:r>
      <w:r>
        <w:t>acronyms</w:t>
      </w:r>
    </w:p>
  </w:comment>
  <w:comment w:id="2141" w:author="Tomás Rodrigues" w:date="2017-07-28T17:35:00Z" w:initials="TR">
    <w:p w14:paraId="61625E0E" w14:textId="77777777" w:rsidR="00786814" w:rsidRDefault="00786814">
      <w:pPr>
        <w:pStyle w:val="Textodecomentrio"/>
      </w:pPr>
      <w:r>
        <w:rPr>
          <w:rStyle w:val="Refdecomentrio"/>
        </w:rPr>
        <w:annotationRef/>
      </w:r>
      <w:r>
        <w:t>rephrased</w:t>
      </w:r>
    </w:p>
  </w:comment>
  <w:comment w:id="2142" w:author="Tomás Rodrigues" w:date="2017-07-28T17:35:00Z" w:initials="TR">
    <w:p w14:paraId="15BF358D" w14:textId="77777777" w:rsidR="00786814" w:rsidRDefault="00786814">
      <w:pPr>
        <w:pStyle w:val="Textodecomentrio"/>
      </w:pPr>
      <w:r>
        <w:rPr>
          <w:rStyle w:val="Refdecomentrio"/>
        </w:rPr>
        <w:annotationRef/>
      </w:r>
      <w:r>
        <w:t>acronyms</w:t>
      </w:r>
    </w:p>
  </w:comment>
  <w:comment w:id="2148" w:author="Tomás Rodrigues" w:date="2017-07-28T17:37:00Z" w:initials="TR">
    <w:p w14:paraId="63761C5D" w14:textId="77777777" w:rsidR="00786814" w:rsidRDefault="00786814">
      <w:pPr>
        <w:pStyle w:val="Textodecomentrio"/>
      </w:pPr>
      <w:r>
        <w:rPr>
          <w:rStyle w:val="Refdecomentrio"/>
        </w:rPr>
        <w:annotationRef/>
      </w:r>
      <w:r>
        <w:t>improved</w:t>
      </w:r>
    </w:p>
  </w:comment>
  <w:comment w:id="2176" w:author="tomasrodrigues@ua.pt" w:date="2017-08-29T15:54:00Z" w:initials="t">
    <w:p w14:paraId="3125BCCD" w14:textId="176BCFC7" w:rsidR="00786814" w:rsidRDefault="00786814">
      <w:pPr>
        <w:pStyle w:val="Textodecomentrio"/>
      </w:pPr>
      <w:r>
        <w:rPr>
          <w:rStyle w:val="Refdecomentrio"/>
        </w:rPr>
        <w:annotationRef/>
      </w:r>
      <w:r>
        <w:t>added</w:t>
      </w:r>
    </w:p>
  </w:comment>
  <w:comment w:id="2193" w:author="Tomás Rodrigues" w:date="2017-07-28T17:41:00Z" w:initials="TR">
    <w:p w14:paraId="452B1A30" w14:textId="77777777" w:rsidR="00786814" w:rsidRDefault="00786814">
      <w:pPr>
        <w:pStyle w:val="Textodecomentrio"/>
      </w:pPr>
      <w:r>
        <w:rPr>
          <w:rStyle w:val="Refdecomentrio"/>
        </w:rPr>
        <w:annotationRef/>
      </w:r>
      <w:r>
        <w:t>EN improved</w:t>
      </w:r>
    </w:p>
  </w:comment>
  <w:comment w:id="2198" w:author="Tomás Rodrigues" w:date="2017-07-28T17:42:00Z" w:initials="TR">
    <w:p w14:paraId="21988DB0" w14:textId="77777777" w:rsidR="00786814" w:rsidRDefault="00786814">
      <w:pPr>
        <w:pStyle w:val="Textodecomentrio"/>
      </w:pPr>
      <w:r>
        <w:rPr>
          <w:rStyle w:val="Refdecomentrio"/>
        </w:rPr>
        <w:annotationRef/>
      </w:r>
      <w:r>
        <w:t>added</w:t>
      </w:r>
    </w:p>
  </w:comment>
  <w:comment w:id="2199" w:author="Tomás Rodrigues" w:date="2017-07-28T17:42:00Z" w:initials="TR">
    <w:p w14:paraId="74806224" w14:textId="77777777" w:rsidR="00786814" w:rsidRDefault="00786814">
      <w:pPr>
        <w:pStyle w:val="Textodecomentrio"/>
      </w:pPr>
      <w:r>
        <w:rPr>
          <w:rStyle w:val="Refdecomentrio"/>
        </w:rPr>
        <w:annotationRef/>
      </w:r>
      <w:r>
        <w:t>changed to cardinal because of english and american</w:t>
      </w:r>
    </w:p>
  </w:comment>
  <w:comment w:id="2200" w:author="Tomás Rodrigues" w:date="2017-07-28T17:42:00Z" w:initials="TR">
    <w:p w14:paraId="7C41EAAC" w14:textId="77777777" w:rsidR="00786814" w:rsidRDefault="00786814">
      <w:pPr>
        <w:pStyle w:val="Textodecomentrio"/>
      </w:pPr>
      <w:r>
        <w:rPr>
          <w:rStyle w:val="Refdecomentrio"/>
        </w:rPr>
        <w:annotationRef/>
      </w:r>
      <w:r>
        <w:t>same</w:t>
      </w:r>
    </w:p>
  </w:comment>
  <w:comment w:id="2207" w:author="Tomás Rodrigues" w:date="2017-07-28T17:43:00Z" w:initials="TR">
    <w:p w14:paraId="07D4C265" w14:textId="77777777" w:rsidR="00786814" w:rsidRDefault="00786814">
      <w:pPr>
        <w:pStyle w:val="Textodecomentrio"/>
      </w:pPr>
      <w:r>
        <w:rPr>
          <w:rStyle w:val="Refdecomentrio"/>
        </w:rPr>
        <w:annotationRef/>
      </w:r>
      <w:r>
        <w:t>added acron.</w:t>
      </w:r>
    </w:p>
  </w:comment>
  <w:comment w:id="2223" w:author="Tomás Rodrigues" w:date="2017-07-28T17:44:00Z" w:initials="TR">
    <w:p w14:paraId="0832648D" w14:textId="77777777" w:rsidR="00786814" w:rsidRDefault="00786814">
      <w:pPr>
        <w:pStyle w:val="Textodecomentrio"/>
      </w:pPr>
      <w:r>
        <w:rPr>
          <w:rStyle w:val="Refdecomentrio"/>
        </w:rPr>
        <w:annotationRef/>
      </w:r>
      <w:r>
        <w:t>Retirada a repetição do verbo</w:t>
      </w:r>
    </w:p>
  </w:comment>
  <w:comment w:id="2230" w:author="Tomás Rodrigues" w:date="2017-07-28T17:44:00Z" w:initials="TR">
    <w:p w14:paraId="1048301F" w14:textId="77777777" w:rsidR="00786814" w:rsidRDefault="00786814">
      <w:pPr>
        <w:pStyle w:val="Textodecomentrio"/>
      </w:pPr>
      <w:r>
        <w:rPr>
          <w:rStyle w:val="Refdecomentrio"/>
        </w:rPr>
        <w:annotationRef/>
      </w:r>
      <w:r>
        <w:t>improved</w:t>
      </w:r>
    </w:p>
  </w:comment>
  <w:comment w:id="2231" w:author="tomasrodrigues@ua.pt" w:date="2017-08-29T15:56:00Z" w:initials="t">
    <w:p w14:paraId="5AA005DC" w14:textId="388AB70A" w:rsidR="00786814" w:rsidRDefault="00786814">
      <w:pPr>
        <w:pStyle w:val="Textodecomentrio"/>
      </w:pPr>
      <w:r>
        <w:rPr>
          <w:rStyle w:val="Refdecomentrio"/>
        </w:rPr>
        <w:annotationRef/>
      </w:r>
      <w:r>
        <w:t>reasons -&gt; factors</w:t>
      </w:r>
    </w:p>
  </w:comment>
  <w:comment w:id="2243" w:author="Tomás Rodrigues" w:date="2017-07-28T17:45:00Z" w:initials="TR">
    <w:p w14:paraId="3C6ABFE5" w14:textId="77777777" w:rsidR="00786814" w:rsidRDefault="00786814">
      <w:pPr>
        <w:pStyle w:val="Textodecomentrio"/>
      </w:pPr>
      <w:r>
        <w:rPr>
          <w:rStyle w:val="Refdecomentrio"/>
        </w:rPr>
        <w:annotationRef/>
      </w:r>
      <w:r>
        <w:t>rephrased</w:t>
      </w:r>
    </w:p>
  </w:comment>
  <w:comment w:id="2244" w:author="Tomás Rodrigues" w:date="2017-07-28T17:45:00Z" w:initials="TR">
    <w:p w14:paraId="66509B97" w14:textId="77777777" w:rsidR="00786814" w:rsidRDefault="00786814">
      <w:pPr>
        <w:pStyle w:val="Textodecomentrio"/>
      </w:pPr>
      <w:r>
        <w:rPr>
          <w:rStyle w:val="Refdecomentrio"/>
        </w:rPr>
        <w:annotationRef/>
      </w:r>
      <w:r>
        <w:t>acro</w:t>
      </w:r>
    </w:p>
  </w:comment>
  <w:comment w:id="2250" w:author="Tomás Rodrigues" w:date="2017-07-28T17:47:00Z" w:initials="TR">
    <w:p w14:paraId="3D6DE32C" w14:textId="77777777" w:rsidR="00786814" w:rsidRDefault="00786814">
      <w:pPr>
        <w:pStyle w:val="Textodecomentrio"/>
      </w:pPr>
      <w:r>
        <w:rPr>
          <w:rStyle w:val="Refdecomentrio"/>
        </w:rPr>
        <w:annotationRef/>
      </w:r>
      <w:r>
        <w:t>improved</w:t>
      </w:r>
    </w:p>
  </w:comment>
  <w:comment w:id="2257" w:author="tomasrodrigues@ua.pt" w:date="2017-08-29T16:00:00Z" w:initials="t">
    <w:p w14:paraId="0671B917" w14:textId="06730DCB" w:rsidR="00786814" w:rsidRDefault="00786814">
      <w:pPr>
        <w:pStyle w:val="Textodecomentrio"/>
      </w:pPr>
      <w:r>
        <w:rPr>
          <w:rStyle w:val="Refdecomentrio"/>
        </w:rPr>
        <w:annotationRef/>
      </w:r>
      <w:r>
        <w:t>when</w:t>
      </w:r>
    </w:p>
  </w:comment>
  <w:comment w:id="2263" w:author="Tomás Rodrigues" w:date="2017-07-28T17:47:00Z" w:initials="TR">
    <w:p w14:paraId="3BB0D75E" w14:textId="77777777" w:rsidR="00786814" w:rsidRDefault="00786814">
      <w:pPr>
        <w:pStyle w:val="Textodecomentrio"/>
      </w:pPr>
      <w:r>
        <w:rPr>
          <w:rStyle w:val="Refdecomentrio"/>
        </w:rPr>
        <w:annotationRef/>
      </w:r>
      <w:r>
        <w:t>EN improved</w:t>
      </w:r>
    </w:p>
  </w:comment>
  <w:comment w:id="2275" w:author="Tomás Rodrigues" w:date="2017-07-28T17:48:00Z" w:initials="TR">
    <w:p w14:paraId="0A42F676" w14:textId="77777777" w:rsidR="00786814" w:rsidRDefault="00786814">
      <w:pPr>
        <w:pStyle w:val="Textodecomentrio"/>
      </w:pPr>
      <w:r>
        <w:rPr>
          <w:rStyle w:val="Refdecomentrio"/>
        </w:rPr>
        <w:annotationRef/>
      </w:r>
      <w:r>
        <w:t>added</w:t>
      </w:r>
    </w:p>
  </w:comment>
  <w:comment w:id="2293" w:author="Tomás Rodrigues" w:date="2017-07-28T17:48:00Z" w:initials="TR">
    <w:p w14:paraId="45F5C104" w14:textId="77777777" w:rsidR="00786814" w:rsidRDefault="00786814">
      <w:pPr>
        <w:pStyle w:val="Textodecomentrio"/>
      </w:pPr>
      <w:r>
        <w:rPr>
          <w:rStyle w:val="Refdecomentrio"/>
        </w:rPr>
        <w:annotationRef/>
      </w:r>
      <w:r>
        <w:t>added</w:t>
      </w:r>
    </w:p>
  </w:comment>
  <w:comment w:id="2282" w:author="tomasrodrigues@ua.pt" w:date="2017-08-29T16:06:00Z" w:initials="t">
    <w:p w14:paraId="5A28861E" w14:textId="2829911D" w:rsidR="00786814" w:rsidRDefault="00786814">
      <w:pPr>
        <w:pStyle w:val="Textodecomentrio"/>
      </w:pPr>
      <w:r>
        <w:rPr>
          <w:rStyle w:val="Refdecomentrio"/>
        </w:rPr>
        <w:annotationRef/>
      </w:r>
      <w:r>
        <w:t>super improved</w:t>
      </w:r>
    </w:p>
  </w:comment>
  <w:comment w:id="2294" w:author="Tomás Rodrigues" w:date="2017-07-28T17:48:00Z" w:initials="TR">
    <w:p w14:paraId="7FFAA079" w14:textId="77777777" w:rsidR="00786814" w:rsidRDefault="00786814">
      <w:pPr>
        <w:pStyle w:val="Textodecomentrio"/>
      </w:pPr>
      <w:r>
        <w:rPr>
          <w:rStyle w:val="Refdecomentrio"/>
        </w:rPr>
        <w:annotationRef/>
      </w:r>
      <w:r>
        <w:t>deleted UI interfaces, I já é de interface</w:t>
      </w:r>
    </w:p>
  </w:comment>
  <w:comment w:id="2306" w:author="Tomás Rodrigues" w:date="2017-07-28T17:49:00Z" w:initials="TR">
    <w:p w14:paraId="4CEB42FC" w14:textId="77777777" w:rsidR="00786814" w:rsidRDefault="00786814">
      <w:pPr>
        <w:pStyle w:val="Textodecomentrio"/>
      </w:pPr>
      <w:r>
        <w:rPr>
          <w:rStyle w:val="Refdecomentrio"/>
        </w:rPr>
        <w:annotationRef/>
      </w:r>
      <w:r>
        <w:t>improved</w:t>
      </w:r>
    </w:p>
  </w:comment>
  <w:comment w:id="2314" w:author="Tomás Rodrigues" w:date="2017-07-28T17:50:00Z" w:initials="TR">
    <w:p w14:paraId="78758F4A" w14:textId="77777777" w:rsidR="00786814" w:rsidRDefault="00786814">
      <w:pPr>
        <w:pStyle w:val="Textodecomentrio"/>
      </w:pPr>
      <w:r>
        <w:rPr>
          <w:rStyle w:val="Refdecomentrio"/>
        </w:rPr>
        <w:annotationRef/>
      </w:r>
      <w:r>
        <w:t>removed adjetivos polémicos</w:t>
      </w:r>
    </w:p>
  </w:comment>
  <w:comment w:id="2329" w:author="Grammarly" w:date="2017-07-28T15:19:00Z" w:initials="G">
    <w:p w14:paraId="5107109A" w14:textId="77777777" w:rsidR="00786814" w:rsidRDefault="00786814">
      <w:r>
        <w:t>Deleted:pi</w:t>
      </w:r>
    </w:p>
  </w:comment>
  <w:comment w:id="2333" w:author="Tomás Rodrigues" w:date="2017-07-28T17:51:00Z" w:initials="TR">
    <w:p w14:paraId="1714D491" w14:textId="77777777" w:rsidR="00786814" w:rsidRDefault="00786814">
      <w:pPr>
        <w:pStyle w:val="Textodecomentrio"/>
      </w:pPr>
      <w:r>
        <w:rPr>
          <w:rStyle w:val="Refdecomentrio"/>
        </w:rPr>
        <w:annotationRef/>
      </w:r>
      <w:r>
        <w:t>added</w:t>
      </w:r>
    </w:p>
  </w:comment>
  <w:comment w:id="2340" w:author="Tomás Rodrigues" w:date="2017-07-28T17:51:00Z" w:initials="TR">
    <w:p w14:paraId="152B7261" w14:textId="77777777" w:rsidR="00786814" w:rsidRDefault="00786814">
      <w:pPr>
        <w:pStyle w:val="Textodecomentrio"/>
      </w:pPr>
      <w:r>
        <w:rPr>
          <w:rStyle w:val="Refdecomentrio"/>
        </w:rPr>
        <w:annotationRef/>
      </w:r>
      <w:r>
        <w:t>improved</w:t>
      </w:r>
    </w:p>
  </w:comment>
  <w:comment w:id="2348" w:author="Tomás Rodrigues" w:date="2017-07-28T17:54:00Z" w:initials="TR">
    <w:p w14:paraId="3ECFB374" w14:textId="77777777" w:rsidR="00786814" w:rsidRDefault="00786814">
      <w:pPr>
        <w:pStyle w:val="Textodecomentrio"/>
      </w:pPr>
      <w:r>
        <w:rPr>
          <w:rStyle w:val="Refdecomentrio"/>
        </w:rPr>
        <w:annotationRef/>
      </w:r>
      <w:r>
        <w:t>removidas features que pareciam publicidade</w:t>
      </w:r>
    </w:p>
  </w:comment>
  <w:comment w:id="2426" w:author="tomasrodrigues@ua.pt" w:date="2017-08-29T16:13:00Z" w:initials="t">
    <w:p w14:paraId="5334EA98" w14:textId="19619568" w:rsidR="00786814" w:rsidRDefault="00786814">
      <w:pPr>
        <w:pStyle w:val="Textodecomentrio"/>
      </w:pPr>
      <w:r>
        <w:rPr>
          <w:rStyle w:val="Refdecomentrio"/>
        </w:rPr>
        <w:annotationRef/>
      </w:r>
      <w:r>
        <w:t>improved</w:t>
      </w:r>
    </w:p>
  </w:comment>
  <w:comment w:id="2439" w:author="Tomás Rodrigues" w:date="2017-07-28T18:09:00Z" w:initials="TR">
    <w:p w14:paraId="4124362B" w14:textId="77777777" w:rsidR="00786814" w:rsidRDefault="00786814">
      <w:pPr>
        <w:pStyle w:val="Textodecomentrio"/>
      </w:pPr>
      <w:r>
        <w:rPr>
          <w:rStyle w:val="Refdecomentrio"/>
        </w:rPr>
        <w:annotationRef/>
      </w:r>
      <w:r>
        <w:t>added</w:t>
      </w:r>
    </w:p>
  </w:comment>
  <w:comment w:id="2444" w:author="Grammarly" w:date="2017-07-28T15:19:00Z" w:initials="G">
    <w:p w14:paraId="253EDEF9" w14:textId="77777777" w:rsidR="00786814" w:rsidRDefault="00786814" w:rsidP="00973A73">
      <w:r>
        <w:t>Inserted: ,</w:t>
      </w:r>
    </w:p>
  </w:comment>
  <w:comment w:id="2445" w:author="Tomás Rodrigues" w:date="2017-07-28T18:09:00Z" w:initials="TR">
    <w:p w14:paraId="77FCB7A4" w14:textId="77777777" w:rsidR="00786814" w:rsidRDefault="00786814">
      <w:pPr>
        <w:pStyle w:val="Textodecomentrio"/>
      </w:pPr>
      <w:r>
        <w:rPr>
          <w:rStyle w:val="Refdecomentrio"/>
        </w:rPr>
        <w:annotationRef/>
      </w:r>
      <w:r>
        <w:t>EN improved</w:t>
      </w:r>
    </w:p>
  </w:comment>
  <w:comment w:id="2453" w:author="Tomás Rodrigues" w:date="2017-07-28T18:10:00Z" w:initials="TR">
    <w:p w14:paraId="351E0FD5" w14:textId="77777777" w:rsidR="00786814" w:rsidRDefault="00786814">
      <w:pPr>
        <w:pStyle w:val="Textodecomentrio"/>
      </w:pPr>
      <w:r>
        <w:rPr>
          <w:rStyle w:val="Refdecomentrio"/>
        </w:rPr>
        <w:annotationRef/>
      </w:r>
      <w:r>
        <w:t>improved</w:t>
      </w:r>
    </w:p>
  </w:comment>
  <w:comment w:id="2489" w:author="tomasrodrigues@ua.pt" w:date="2017-08-29T16:15:00Z" w:initials="t">
    <w:p w14:paraId="726E66AB" w14:textId="1065A662" w:rsidR="00786814" w:rsidRDefault="00786814">
      <w:pPr>
        <w:pStyle w:val="Textodecomentrio"/>
      </w:pPr>
      <w:r>
        <w:rPr>
          <w:rStyle w:val="Refdecomentrio"/>
        </w:rPr>
        <w:annotationRef/>
      </w:r>
    </w:p>
  </w:comment>
  <w:comment w:id="2491" w:author="tomasrodrigues@ua.pt" w:date="2017-08-29T16:15:00Z" w:initials="t">
    <w:p w14:paraId="74BB8826" w14:textId="52E6383A" w:rsidR="00786814" w:rsidRDefault="00786814">
      <w:pPr>
        <w:pStyle w:val="Textodecomentrio"/>
      </w:pPr>
      <w:r>
        <w:rPr>
          <w:rStyle w:val="Refdecomentrio"/>
        </w:rPr>
        <w:annotationRef/>
      </w:r>
      <w:r>
        <w:t>city -&gt; streets</w:t>
      </w:r>
    </w:p>
  </w:comment>
  <w:comment w:id="2494" w:author="tomasrodrigues@ua.pt" w:date="2017-08-05T22:02:00Z" w:initials="t">
    <w:p w14:paraId="7D20C289" w14:textId="71677858" w:rsidR="00786814" w:rsidRDefault="00786814">
      <w:pPr>
        <w:pStyle w:val="Textodecomentrio"/>
      </w:pPr>
      <w:r>
        <w:rPr>
          <w:rStyle w:val="Refdecomentrio"/>
        </w:rPr>
        <w:annotationRef/>
      </w:r>
      <w:r>
        <w:t>added refs to all companies</w:t>
      </w:r>
    </w:p>
  </w:comment>
  <w:comment w:id="2516" w:author="Tomás Rodrigues" w:date="2017-07-28T18:15:00Z" w:initials="TR">
    <w:p w14:paraId="5D521E97" w14:textId="77777777" w:rsidR="00786814" w:rsidRDefault="00786814">
      <w:pPr>
        <w:pStyle w:val="Textodecomentrio"/>
      </w:pPr>
      <w:r>
        <w:rPr>
          <w:rStyle w:val="Refdecomentrio"/>
        </w:rPr>
        <w:annotationRef/>
      </w:r>
      <w:r>
        <w:t>removed italic</w:t>
      </w:r>
    </w:p>
  </w:comment>
  <w:comment w:id="2528" w:author="Tomás Rodrigues" w:date="2017-07-28T18:16:00Z" w:initials="TR">
    <w:p w14:paraId="326C7A3F" w14:textId="77777777" w:rsidR="00786814" w:rsidRDefault="00786814">
      <w:pPr>
        <w:pStyle w:val="Textodecomentrio"/>
      </w:pPr>
      <w:r>
        <w:rPr>
          <w:rStyle w:val="Refdecomentrio"/>
        </w:rPr>
        <w:annotationRef/>
      </w:r>
      <w:r>
        <w:t>reduced phrase, better understanding</w:t>
      </w:r>
    </w:p>
  </w:comment>
  <w:comment w:id="2522" w:author="tomasrodrigues@ua.pt" w:date="2017-08-29T16:16:00Z" w:initials="t">
    <w:p w14:paraId="4885DA4A" w14:textId="1CF0806A" w:rsidR="00786814" w:rsidRDefault="00786814">
      <w:pPr>
        <w:pStyle w:val="Textodecomentrio"/>
      </w:pPr>
      <w:r>
        <w:rPr>
          <w:rStyle w:val="Refdecomentrio"/>
        </w:rPr>
        <w:annotationRef/>
      </w:r>
      <w:r>
        <w:t>improved</w:t>
      </w:r>
    </w:p>
  </w:comment>
  <w:comment w:id="2556" w:author="tomasrodrigues@ua.pt" w:date="2017-08-29T16:19:00Z" w:initials="t">
    <w:p w14:paraId="3E808E9F" w14:textId="7DD7959D" w:rsidR="00786814" w:rsidRDefault="00786814">
      <w:pPr>
        <w:pStyle w:val="Textodecomentrio"/>
      </w:pPr>
      <w:r>
        <w:rPr>
          <w:rStyle w:val="Refdecomentrio"/>
        </w:rPr>
        <w:annotationRef/>
      </w:r>
      <w:r>
        <w:t>improved</w:t>
      </w:r>
    </w:p>
  </w:comment>
  <w:comment w:id="2566" w:author="Tomás Rodrigues" w:date="2017-07-28T18:18:00Z" w:initials="TR">
    <w:p w14:paraId="069A923D" w14:textId="77777777" w:rsidR="00786814" w:rsidRDefault="00786814">
      <w:pPr>
        <w:pStyle w:val="Textodecomentrio"/>
      </w:pPr>
      <w:r>
        <w:rPr>
          <w:rStyle w:val="Refdecomentrio"/>
        </w:rPr>
        <w:annotationRef/>
      </w:r>
      <w:r>
        <w:t>removed adjectives</w:t>
      </w:r>
    </w:p>
  </w:comment>
  <w:comment w:id="2568" w:author="tomasrodrigues@ua.pt" w:date="2017-08-29T16:19:00Z" w:initials="t">
    <w:p w14:paraId="61C00DC0" w14:textId="6DDC3C1C" w:rsidR="00786814" w:rsidRDefault="00786814">
      <w:pPr>
        <w:pStyle w:val="Textodecomentrio"/>
      </w:pPr>
      <w:r>
        <w:rPr>
          <w:rStyle w:val="Refdecomentrio"/>
        </w:rPr>
        <w:annotationRef/>
      </w:r>
      <w:r>
        <w:t>suitcase -&gt; case</w:t>
      </w:r>
    </w:p>
  </w:comment>
  <w:comment w:id="2592" w:author="Tomás Rodrigues" w:date="2017-07-28T18:20:00Z" w:initials="TR">
    <w:p w14:paraId="72E8EF58" w14:textId="77777777" w:rsidR="00786814" w:rsidRDefault="00786814">
      <w:pPr>
        <w:pStyle w:val="Textodecomentrio"/>
      </w:pPr>
      <w:r>
        <w:rPr>
          <w:rStyle w:val="Refdecomentrio"/>
        </w:rPr>
        <w:annotationRef/>
      </w:r>
      <w:r>
        <w:t>acronyms</w:t>
      </w:r>
    </w:p>
  </w:comment>
  <w:comment w:id="2594" w:author="Tomás Rodrigues" w:date="2017-07-28T18:20:00Z" w:initials="TR">
    <w:p w14:paraId="6D330438" w14:textId="77777777" w:rsidR="00786814" w:rsidRDefault="00786814">
      <w:pPr>
        <w:pStyle w:val="Textodecomentrio"/>
      </w:pPr>
      <w:r>
        <w:rPr>
          <w:rStyle w:val="Refdecomentrio"/>
        </w:rPr>
        <w:annotationRef/>
      </w:r>
      <w:r>
        <w:t>removed 2</w:t>
      </w:r>
      <w:r w:rsidRPr="009258B8">
        <w:rPr>
          <w:vertAlign w:val="superscript"/>
        </w:rPr>
        <w:t>nd</w:t>
      </w:r>
      <w:r>
        <w:t xml:space="preserve"> label</w:t>
      </w:r>
    </w:p>
  </w:comment>
  <w:comment w:id="2616" w:author="Grammarly" w:date="2017-07-28T15:19:00Z" w:initials="G">
    <w:p w14:paraId="5935BEEB" w14:textId="77777777" w:rsidR="00786814" w:rsidRDefault="00786814">
      <w:r>
        <w:t>Inserted: i</w:t>
      </w:r>
    </w:p>
  </w:comment>
  <w:comment w:id="2615" w:author="Grammarly" w:date="2017-07-28T15:19:00Z" w:initials="G">
    <w:p w14:paraId="7DEA30D5" w14:textId="77777777" w:rsidR="00786814" w:rsidRDefault="00786814">
      <w:r>
        <w:t>Deleted:o</w:t>
      </w:r>
    </w:p>
  </w:comment>
  <w:comment w:id="2619" w:author="tomasrodrigues@ua.pt" w:date="2017-08-03T15:26:00Z" w:initials="t">
    <w:p w14:paraId="1C605810" w14:textId="77777777" w:rsidR="00786814" w:rsidRDefault="00786814">
      <w:pPr>
        <w:pStyle w:val="Textodecomentrio"/>
      </w:pPr>
      <w:r>
        <w:rPr>
          <w:rStyle w:val="Refdecomentrio"/>
        </w:rPr>
        <w:annotationRef/>
      </w:r>
      <w:r>
        <w:t>improved</w:t>
      </w:r>
    </w:p>
  </w:comment>
  <w:comment w:id="2643" w:author="tomasrodrigues@ua.pt" w:date="2017-08-03T15:26:00Z" w:initials="t">
    <w:p w14:paraId="371F1AE1" w14:textId="77777777" w:rsidR="00786814" w:rsidRDefault="00786814">
      <w:pPr>
        <w:pStyle w:val="Textodecomentrio"/>
      </w:pPr>
      <w:r>
        <w:rPr>
          <w:rStyle w:val="Refdecomentrio"/>
        </w:rPr>
        <w:annotationRef/>
      </w:r>
      <w:r>
        <w:t>acronyms</w:t>
      </w:r>
    </w:p>
  </w:comment>
  <w:comment w:id="2644" w:author="tomasrodrigues@ua.pt" w:date="2017-08-03T15:28:00Z" w:initials="t">
    <w:p w14:paraId="3F570500" w14:textId="77777777" w:rsidR="00786814" w:rsidRDefault="00786814">
      <w:pPr>
        <w:pStyle w:val="Textodecomentrio"/>
      </w:pPr>
      <w:r>
        <w:rPr>
          <w:rStyle w:val="Refdecomentrio"/>
        </w:rPr>
        <w:annotationRef/>
      </w:r>
      <w:r>
        <w:t>changed</w:t>
      </w:r>
    </w:p>
  </w:comment>
  <w:comment w:id="2654" w:author="tomasrodrigues@ua.pt" w:date="2017-08-03T15:29:00Z" w:initials="t">
    <w:p w14:paraId="0867B3FC" w14:textId="77777777" w:rsidR="00786814" w:rsidRDefault="00786814">
      <w:pPr>
        <w:pStyle w:val="Textodecomentrio"/>
      </w:pPr>
      <w:r>
        <w:rPr>
          <w:rStyle w:val="Refdecomentrio"/>
        </w:rPr>
        <w:annotationRef/>
      </w:r>
      <w:r>
        <w:t>acronyms</w:t>
      </w:r>
    </w:p>
  </w:comment>
  <w:comment w:id="2683" w:author="tomasrodrigues@ua.pt" w:date="2017-08-05T22:23:00Z" w:initials="t">
    <w:p w14:paraId="7CA6AFF0" w14:textId="3072E3C8" w:rsidR="00786814" w:rsidRDefault="00786814">
      <w:pPr>
        <w:pStyle w:val="Textodecomentrio"/>
      </w:pPr>
      <w:r>
        <w:rPr>
          <w:rStyle w:val="Refdecomentrio"/>
        </w:rPr>
        <w:annotationRef/>
      </w:r>
      <w:r>
        <w:t>added image in order to explain better</w:t>
      </w:r>
    </w:p>
  </w:comment>
  <w:comment w:id="2695" w:author="tomasrodrigues@ua.pt" w:date="2017-08-05T22:23:00Z" w:initials="t">
    <w:p w14:paraId="2D899054" w14:textId="1C001817" w:rsidR="00786814" w:rsidRDefault="00786814">
      <w:pPr>
        <w:pStyle w:val="Textodecomentrio"/>
      </w:pPr>
      <w:r>
        <w:rPr>
          <w:rStyle w:val="Refdecomentrio"/>
        </w:rPr>
        <w:annotationRef/>
      </w:r>
      <w:r>
        <w:t>moved text</w:t>
      </w:r>
    </w:p>
  </w:comment>
  <w:comment w:id="2703" w:author="tomasrodrigues@ua.pt" w:date="2017-08-03T15:30:00Z" w:initials="t">
    <w:p w14:paraId="0D707C01" w14:textId="77777777" w:rsidR="00786814" w:rsidRDefault="00786814">
      <w:pPr>
        <w:pStyle w:val="Textodecomentrio"/>
      </w:pPr>
      <w:r>
        <w:rPr>
          <w:rStyle w:val="Refdecomentrio"/>
        </w:rPr>
        <w:annotationRef/>
      </w:r>
      <w:r>
        <w:t>acronyms</w:t>
      </w:r>
    </w:p>
  </w:comment>
  <w:comment w:id="2705" w:author="tomasrodrigues@ua.pt" w:date="2017-08-03T15:30:00Z" w:initials="t">
    <w:p w14:paraId="2F51E158" w14:textId="77777777" w:rsidR="00786814" w:rsidRDefault="00786814">
      <w:pPr>
        <w:pStyle w:val="Textodecomentrio"/>
      </w:pPr>
      <w:r>
        <w:rPr>
          <w:rStyle w:val="Refdecomentrio"/>
        </w:rPr>
        <w:annotationRef/>
      </w:r>
      <w:r>
        <w:t>improved</w:t>
      </w:r>
    </w:p>
  </w:comment>
  <w:comment w:id="2731" w:author="tomasrodrigues@ua.pt" w:date="2017-08-03T15:31:00Z" w:initials="t">
    <w:p w14:paraId="733EC289" w14:textId="77777777" w:rsidR="00786814" w:rsidRDefault="00786814">
      <w:pPr>
        <w:pStyle w:val="Textodecomentrio"/>
      </w:pPr>
      <w:r>
        <w:rPr>
          <w:rStyle w:val="Refdecomentrio"/>
        </w:rPr>
        <w:annotationRef/>
      </w:r>
      <w:r>
        <w:t>removed pass throught</w:t>
      </w:r>
    </w:p>
  </w:comment>
  <w:comment w:id="2724" w:author="tomasrodrigues@ua.pt" w:date="2017-08-05T22:26:00Z" w:initials="t">
    <w:p w14:paraId="508880A6" w14:textId="5F30A52F" w:rsidR="00786814" w:rsidRDefault="00786814">
      <w:pPr>
        <w:pStyle w:val="Textodecomentrio"/>
      </w:pPr>
      <w:r>
        <w:rPr>
          <w:rStyle w:val="Refdecomentrio"/>
        </w:rPr>
        <w:annotationRef/>
      </w:r>
      <w:r>
        <w:t>improved</w:t>
      </w:r>
    </w:p>
  </w:comment>
  <w:comment w:id="2752" w:author="tomasrodrigues@ua.pt" w:date="2017-08-03T15:33:00Z" w:initials="t">
    <w:p w14:paraId="49B9EC3E" w14:textId="77777777" w:rsidR="00786814" w:rsidRDefault="00786814">
      <w:pPr>
        <w:pStyle w:val="Textodecomentrio"/>
      </w:pPr>
      <w:r>
        <w:rPr>
          <w:rStyle w:val="Refdecomentrio"/>
        </w:rPr>
        <w:annotationRef/>
      </w:r>
      <w:r>
        <w:t>improved</w:t>
      </w:r>
    </w:p>
  </w:comment>
  <w:comment w:id="2775" w:author="tomasrodrigues@ua.pt" w:date="2017-08-05T22:31:00Z" w:initials="t">
    <w:p w14:paraId="6E2A6BC9" w14:textId="6AFAC8A2" w:rsidR="00786814" w:rsidRDefault="00786814">
      <w:pPr>
        <w:pStyle w:val="Textodecomentrio"/>
      </w:pPr>
      <w:r>
        <w:rPr>
          <w:rStyle w:val="Refdecomentrio"/>
        </w:rPr>
        <w:annotationRef/>
      </w:r>
      <w:r>
        <w:t>en</w:t>
      </w:r>
    </w:p>
  </w:comment>
  <w:comment w:id="2780" w:author="tomasrodrigues@ua.pt" w:date="2017-08-05T22:31:00Z" w:initials="t">
    <w:p w14:paraId="41E12D9C" w14:textId="01BAAED5" w:rsidR="00786814" w:rsidRDefault="00786814">
      <w:pPr>
        <w:pStyle w:val="Textodecomentrio"/>
      </w:pPr>
      <w:r>
        <w:rPr>
          <w:rStyle w:val="Refdecomentrio"/>
        </w:rPr>
        <w:annotationRef/>
      </w:r>
      <w:r>
        <w:t>improved</w:t>
      </w:r>
    </w:p>
  </w:comment>
  <w:comment w:id="2807" w:author="tomasrodrigues@ua.pt" w:date="2017-08-03T15:37:00Z" w:initials="t">
    <w:p w14:paraId="7CA8E4B4" w14:textId="77777777" w:rsidR="00786814" w:rsidRDefault="00786814">
      <w:pPr>
        <w:pStyle w:val="Textodecomentrio"/>
      </w:pPr>
      <w:r>
        <w:rPr>
          <w:rStyle w:val="Refdecomentrio"/>
        </w:rPr>
        <w:annotationRef/>
      </w:r>
      <w:r>
        <w:t>acronyms</w:t>
      </w:r>
    </w:p>
  </w:comment>
  <w:comment w:id="2808" w:author="tomasrodrigues@ua.pt" w:date="2017-08-03T15:38:00Z" w:initials="t">
    <w:p w14:paraId="765AD9F4" w14:textId="77777777" w:rsidR="00786814" w:rsidRDefault="00786814">
      <w:pPr>
        <w:pStyle w:val="Textodecomentrio"/>
      </w:pPr>
      <w:r>
        <w:rPr>
          <w:rStyle w:val="Refdecomentrio"/>
        </w:rPr>
        <w:annotationRef/>
      </w:r>
      <w:r>
        <w:t>acronyms</w:t>
      </w:r>
    </w:p>
  </w:comment>
  <w:comment w:id="2810" w:author="tomasrodrigues@ua.pt" w:date="2017-08-03T15:40:00Z" w:initials="t">
    <w:p w14:paraId="16685C8E" w14:textId="77777777" w:rsidR="00786814" w:rsidRDefault="00786814">
      <w:pPr>
        <w:pStyle w:val="Textodecomentrio"/>
      </w:pPr>
      <w:r>
        <w:rPr>
          <w:rStyle w:val="Refdecomentrio"/>
        </w:rPr>
        <w:annotationRef/>
      </w:r>
      <w:r>
        <w:t>improved</w:t>
      </w:r>
    </w:p>
  </w:comment>
  <w:comment w:id="2827" w:author="tomasrodrigues@ua.pt" w:date="2017-08-03T15:30:00Z" w:initials="t">
    <w:p w14:paraId="037FAB24" w14:textId="77777777" w:rsidR="00786814" w:rsidRDefault="00786814" w:rsidP="002913EE">
      <w:pPr>
        <w:pStyle w:val="Textodecomentrio"/>
      </w:pPr>
      <w:r>
        <w:rPr>
          <w:rStyle w:val="Refdecomentrio"/>
        </w:rPr>
        <w:annotationRef/>
      </w:r>
      <w:r>
        <w:t>acronyms</w:t>
      </w:r>
    </w:p>
  </w:comment>
  <w:comment w:id="2828" w:author="tomasrodrigues@ua.pt" w:date="2017-08-03T15:30:00Z" w:initials="t">
    <w:p w14:paraId="53D53F6C" w14:textId="77777777" w:rsidR="00786814" w:rsidRDefault="00786814" w:rsidP="002913EE">
      <w:pPr>
        <w:pStyle w:val="Textodecomentrio"/>
      </w:pPr>
      <w:r>
        <w:rPr>
          <w:rStyle w:val="Refdecomentrio"/>
        </w:rPr>
        <w:annotationRef/>
      </w:r>
      <w:r>
        <w:t>improved</w:t>
      </w:r>
    </w:p>
  </w:comment>
  <w:comment w:id="2829" w:author="tomasrodrigues@ua.pt" w:date="2017-08-29T17:14:00Z" w:initials="t">
    <w:p w14:paraId="28399E1A" w14:textId="7E783D5E" w:rsidR="00786814" w:rsidRDefault="00786814">
      <w:pPr>
        <w:pStyle w:val="Textodecomentrio"/>
      </w:pPr>
      <w:r>
        <w:rPr>
          <w:rStyle w:val="Refdecomentrio"/>
        </w:rPr>
        <w:annotationRef/>
      </w:r>
      <w:r>
        <w:t>improved</w:t>
      </w:r>
    </w:p>
  </w:comment>
  <w:comment w:id="2843" w:author="tomasrodrigues@ua.pt" w:date="2017-08-29T17:16:00Z" w:initials="t">
    <w:p w14:paraId="195E9356" w14:textId="7AC69A92" w:rsidR="00786814" w:rsidRDefault="00786814">
      <w:pPr>
        <w:pStyle w:val="Textodecomentrio"/>
      </w:pPr>
      <w:r>
        <w:rPr>
          <w:rStyle w:val="Refdecomentrio"/>
        </w:rPr>
        <w:annotationRef/>
      </w:r>
      <w:r>
        <w:t>melhor explicado</w:t>
      </w:r>
    </w:p>
  </w:comment>
  <w:comment w:id="2839" w:author="tomasrodrigues@ua.pt" w:date="2017-08-03T15:44:00Z" w:initials="t">
    <w:p w14:paraId="3CB37141" w14:textId="77777777" w:rsidR="00786814" w:rsidRDefault="00786814">
      <w:pPr>
        <w:pStyle w:val="Textodecomentrio"/>
      </w:pPr>
      <w:r>
        <w:rPr>
          <w:rStyle w:val="Refdecomentrio"/>
        </w:rPr>
        <w:annotationRef/>
      </w:r>
      <w:r>
        <w:t>improved</w:t>
      </w:r>
    </w:p>
  </w:comment>
  <w:comment w:id="2863" w:author="tomasrodrigues@ua.pt" w:date="2017-08-03T15:44:00Z" w:initials="t">
    <w:p w14:paraId="4B0C90E5" w14:textId="77777777" w:rsidR="00786814" w:rsidRDefault="00786814">
      <w:pPr>
        <w:pStyle w:val="Textodecomentrio"/>
      </w:pPr>
      <w:r>
        <w:rPr>
          <w:rStyle w:val="Refdecomentrio"/>
        </w:rPr>
        <w:annotationRef/>
      </w:r>
      <w:r>
        <w:t>improved</w:t>
      </w:r>
    </w:p>
  </w:comment>
  <w:comment w:id="2918" w:author="tomasrodrigues@ua.pt" w:date="2017-08-29T17:19:00Z" w:initials="t">
    <w:p w14:paraId="0823223A" w14:textId="291DC486" w:rsidR="00786814" w:rsidRDefault="00786814">
      <w:pPr>
        <w:pStyle w:val="Textodecomentrio"/>
      </w:pPr>
      <w:r>
        <w:rPr>
          <w:rStyle w:val="Refdecomentrio"/>
        </w:rPr>
        <w:annotationRef/>
      </w:r>
      <w:r>
        <w:t>added</w:t>
      </w:r>
    </w:p>
  </w:comment>
  <w:comment w:id="2871" w:author="tomasrodrigues@ua.pt" w:date="2017-08-03T15:45:00Z" w:initials="t">
    <w:p w14:paraId="3C1F8991" w14:textId="77777777" w:rsidR="00786814" w:rsidRDefault="00786814">
      <w:pPr>
        <w:pStyle w:val="Textodecomentrio"/>
      </w:pPr>
      <w:r>
        <w:rPr>
          <w:rStyle w:val="Refdecomentrio"/>
        </w:rPr>
        <w:annotationRef/>
      </w:r>
      <w:r>
        <w:t>Improved english</w:t>
      </w:r>
    </w:p>
  </w:comment>
  <w:comment w:id="2934" w:author="tomasrodrigues@ua.pt" w:date="2017-08-03T16:05:00Z" w:initials="t">
    <w:p w14:paraId="20ED5A7E" w14:textId="77777777" w:rsidR="00786814" w:rsidRDefault="00786814">
      <w:pPr>
        <w:pStyle w:val="Textodecomentrio"/>
      </w:pPr>
      <w:r>
        <w:rPr>
          <w:rStyle w:val="Refdecomentrio"/>
        </w:rPr>
        <w:annotationRef/>
      </w:r>
      <w:r>
        <w:t>Better now</w:t>
      </w:r>
    </w:p>
  </w:comment>
  <w:comment w:id="3007" w:author="tomasrodrigues@ua.pt" w:date="2017-08-03T16:05:00Z" w:initials="t">
    <w:p w14:paraId="4CB54CF1" w14:textId="77777777" w:rsidR="00786814" w:rsidRDefault="00786814">
      <w:pPr>
        <w:pStyle w:val="Textodecomentrio"/>
      </w:pPr>
      <w:r>
        <w:rPr>
          <w:rStyle w:val="Refdecomentrio"/>
        </w:rPr>
        <w:annotationRef/>
      </w:r>
      <w:r>
        <w:t>improved</w:t>
      </w:r>
    </w:p>
  </w:comment>
  <w:comment w:id="3032" w:author="tomasrodrigues@ua.pt" w:date="2017-08-29T17:21:00Z" w:initials="t">
    <w:p w14:paraId="1EF705FF" w14:textId="27532ED4" w:rsidR="00786814" w:rsidRDefault="00786814">
      <w:pPr>
        <w:pStyle w:val="Textodecomentrio"/>
      </w:pPr>
      <w:r>
        <w:rPr>
          <w:rStyle w:val="Refdecomentrio"/>
        </w:rPr>
        <w:annotationRef/>
      </w:r>
      <w:r>
        <w:t>passado para depois da imagem</w:t>
      </w:r>
    </w:p>
  </w:comment>
  <w:comment w:id="3043" w:author="tomasrodrigues@ua.pt" w:date="2017-08-03T16:05:00Z" w:initials="t">
    <w:p w14:paraId="6255AA17" w14:textId="77777777" w:rsidR="00786814" w:rsidRDefault="00786814">
      <w:pPr>
        <w:pStyle w:val="Textodecomentrio"/>
      </w:pPr>
      <w:r>
        <w:rPr>
          <w:rStyle w:val="Refdecomentrio"/>
        </w:rPr>
        <w:annotationRef/>
      </w:r>
      <w:r>
        <w:t>improved</w:t>
      </w:r>
    </w:p>
  </w:comment>
  <w:comment w:id="3143" w:author="tomasrodrigues@ua.pt" w:date="2017-08-03T18:47:00Z" w:initials="t">
    <w:p w14:paraId="0B6B2DD1" w14:textId="77777777" w:rsidR="00786814" w:rsidRDefault="00786814">
      <w:pPr>
        <w:pStyle w:val="Textodecomentrio"/>
      </w:pPr>
      <w:r>
        <w:rPr>
          <w:rStyle w:val="Refdecomentrio"/>
        </w:rPr>
        <w:annotationRef/>
      </w:r>
      <w:r>
        <w:t>improved en</w:t>
      </w:r>
    </w:p>
  </w:comment>
  <w:comment w:id="3231" w:author="tomasrodrigues@ua.pt" w:date="2017-08-03T18:47:00Z" w:initials="t">
    <w:p w14:paraId="29C96F43" w14:textId="77777777" w:rsidR="00786814" w:rsidRDefault="00786814">
      <w:pPr>
        <w:pStyle w:val="Textodecomentrio"/>
      </w:pPr>
      <w:r>
        <w:rPr>
          <w:rStyle w:val="Refdecomentrio"/>
        </w:rPr>
        <w:annotationRef/>
      </w:r>
      <w:r>
        <w:t>en</w:t>
      </w:r>
    </w:p>
  </w:comment>
  <w:comment w:id="3230" w:author="tomasrodrigues@ua.pt" w:date="2017-08-29T17:31:00Z" w:initials="t">
    <w:p w14:paraId="6C683B18" w14:textId="10F7F945" w:rsidR="00786814" w:rsidRDefault="00786814">
      <w:pPr>
        <w:pStyle w:val="Textodecomentrio"/>
      </w:pPr>
      <w:r>
        <w:rPr>
          <w:rStyle w:val="Refdecomentrio"/>
        </w:rPr>
        <w:annotationRef/>
      </w:r>
      <w:r>
        <w:t>improved</w:t>
      </w:r>
    </w:p>
  </w:comment>
  <w:comment w:id="3254" w:author="tomasrodrigues@ua.pt" w:date="2017-08-29T17:31:00Z" w:initials="t">
    <w:p w14:paraId="5ACE575C" w14:textId="1B211388" w:rsidR="00786814" w:rsidRDefault="00786814" w:rsidP="00657662">
      <w:pPr>
        <w:pStyle w:val="Textodecomentrio"/>
        <w:ind w:left="0"/>
      </w:pPr>
      <w:r>
        <w:rPr>
          <w:rStyle w:val="Refdecomentrio"/>
        </w:rPr>
        <w:annotationRef/>
      </w:r>
      <w:r>
        <w:t>missed word</w:t>
      </w:r>
    </w:p>
  </w:comment>
  <w:comment w:id="3257" w:author="tomasrodrigues@ua.pt" w:date="2017-08-29T17:36:00Z" w:initials="t">
    <w:p w14:paraId="316AFF63" w14:textId="209174DB" w:rsidR="00786814" w:rsidRDefault="00786814">
      <w:pPr>
        <w:pStyle w:val="Textodecomentrio"/>
      </w:pPr>
      <w:r>
        <w:rPr>
          <w:rStyle w:val="Refdecomentrio"/>
        </w:rPr>
        <w:annotationRef/>
      </w:r>
      <w:r>
        <w:t>added references</w:t>
      </w:r>
    </w:p>
  </w:comment>
  <w:comment w:id="3252" w:author="tomasrodrigues@ua.pt" w:date="2017-08-03T18:47:00Z" w:initials="t">
    <w:p w14:paraId="2FBE29FE" w14:textId="77777777" w:rsidR="00786814" w:rsidRDefault="00786814">
      <w:pPr>
        <w:pStyle w:val="Textodecomentrio"/>
      </w:pPr>
      <w:r>
        <w:rPr>
          <w:rStyle w:val="Refdecomentrio"/>
        </w:rPr>
        <w:annotationRef/>
      </w:r>
      <w:r>
        <w:t>improved</w:t>
      </w:r>
    </w:p>
  </w:comment>
  <w:comment w:id="3325" w:author="tomasrodrigues@ua.pt" w:date="2017-08-03T18:47:00Z" w:initials="t">
    <w:p w14:paraId="2D5DC825" w14:textId="77777777" w:rsidR="00786814" w:rsidRDefault="00786814">
      <w:pPr>
        <w:pStyle w:val="Textodecomentrio"/>
      </w:pPr>
      <w:r>
        <w:rPr>
          <w:rStyle w:val="Refdecomentrio"/>
        </w:rPr>
        <w:annotationRef/>
      </w:r>
      <w:r>
        <w:t>en</w:t>
      </w:r>
    </w:p>
  </w:comment>
  <w:comment w:id="3354" w:author="tomasrodrigues@ua.pt" w:date="2017-08-03T18:47:00Z" w:initials="t">
    <w:p w14:paraId="01D4093D" w14:textId="77777777" w:rsidR="00786814" w:rsidRDefault="00786814">
      <w:pPr>
        <w:pStyle w:val="Textodecomentrio"/>
      </w:pPr>
      <w:r>
        <w:rPr>
          <w:rStyle w:val="Refdecomentrio"/>
        </w:rPr>
        <w:annotationRef/>
      </w:r>
      <w:r>
        <w:t>improved</w:t>
      </w:r>
    </w:p>
  </w:comment>
  <w:comment w:id="3390" w:author="tomasrodrigues@ua.pt" w:date="2017-08-03T18:46:00Z" w:initials="t">
    <w:p w14:paraId="3E731BD0" w14:textId="77777777" w:rsidR="00786814" w:rsidRDefault="00786814">
      <w:pPr>
        <w:pStyle w:val="Textodecomentrio"/>
      </w:pPr>
      <w:r>
        <w:rPr>
          <w:rStyle w:val="Refdecomentrio"/>
        </w:rPr>
        <w:annotationRef/>
      </w:r>
      <w:r>
        <w:t>en</w:t>
      </w:r>
    </w:p>
  </w:comment>
  <w:comment w:id="3414" w:author="tomasrodrigues@ua.pt" w:date="2017-08-29T17:43:00Z" w:initials="t">
    <w:p w14:paraId="08B40FFA" w14:textId="12BB77A6" w:rsidR="00786814" w:rsidRDefault="00786814">
      <w:pPr>
        <w:pStyle w:val="Textodecomentrio"/>
      </w:pPr>
      <w:r>
        <w:rPr>
          <w:rStyle w:val="Refdecomentrio"/>
        </w:rPr>
        <w:annotationRef/>
      </w:r>
      <w:r w:rsidRPr="00D32FC4">
        <w:rPr>
          <w:lang w:eastAsia="en-US"/>
        </w:rPr>
        <w:t>what is happening in the moment</w:t>
      </w:r>
      <w:r>
        <w:rPr>
          <w:rStyle w:val="Refdecomentrio"/>
        </w:rPr>
        <w:annotationRef/>
      </w:r>
      <w:r>
        <w:rPr>
          <w:lang w:eastAsia="en-US"/>
        </w:rPr>
        <w:t xml:space="preserve"> -&gt;</w:t>
      </w:r>
    </w:p>
  </w:comment>
  <w:comment w:id="3427" w:author="Grammarly" w:date="2017-07-28T15:19:00Z" w:initials="G">
    <w:p w14:paraId="60FECC4F" w14:textId="77777777" w:rsidR="00786814" w:rsidRDefault="00786814">
      <w:r>
        <w:t>Inserted: to</w:t>
      </w:r>
    </w:p>
  </w:comment>
  <w:comment w:id="3407" w:author="Grammarly" w:date="2017-07-28T15:19:00Z" w:initials="G">
    <w:p w14:paraId="29F0EA10" w14:textId="77777777" w:rsidR="00786814" w:rsidRDefault="00786814">
      <w:r>
        <w:t>Deleted:,</w:t>
      </w:r>
    </w:p>
  </w:comment>
  <w:comment w:id="3439" w:author="Grammarly" w:date="2017-07-28T15:19:00Z" w:initials="G">
    <w:p w14:paraId="1A5028DA" w14:textId="77777777" w:rsidR="00786814" w:rsidRDefault="00786814">
      <w:r>
        <w:t>Inserted: -</w:t>
      </w:r>
    </w:p>
  </w:comment>
  <w:comment w:id="3440" w:author="Grammarly" w:date="2017-07-28T15:19:00Z" w:initials="G">
    <w:p w14:paraId="103C0026" w14:textId="77777777" w:rsidR="00786814" w:rsidRDefault="00786814">
      <w:r>
        <w:t>Inserted: ,</w:t>
      </w:r>
    </w:p>
  </w:comment>
  <w:comment w:id="3470" w:author="tomasrodrigues@ua.pt" w:date="2017-08-03T18:46:00Z" w:initials="t">
    <w:p w14:paraId="68DE7A2F" w14:textId="77777777" w:rsidR="00786814" w:rsidRDefault="00786814">
      <w:pPr>
        <w:pStyle w:val="Textodecomentrio"/>
      </w:pPr>
      <w:r>
        <w:rPr>
          <w:rStyle w:val="Refdecomentrio"/>
        </w:rPr>
        <w:annotationRef/>
      </w:r>
      <w:r>
        <w:t>Improved a lot</w:t>
      </w:r>
    </w:p>
  </w:comment>
  <w:comment w:id="3514" w:author="tomasrodrigues@ua.pt" w:date="2017-08-03T18:46:00Z" w:initials="t">
    <w:p w14:paraId="3A0248BF" w14:textId="77777777" w:rsidR="00786814" w:rsidRDefault="00786814">
      <w:pPr>
        <w:pStyle w:val="Textodecomentrio"/>
      </w:pPr>
      <w:r>
        <w:rPr>
          <w:rStyle w:val="Refdecomentrio"/>
        </w:rPr>
        <w:annotationRef/>
      </w:r>
      <w:r>
        <w:t>en</w:t>
      </w:r>
    </w:p>
  </w:comment>
  <w:comment w:id="3537" w:author="tomasrodrigues@ua.pt" w:date="2017-08-03T18:46:00Z" w:initials="t">
    <w:p w14:paraId="04ADA1E7" w14:textId="77777777" w:rsidR="00786814" w:rsidRDefault="00786814">
      <w:pPr>
        <w:pStyle w:val="Textodecomentrio"/>
      </w:pPr>
      <w:r>
        <w:rPr>
          <w:rStyle w:val="Refdecomentrio"/>
        </w:rPr>
        <w:annotationRef/>
      </w:r>
      <w:r>
        <w:t>Removed unnecessary text</w:t>
      </w:r>
    </w:p>
  </w:comment>
  <w:comment w:id="3623" w:author="Pedro Figueiredo Fernandes" w:date="2017-07-28T15:19:00Z" w:initials="PFF">
    <w:p w14:paraId="1428DE95" w14:textId="77777777" w:rsidR="00786814" w:rsidRPr="001B20E0" w:rsidRDefault="00786814" w:rsidP="00457B79">
      <w:pPr>
        <w:pStyle w:val="Textodecomentrio"/>
        <w:rPr>
          <w:lang w:val="pt-PT"/>
        </w:rPr>
      </w:pPr>
      <w:r>
        <w:rPr>
          <w:rStyle w:val="Refdecomentrio"/>
        </w:rPr>
        <w:annotationRef/>
      </w:r>
      <w:r w:rsidRPr="001B20E0">
        <w:rPr>
          <w:lang w:val="pt-PT"/>
        </w:rPr>
        <w:t>Qual deles? F</w:t>
      </w:r>
      <w:r>
        <w:rPr>
          <w:lang w:val="pt-PT"/>
        </w:rPr>
        <w:t>alaste em 6!</w:t>
      </w:r>
    </w:p>
  </w:comment>
  <w:comment w:id="3626" w:author="Pedro Figueiredo Fernandes" w:date="2017-07-28T15:19:00Z" w:initials="PFF">
    <w:p w14:paraId="7EEFAE6D" w14:textId="77777777" w:rsidR="00786814" w:rsidRPr="001B20E0" w:rsidRDefault="00786814" w:rsidP="00457B79">
      <w:pPr>
        <w:pStyle w:val="Textodecomentrio"/>
        <w:rPr>
          <w:lang w:val="pt-PT"/>
        </w:rPr>
      </w:pPr>
      <w:r>
        <w:rPr>
          <w:rStyle w:val="Refdecomentrio"/>
        </w:rPr>
        <w:annotationRef/>
      </w:r>
      <w:r w:rsidRPr="001B20E0">
        <w:rPr>
          <w:lang w:val="pt-PT"/>
        </w:rPr>
        <w:t>Devia estar e</w:t>
      </w:r>
      <w:r>
        <w:rPr>
          <w:lang w:val="pt-PT"/>
        </w:rPr>
        <w:t>m maíusculas</w:t>
      </w:r>
    </w:p>
  </w:comment>
  <w:comment w:id="3653" w:author="Pedro Figueiredo Fernandes" w:date="2017-07-28T15:19:00Z" w:initials="PFF">
    <w:p w14:paraId="13609452" w14:textId="77777777" w:rsidR="00786814" w:rsidRPr="001B20E0" w:rsidRDefault="00786814" w:rsidP="00671175">
      <w:pPr>
        <w:pStyle w:val="Textodecomentrio"/>
        <w:rPr>
          <w:lang w:val="pt-PT"/>
        </w:rPr>
      </w:pPr>
      <w:r>
        <w:rPr>
          <w:rStyle w:val="Refdecomentrio"/>
        </w:rPr>
        <w:annotationRef/>
      </w:r>
      <w:r w:rsidRPr="001B20E0">
        <w:rPr>
          <w:lang w:val="pt-PT"/>
        </w:rPr>
        <w:t>Qual deles? F</w:t>
      </w:r>
      <w:r>
        <w:rPr>
          <w:lang w:val="pt-PT"/>
        </w:rPr>
        <w:t>alaste em 6!</w:t>
      </w:r>
    </w:p>
  </w:comment>
  <w:comment w:id="3655" w:author="Pedro Figueiredo Fernandes" w:date="2017-07-28T15:19:00Z" w:initials="PFF">
    <w:p w14:paraId="7B26C515" w14:textId="77777777" w:rsidR="00786814" w:rsidRPr="001B20E0" w:rsidRDefault="00786814" w:rsidP="00671175">
      <w:pPr>
        <w:pStyle w:val="Textodecomentrio"/>
        <w:rPr>
          <w:lang w:val="pt-PT"/>
        </w:rPr>
      </w:pPr>
      <w:r>
        <w:rPr>
          <w:rStyle w:val="Refdecomentrio"/>
        </w:rPr>
        <w:annotationRef/>
      </w:r>
      <w:r w:rsidRPr="001B20E0">
        <w:rPr>
          <w:lang w:val="pt-PT"/>
        </w:rPr>
        <w:t>Devia estar e</w:t>
      </w:r>
      <w:r>
        <w:rPr>
          <w:lang w:val="pt-PT"/>
        </w:rPr>
        <w:t>m maíusculas</w:t>
      </w:r>
    </w:p>
  </w:comment>
  <w:comment w:id="3654" w:author="tomasrodrigues@ua.pt" w:date="2017-08-29T17:49:00Z" w:initials="t">
    <w:p w14:paraId="48EC9099" w14:textId="59275D74" w:rsidR="00786814" w:rsidRDefault="00786814">
      <w:pPr>
        <w:pStyle w:val="Textodecomentrio"/>
      </w:pPr>
      <w:r>
        <w:rPr>
          <w:rStyle w:val="Refdecomentrio"/>
        </w:rPr>
        <w:annotationRef/>
      </w:r>
      <w:r>
        <w:t>Upper case</w:t>
      </w:r>
    </w:p>
  </w:comment>
  <w:comment w:id="3652" w:author="tomasrodrigues@ua.pt" w:date="2017-08-29T17:50:00Z" w:initials="t">
    <w:p w14:paraId="116D3D1E" w14:textId="1BDE6A3D" w:rsidR="00786814" w:rsidRDefault="00786814">
      <w:pPr>
        <w:pStyle w:val="Textodecomentrio"/>
      </w:pPr>
      <w:r>
        <w:rPr>
          <w:rStyle w:val="Refdecomentrio"/>
        </w:rPr>
        <w:annotationRef/>
      </w:r>
      <w:r>
        <w:t>Para depois da imagem</w:t>
      </w:r>
    </w:p>
  </w:comment>
  <w:comment w:id="3667" w:author="tomasrodrigues@ua.pt" w:date="2017-08-29T17:52:00Z" w:initials="t">
    <w:p w14:paraId="48D6EA16" w14:textId="79DFBAC8" w:rsidR="00786814" w:rsidRDefault="00786814">
      <w:pPr>
        <w:pStyle w:val="Textodecomentrio"/>
      </w:pPr>
      <w:r>
        <w:rPr>
          <w:rStyle w:val="Refdecomentrio"/>
        </w:rPr>
        <w:annotationRef/>
      </w:r>
      <w:r>
        <w:t>Melhor assim</w:t>
      </w:r>
    </w:p>
  </w:comment>
  <w:comment w:id="3676" w:author="Pedro Figueiredo Fernandes" w:date="2017-07-28T15:19:00Z" w:initials="PFF">
    <w:p w14:paraId="4C03838F" w14:textId="77777777" w:rsidR="00786814" w:rsidRPr="00D4496D" w:rsidRDefault="00786814" w:rsidP="00DB4E83">
      <w:pPr>
        <w:pStyle w:val="Textodecomentrio"/>
        <w:rPr>
          <w:lang w:val="pt-PT"/>
        </w:rPr>
      </w:pPr>
      <w:r>
        <w:rPr>
          <w:rStyle w:val="Refdecomentrio"/>
        </w:rPr>
        <w:annotationRef/>
      </w:r>
      <w:r w:rsidRPr="00D4496D">
        <w:rPr>
          <w:lang w:val="pt-PT"/>
        </w:rPr>
        <w:t>Que é o</w:t>
      </w:r>
      <w:r>
        <w:rPr>
          <w:lang w:val="pt-PT"/>
        </w:rPr>
        <w:t xml:space="preserve"> MAC nas probes NG mas na pocket é o IMEI</w:t>
      </w:r>
    </w:p>
  </w:comment>
  <w:comment w:id="3712" w:author="Pedro Figueiredo Fernandes" w:date="2017-08-24T12:23:00Z" w:initials="PFF">
    <w:p w14:paraId="3703CD36" w14:textId="77777777" w:rsidR="00786814" w:rsidRPr="001718F9" w:rsidRDefault="00786814" w:rsidP="00474692">
      <w:pPr>
        <w:pStyle w:val="Textodecomentrio"/>
        <w:rPr>
          <w:lang w:val="pt-PT"/>
        </w:rPr>
      </w:pPr>
      <w:r>
        <w:rPr>
          <w:rStyle w:val="Refdecomentrio"/>
        </w:rPr>
        <w:annotationRef/>
      </w:r>
      <w:r w:rsidRPr="001718F9">
        <w:rPr>
          <w:lang w:val="pt-PT"/>
        </w:rPr>
        <w:t>Neste teste espe</w:t>
      </w:r>
      <w:r>
        <w:rPr>
          <w:lang w:val="pt-PT"/>
        </w:rPr>
        <w:t>cífico? Todos têm o parâmetro “data”</w:t>
      </w:r>
    </w:p>
  </w:comment>
  <w:comment w:id="3753" w:author="Grammarly" w:date="2017-07-28T15:19:00Z" w:initials="G">
    <w:p w14:paraId="3DDAD772" w14:textId="77777777" w:rsidR="00786814" w:rsidRDefault="00786814" w:rsidP="00841DFA">
      <w:r>
        <w:t>Inserted: n</w:t>
      </w:r>
    </w:p>
  </w:comment>
  <w:comment w:id="3761" w:author="tomasrodrigues@ua.pt" w:date="2017-08-29T17:59:00Z" w:initials="t">
    <w:p w14:paraId="2E798B26" w14:textId="43C9DC6A" w:rsidR="00786814" w:rsidRDefault="00786814">
      <w:pPr>
        <w:pStyle w:val="Textodecomentrio"/>
      </w:pPr>
      <w:r>
        <w:rPr>
          <w:rStyle w:val="Refdecomentrio"/>
        </w:rPr>
        <w:annotationRef/>
      </w:r>
      <w:r>
        <w:t>Não só aqui, mas plurais de acrónimos, todos sem a plica</w:t>
      </w:r>
    </w:p>
  </w:comment>
  <w:comment w:id="3763" w:author="Grammarly" w:date="2017-07-28T15:19:00Z" w:initials="G">
    <w:p w14:paraId="0F8809BB" w14:textId="77777777" w:rsidR="00786814" w:rsidRDefault="00786814" w:rsidP="00841DFA">
      <w:r>
        <w:t>Deleted:n</w:t>
      </w:r>
    </w:p>
  </w:comment>
  <w:comment w:id="3766" w:author="tomasrodrigues@ua.pt" w:date="2017-08-29T18:05:00Z" w:initials="t">
    <w:p w14:paraId="49964355" w14:textId="67A39AEB" w:rsidR="00786814" w:rsidRDefault="00786814">
      <w:pPr>
        <w:pStyle w:val="Textodecomentrio"/>
      </w:pPr>
      <w:r>
        <w:rPr>
          <w:rStyle w:val="Refdecomentrio"/>
        </w:rPr>
        <w:annotationRef/>
      </w:r>
      <w:r>
        <w:t>improved</w:t>
      </w:r>
    </w:p>
  </w:comment>
  <w:comment w:id="3776" w:author="Grammarly" w:date="2017-07-28T15:19:00Z" w:initials="G">
    <w:p w14:paraId="70EA1230" w14:textId="77777777" w:rsidR="00786814" w:rsidRDefault="00786814" w:rsidP="00402736">
      <w:r>
        <w:t>Inserted: ie</w:t>
      </w:r>
    </w:p>
  </w:comment>
  <w:comment w:id="3777" w:author="Grammarly" w:date="2017-07-28T15:19:00Z" w:initials="G">
    <w:p w14:paraId="5EC8B1AC" w14:textId="77777777" w:rsidR="00786814" w:rsidRDefault="00786814" w:rsidP="00402736">
      <w:r>
        <w:t xml:space="preserve">Inserted: the </w:t>
      </w:r>
    </w:p>
  </w:comment>
  <w:comment w:id="3778" w:author="Grammarly" w:date="2017-07-28T15:19:00Z" w:initials="G">
    <w:p w14:paraId="54550599" w14:textId="77777777" w:rsidR="00786814" w:rsidRDefault="00786814" w:rsidP="00402736">
      <w:r>
        <w:t>Inserted: es</w:t>
      </w:r>
    </w:p>
  </w:comment>
  <w:comment w:id="3774" w:author="Grammarly" w:date="2017-07-28T15:19:00Z" w:initials="G">
    <w:p w14:paraId="5CC4B0EC" w14:textId="77777777" w:rsidR="00786814" w:rsidRDefault="00786814" w:rsidP="00402736">
      <w:r>
        <w:t>Deleted:y'</w:t>
      </w:r>
    </w:p>
  </w:comment>
  <w:comment w:id="3785" w:author="Grammarly" w:date="2017-07-28T15:19:00Z" w:initials="G">
    <w:p w14:paraId="00C42E9F" w14:textId="77777777" w:rsidR="00786814" w:rsidRDefault="00786814" w:rsidP="00402736">
      <w:r>
        <w:t>Inserted: to</w:t>
      </w:r>
    </w:p>
  </w:comment>
  <w:comment w:id="3786" w:author="Grammarly" w:date="2017-07-28T15:19:00Z" w:initials="G">
    <w:p w14:paraId="013D37EC" w14:textId="77777777" w:rsidR="00786814" w:rsidRDefault="00786814" w:rsidP="00402736">
      <w:r>
        <w:t>Inserted: ,</w:t>
      </w:r>
    </w:p>
  </w:comment>
  <w:comment w:id="3803" w:author="Grammarly" w:date="2017-07-28T15:19:00Z" w:initials="G">
    <w:p w14:paraId="24970804" w14:textId="77777777" w:rsidR="00786814" w:rsidRDefault="00786814" w:rsidP="00402736">
      <w:r>
        <w:t>Inserted: is</w:t>
      </w:r>
    </w:p>
  </w:comment>
  <w:comment w:id="3804" w:author="Grammarly" w:date="2017-07-28T15:19:00Z" w:initials="G">
    <w:p w14:paraId="511B5808" w14:textId="77777777" w:rsidR="00786814" w:rsidRDefault="00786814" w:rsidP="00402736">
      <w:r>
        <w:t>Inserted: e</w:t>
      </w:r>
    </w:p>
  </w:comment>
  <w:comment w:id="3805" w:author="Grammarly" w:date="2017-07-28T15:19:00Z" w:initials="G">
    <w:p w14:paraId="210CFC8B" w14:textId="77777777" w:rsidR="00786814" w:rsidRDefault="00786814" w:rsidP="00402736">
      <w:r>
        <w:t>Inserted: e</w:t>
      </w:r>
    </w:p>
  </w:comment>
  <w:comment w:id="3801" w:author="Grammarly" w:date="2017-07-28T15:19:00Z" w:initials="G">
    <w:p w14:paraId="0A412330" w14:textId="77777777" w:rsidR="00786814" w:rsidRDefault="00786814" w:rsidP="00402736">
      <w:r>
        <w:t>Deleted:i</w:t>
      </w:r>
    </w:p>
  </w:comment>
  <w:comment w:id="3802" w:author="Grammarly" w:date="2017-07-28T15:19:00Z" w:initials="G">
    <w:p w14:paraId="7FEF8EDF" w14:textId="77777777" w:rsidR="00786814" w:rsidRDefault="00786814" w:rsidP="00402736">
      <w:r>
        <w:t>Deleted:are</w:t>
      </w:r>
    </w:p>
  </w:comment>
  <w:comment w:id="3895" w:author="tomasrodrigues@ua.pt" w:date="2017-08-05T22:46:00Z" w:initials="t">
    <w:p w14:paraId="4FC698EE" w14:textId="7D810D86" w:rsidR="00786814" w:rsidRDefault="00786814">
      <w:pPr>
        <w:pStyle w:val="Textodecomentrio"/>
      </w:pPr>
      <w:r>
        <w:rPr>
          <w:rStyle w:val="Refdecomentrio"/>
        </w:rPr>
        <w:annotationRef/>
      </w:r>
      <w:r>
        <w:t xml:space="preserve">Telling first why this is being done </w:t>
      </w:r>
    </w:p>
  </w:comment>
  <w:comment w:id="3896" w:author="tomasrodrigues@ua.pt" w:date="2017-08-05T22:49:00Z" w:initials="t">
    <w:p w14:paraId="4828A177" w14:textId="71474455" w:rsidR="00786814" w:rsidRDefault="00786814">
      <w:pPr>
        <w:pStyle w:val="Textodecomentrio"/>
      </w:pPr>
      <w:r>
        <w:rPr>
          <w:rStyle w:val="Refdecomentrio"/>
        </w:rPr>
        <w:annotationRef/>
      </w:r>
      <w:r>
        <w:t>improved</w:t>
      </w:r>
    </w:p>
  </w:comment>
  <w:comment w:id="3934" w:author="tomasrodrigues@ua.pt" w:date="2017-08-05T23:06:00Z" w:initials="t">
    <w:p w14:paraId="341F69DF" w14:textId="0EB2C55E" w:rsidR="00786814" w:rsidRDefault="00786814">
      <w:pPr>
        <w:pStyle w:val="Textodecomentrio"/>
      </w:pPr>
      <w:r>
        <w:rPr>
          <w:rStyle w:val="Refdecomentrio"/>
        </w:rPr>
        <w:annotationRef/>
      </w:r>
      <w:r>
        <w:t>better explained</w:t>
      </w:r>
    </w:p>
  </w:comment>
  <w:comment w:id="3971" w:author="Pedro Figueiredo Fernandes" w:date="2017-07-28T15:19:00Z" w:initials="PFF">
    <w:p w14:paraId="2449082F" w14:textId="77777777" w:rsidR="00786814" w:rsidRPr="00C80FB8" w:rsidRDefault="00786814" w:rsidP="00061E12">
      <w:pPr>
        <w:pStyle w:val="Textodecomentrio"/>
        <w:rPr>
          <w:lang w:val="pt-PT"/>
        </w:rPr>
      </w:pPr>
      <w:r>
        <w:rPr>
          <w:rStyle w:val="Refdecomentrio"/>
        </w:rPr>
        <w:annotationRef/>
      </w:r>
      <w:r w:rsidRPr="00C80FB8">
        <w:rPr>
          <w:lang w:val="pt-PT"/>
        </w:rPr>
        <w:t>É m</w:t>
      </w:r>
      <w:r>
        <w:rPr>
          <w:lang w:val="pt-PT"/>
        </w:rPr>
        <w:t>elhor não falar de QoE aqui, pois confunde-se com a QoE que a App foi feita para medir.</w:t>
      </w:r>
    </w:p>
  </w:comment>
  <w:comment w:id="3946" w:author="tomasrodrigues@ua.pt" w:date="2017-08-03T18:45:00Z" w:initials="t">
    <w:p w14:paraId="20CBC0A1" w14:textId="77777777" w:rsidR="00786814" w:rsidRDefault="00786814">
      <w:pPr>
        <w:pStyle w:val="Textodecomentrio"/>
      </w:pPr>
      <w:r>
        <w:rPr>
          <w:rStyle w:val="Refdecomentrio"/>
        </w:rPr>
        <w:annotationRef/>
      </w:r>
      <w:r>
        <w:t>improved</w:t>
      </w:r>
    </w:p>
  </w:comment>
  <w:comment w:id="3996" w:author="tomasrodrigues@ua.pt" w:date="2017-08-03T18:45:00Z" w:initials="t">
    <w:p w14:paraId="43A993E4" w14:textId="77777777" w:rsidR="00786814" w:rsidRDefault="00786814">
      <w:pPr>
        <w:pStyle w:val="Textodecomentrio"/>
      </w:pPr>
      <w:r>
        <w:rPr>
          <w:rStyle w:val="Refdecomentrio"/>
        </w:rPr>
        <w:annotationRef/>
      </w:r>
      <w:r>
        <w:t>en</w:t>
      </w:r>
    </w:p>
  </w:comment>
  <w:comment w:id="4032" w:author="tomasrodrigues@ua.pt" w:date="2017-08-03T18:45:00Z" w:initials="t">
    <w:p w14:paraId="5B9B5C88" w14:textId="77777777" w:rsidR="00786814" w:rsidRDefault="00786814">
      <w:pPr>
        <w:pStyle w:val="Textodecomentrio"/>
      </w:pPr>
      <w:r>
        <w:rPr>
          <w:rStyle w:val="Refdecomentrio"/>
        </w:rPr>
        <w:annotationRef/>
      </w:r>
      <w:r>
        <w:t>en</w:t>
      </w:r>
    </w:p>
  </w:comment>
  <w:comment w:id="4060" w:author="tomasrodrigues@ua.pt" w:date="2017-08-29T18:50:00Z" w:initials="t">
    <w:p w14:paraId="6596741F" w14:textId="69C295DE" w:rsidR="00786814" w:rsidRDefault="00786814">
      <w:pPr>
        <w:pStyle w:val="Textodecomentrio"/>
      </w:pPr>
      <w:r>
        <w:rPr>
          <w:rStyle w:val="Refdecomentrio"/>
        </w:rPr>
        <w:annotationRef/>
      </w:r>
      <w:r>
        <w:t>added</w:t>
      </w:r>
    </w:p>
  </w:comment>
  <w:comment w:id="4052" w:author="tomasrodrigues@ua.pt" w:date="2017-08-03T18:45:00Z" w:initials="t">
    <w:p w14:paraId="7239AAEA" w14:textId="77777777" w:rsidR="00786814" w:rsidRDefault="00786814">
      <w:pPr>
        <w:pStyle w:val="Textodecomentrio"/>
      </w:pPr>
      <w:r>
        <w:rPr>
          <w:rStyle w:val="Refdecomentrio"/>
        </w:rPr>
        <w:annotationRef/>
      </w:r>
      <w:r>
        <w:t>en</w:t>
      </w:r>
    </w:p>
  </w:comment>
  <w:comment w:id="4082" w:author="tomasrodrigues@ua.pt" w:date="2017-08-05T23:10:00Z" w:initials="t">
    <w:p w14:paraId="6759DF9B" w14:textId="178E68B9" w:rsidR="00786814" w:rsidRDefault="00786814">
      <w:pPr>
        <w:pStyle w:val="Textodecomentrio"/>
      </w:pPr>
      <w:r>
        <w:rPr>
          <w:rStyle w:val="Refdecomentrio"/>
        </w:rPr>
        <w:annotationRef/>
      </w:r>
      <w:r>
        <w:t>refactored</w:t>
      </w:r>
    </w:p>
  </w:comment>
  <w:comment w:id="4090" w:author="tomasrodrigues@ua.pt" w:date="2017-08-05T23:13:00Z" w:initials="t">
    <w:p w14:paraId="3AF9B741" w14:textId="338E5F14" w:rsidR="00786814" w:rsidRDefault="00786814">
      <w:pPr>
        <w:pStyle w:val="Textodecomentrio"/>
      </w:pPr>
      <w:r>
        <w:rPr>
          <w:rStyle w:val="Refdecomentrio"/>
        </w:rPr>
        <w:annotationRef/>
      </w:r>
      <w:r>
        <w:t>improved</w:t>
      </w:r>
    </w:p>
  </w:comment>
  <w:comment w:id="4097" w:author="tomasrodrigues@ua.pt" w:date="2017-08-03T18:45:00Z" w:initials="t">
    <w:p w14:paraId="295EC739" w14:textId="77777777" w:rsidR="00786814" w:rsidRDefault="00786814">
      <w:pPr>
        <w:pStyle w:val="Textodecomentrio"/>
      </w:pPr>
      <w:r>
        <w:rPr>
          <w:rStyle w:val="Refdecomentrio"/>
        </w:rPr>
        <w:annotationRef/>
      </w:r>
      <w:r>
        <w:t>en</w:t>
      </w:r>
    </w:p>
  </w:comment>
  <w:comment w:id="4115" w:author="tomasrodrigues@ua.pt" w:date="2017-08-29T18:57:00Z" w:initials="t">
    <w:p w14:paraId="6B8F673B" w14:textId="4A6C5380" w:rsidR="00786814" w:rsidRDefault="00786814">
      <w:pPr>
        <w:pStyle w:val="Textodecomentrio"/>
      </w:pPr>
      <w:r>
        <w:rPr>
          <w:rStyle w:val="Refdecomentrio"/>
        </w:rPr>
        <w:annotationRef/>
      </w:r>
      <w:r>
        <w:t>improved</w:t>
      </w:r>
    </w:p>
  </w:comment>
  <w:comment w:id="4163" w:author="tomasrodrigues@ua.pt" w:date="2017-08-05T23:37:00Z" w:initials="t">
    <w:p w14:paraId="32FB5A0E" w14:textId="53532A5D" w:rsidR="00786814" w:rsidRDefault="00786814">
      <w:pPr>
        <w:pStyle w:val="Textodecomentrio"/>
      </w:pPr>
      <w:r>
        <w:rPr>
          <w:rStyle w:val="Refdecomentrio"/>
        </w:rPr>
        <w:annotationRef/>
      </w:r>
      <w:r>
        <w:t>refactored</w:t>
      </w:r>
    </w:p>
  </w:comment>
  <w:comment w:id="4170" w:author="tomasrodrigues@ua.pt" w:date="2017-08-05T23:37:00Z" w:initials="t">
    <w:p w14:paraId="2D02119C" w14:textId="3F0F878F" w:rsidR="00786814" w:rsidRDefault="00786814">
      <w:pPr>
        <w:pStyle w:val="Textodecomentrio"/>
      </w:pPr>
      <w:r>
        <w:rPr>
          <w:rStyle w:val="Refdecomentrio"/>
        </w:rPr>
        <w:annotationRef/>
      </w:r>
      <w:r>
        <w:t>en</w:t>
      </w:r>
    </w:p>
  </w:comment>
  <w:comment w:id="4225" w:author="tomasrodrigues@ua.pt" w:date="2017-08-29T19:06:00Z" w:initials="t">
    <w:p w14:paraId="11D3573C" w14:textId="7B5872B5" w:rsidR="00786814" w:rsidRDefault="00786814">
      <w:pPr>
        <w:pStyle w:val="Textodecomentrio"/>
      </w:pPr>
      <w:r>
        <w:rPr>
          <w:rStyle w:val="Refdecomentrio"/>
        </w:rPr>
        <w:annotationRef/>
      </w:r>
      <w:r>
        <w:t>improved</w:t>
      </w:r>
    </w:p>
  </w:comment>
  <w:comment w:id="4228" w:author="tomasrodrigues@ua.pt" w:date="2017-08-03T18:45:00Z" w:initials="t">
    <w:p w14:paraId="340DA50F" w14:textId="77777777" w:rsidR="00786814" w:rsidRDefault="00786814">
      <w:pPr>
        <w:pStyle w:val="Textodecomentrio"/>
      </w:pPr>
      <w:r>
        <w:rPr>
          <w:rStyle w:val="Refdecomentrio"/>
        </w:rPr>
        <w:annotationRef/>
      </w:r>
      <w:r>
        <w:t>en</w:t>
      </w:r>
    </w:p>
  </w:comment>
  <w:comment w:id="4275" w:author="tomasrodrigues@ua.pt" w:date="2017-08-03T18:44:00Z" w:initials="t">
    <w:p w14:paraId="0A81F1A4" w14:textId="77777777" w:rsidR="00786814" w:rsidRDefault="00786814">
      <w:pPr>
        <w:pStyle w:val="Textodecomentrio"/>
      </w:pPr>
      <w:r>
        <w:rPr>
          <w:rStyle w:val="Refdecomentrio"/>
        </w:rPr>
        <w:annotationRef/>
      </w:r>
      <w:r>
        <w:t>Minor corrections</w:t>
      </w:r>
    </w:p>
  </w:comment>
  <w:comment w:id="4283" w:author="tomasrodrigues@ua.pt" w:date="2017-08-03T18:44:00Z" w:initials="t">
    <w:p w14:paraId="361FD51B" w14:textId="77777777" w:rsidR="00786814" w:rsidRDefault="00786814">
      <w:pPr>
        <w:pStyle w:val="Textodecomentrio"/>
      </w:pPr>
      <w:r>
        <w:rPr>
          <w:rStyle w:val="Refdecomentrio"/>
        </w:rPr>
        <w:annotationRef/>
      </w:r>
      <w:r>
        <w:t>Improved EN</w:t>
      </w:r>
    </w:p>
  </w:comment>
  <w:comment w:id="4297" w:author="tomasrodrigues@ua.pt" w:date="2017-08-29T19:08:00Z" w:initials="t">
    <w:p w14:paraId="043E97D8" w14:textId="1AECA127" w:rsidR="00786814" w:rsidRDefault="00786814">
      <w:pPr>
        <w:pStyle w:val="Textodecomentrio"/>
      </w:pPr>
      <w:r>
        <w:rPr>
          <w:rStyle w:val="Refdecomentrio"/>
        </w:rPr>
        <w:annotationRef/>
      </w:r>
      <w:r>
        <w:t>Assim é que está bem</w:t>
      </w:r>
    </w:p>
  </w:comment>
  <w:comment w:id="4296" w:author="tomasrodrigues@ua.pt" w:date="2017-08-03T18:44:00Z" w:initials="t">
    <w:p w14:paraId="7E3F2CF2" w14:textId="77777777" w:rsidR="00786814" w:rsidRDefault="00786814">
      <w:pPr>
        <w:pStyle w:val="Textodecomentrio"/>
      </w:pPr>
      <w:r>
        <w:rPr>
          <w:rStyle w:val="Refdecomentrio"/>
        </w:rPr>
        <w:annotationRef/>
      </w:r>
      <w:r>
        <w:t>improved</w:t>
      </w:r>
    </w:p>
  </w:comment>
  <w:comment w:id="4315" w:author="tomasrodrigues@ua.pt" w:date="2017-08-03T18:44:00Z" w:initials="t">
    <w:p w14:paraId="58AC2C56" w14:textId="770B80AC" w:rsidR="00786814" w:rsidRDefault="00786814">
      <w:pPr>
        <w:pStyle w:val="Textodecomentrio"/>
      </w:pPr>
      <w:r>
        <w:rPr>
          <w:rStyle w:val="Refdecomentrio"/>
        </w:rPr>
        <w:annotationRef/>
      </w:r>
      <w:r>
        <w:t>Better English</w:t>
      </w:r>
    </w:p>
  </w:comment>
  <w:comment w:id="4316" w:author="tomasrodrigues@ua.pt" w:date="2017-08-05T23:41:00Z" w:initials="t">
    <w:p w14:paraId="760DF75D" w14:textId="17E21889" w:rsidR="00786814" w:rsidRDefault="00786814">
      <w:pPr>
        <w:pStyle w:val="Textodecomentrio"/>
      </w:pPr>
      <w:r>
        <w:rPr>
          <w:rStyle w:val="Refdecomentrio"/>
        </w:rPr>
        <w:annotationRef/>
      </w:r>
      <w:r>
        <w:t>EN, added feature work, rephrased</w:t>
      </w:r>
    </w:p>
  </w:comment>
  <w:comment w:id="4542" w:author="Pedro Figueiredo Fernandes" w:date="2017-07-24T19:00:00Z" w:initials="PFF">
    <w:p w14:paraId="020B2A35" w14:textId="77777777" w:rsidR="00786814" w:rsidRPr="005A7A98" w:rsidRDefault="00786814" w:rsidP="007E14A0">
      <w:pPr>
        <w:pStyle w:val="Textodecomentrio"/>
        <w:rPr>
          <w:lang w:val="pt-PT"/>
        </w:rPr>
      </w:pPr>
      <w:r>
        <w:rPr>
          <w:rStyle w:val="Refdecomentrio"/>
        </w:rPr>
        <w:annotationRef/>
      </w:r>
      <w:r w:rsidRPr="005A7A98">
        <w:rPr>
          <w:lang w:val="pt-PT"/>
        </w:rPr>
        <w:t>Re</w:t>
      </w:r>
      <w:r>
        <w:rPr>
          <w:lang w:val="pt-PT"/>
        </w:rPr>
        <w:t>ferência?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4E73ED" w15:done="0"/>
  <w15:commentEx w15:paraId="56C22071" w15:done="0"/>
  <w15:commentEx w15:paraId="7063649E" w15:done="0"/>
  <w15:commentEx w15:paraId="3017EBDF" w15:done="0"/>
  <w15:commentEx w15:paraId="20C0A833" w15:done="0"/>
  <w15:commentEx w15:paraId="1A016C5E" w15:done="0"/>
  <w15:commentEx w15:paraId="70EE73BC" w15:done="0"/>
  <w15:commentEx w15:paraId="62A59613" w15:done="0"/>
  <w15:commentEx w15:paraId="39FBA7CC" w15:done="0"/>
  <w15:commentEx w15:paraId="2D7C9D58" w15:done="0"/>
  <w15:commentEx w15:paraId="26EB7355" w15:done="0"/>
  <w15:commentEx w15:paraId="38E8C27C" w15:done="0"/>
  <w15:commentEx w15:paraId="22AB5395" w15:done="0"/>
  <w15:commentEx w15:paraId="6B3A08BB" w15:done="0"/>
  <w15:commentEx w15:paraId="43A722B2" w15:done="0"/>
  <w15:commentEx w15:paraId="43C426D3" w15:done="0"/>
  <w15:commentEx w15:paraId="48446A03" w15:done="0"/>
  <w15:commentEx w15:paraId="7DEAEA9D" w15:done="0"/>
  <w15:commentEx w15:paraId="38379514" w15:done="0"/>
  <w15:commentEx w15:paraId="475EE679" w15:done="0"/>
  <w15:commentEx w15:paraId="1EBC915E" w15:done="0"/>
  <w15:commentEx w15:paraId="43217BB8" w15:done="0"/>
  <w15:commentEx w15:paraId="76942100" w15:done="0"/>
  <w15:commentEx w15:paraId="2BC2F111" w15:done="0"/>
  <w15:commentEx w15:paraId="70A6DA96" w15:done="0"/>
  <w15:commentEx w15:paraId="4C1C9C49" w15:done="0"/>
  <w15:commentEx w15:paraId="00A476AA" w15:done="0"/>
  <w15:commentEx w15:paraId="4068F894" w15:done="0"/>
  <w15:commentEx w15:paraId="16150EAD" w15:done="0"/>
  <w15:commentEx w15:paraId="51EA122A" w15:done="0"/>
  <w15:commentEx w15:paraId="40E0B7AC" w15:done="0"/>
  <w15:commentEx w15:paraId="07F31D80" w15:done="0"/>
  <w15:commentEx w15:paraId="14BF6D14" w15:done="0"/>
  <w15:commentEx w15:paraId="0EC846E0" w15:done="0"/>
  <w15:commentEx w15:paraId="3453B21A" w15:done="0"/>
  <w15:commentEx w15:paraId="09E4682A" w15:done="0"/>
  <w15:commentEx w15:paraId="1A7CC922" w15:done="0"/>
  <w15:commentEx w15:paraId="403CE7D5" w15:done="0"/>
  <w15:commentEx w15:paraId="7B969EFB" w15:done="0"/>
  <w15:commentEx w15:paraId="5C5E03C2" w15:done="0"/>
  <w15:commentEx w15:paraId="1DC31DFE" w15:done="0"/>
  <w15:commentEx w15:paraId="61625E0E" w15:done="0"/>
  <w15:commentEx w15:paraId="15BF358D" w15:done="0"/>
  <w15:commentEx w15:paraId="63761C5D" w15:done="0"/>
  <w15:commentEx w15:paraId="3125BCCD" w15:done="0"/>
  <w15:commentEx w15:paraId="452B1A30" w15:done="0"/>
  <w15:commentEx w15:paraId="21988DB0" w15:done="0"/>
  <w15:commentEx w15:paraId="74806224" w15:done="0"/>
  <w15:commentEx w15:paraId="7C41EAAC" w15:done="0"/>
  <w15:commentEx w15:paraId="07D4C265" w15:done="0"/>
  <w15:commentEx w15:paraId="0832648D" w15:done="0"/>
  <w15:commentEx w15:paraId="1048301F" w15:done="0"/>
  <w15:commentEx w15:paraId="5AA005DC" w15:done="0"/>
  <w15:commentEx w15:paraId="3C6ABFE5" w15:done="0"/>
  <w15:commentEx w15:paraId="66509B97" w15:done="0"/>
  <w15:commentEx w15:paraId="3D6DE32C" w15:done="0"/>
  <w15:commentEx w15:paraId="0671B917" w15:done="0"/>
  <w15:commentEx w15:paraId="3BB0D75E" w15:done="0"/>
  <w15:commentEx w15:paraId="0A42F676" w15:done="0"/>
  <w15:commentEx w15:paraId="45F5C104" w15:done="0"/>
  <w15:commentEx w15:paraId="5A28861E" w15:done="0"/>
  <w15:commentEx w15:paraId="7FFAA079" w15:done="0"/>
  <w15:commentEx w15:paraId="4CEB42FC" w15:done="0"/>
  <w15:commentEx w15:paraId="78758F4A" w15:done="0"/>
  <w15:commentEx w15:paraId="5107109A" w15:done="0"/>
  <w15:commentEx w15:paraId="1714D491" w15:done="0"/>
  <w15:commentEx w15:paraId="152B7261" w15:done="0"/>
  <w15:commentEx w15:paraId="3ECFB374" w15:done="0"/>
  <w15:commentEx w15:paraId="5334EA98" w15:done="0"/>
  <w15:commentEx w15:paraId="4124362B" w15:done="0"/>
  <w15:commentEx w15:paraId="253EDEF9" w15:done="0"/>
  <w15:commentEx w15:paraId="77FCB7A4" w15:done="0"/>
  <w15:commentEx w15:paraId="351E0FD5" w15:done="0"/>
  <w15:commentEx w15:paraId="726E66AB" w15:done="0"/>
  <w15:commentEx w15:paraId="74BB8826" w15:done="0"/>
  <w15:commentEx w15:paraId="7D20C289" w15:done="0"/>
  <w15:commentEx w15:paraId="5D521E97" w15:done="0"/>
  <w15:commentEx w15:paraId="326C7A3F" w15:done="0"/>
  <w15:commentEx w15:paraId="4885DA4A" w15:done="0"/>
  <w15:commentEx w15:paraId="3E808E9F" w15:done="0"/>
  <w15:commentEx w15:paraId="069A923D" w15:done="0"/>
  <w15:commentEx w15:paraId="61C00DC0" w15:done="0"/>
  <w15:commentEx w15:paraId="72E8EF58" w15:done="0"/>
  <w15:commentEx w15:paraId="6D330438" w15:done="0"/>
  <w15:commentEx w15:paraId="5935BEEB" w15:done="0"/>
  <w15:commentEx w15:paraId="7DEA30D5" w15:done="0"/>
  <w15:commentEx w15:paraId="1C605810" w15:done="0"/>
  <w15:commentEx w15:paraId="371F1AE1" w15:done="0"/>
  <w15:commentEx w15:paraId="3F570500" w15:done="0"/>
  <w15:commentEx w15:paraId="0867B3FC" w15:done="0"/>
  <w15:commentEx w15:paraId="7CA6AFF0" w15:done="0"/>
  <w15:commentEx w15:paraId="2D899054" w15:done="0"/>
  <w15:commentEx w15:paraId="0D707C01" w15:done="0"/>
  <w15:commentEx w15:paraId="2F51E158" w15:done="0"/>
  <w15:commentEx w15:paraId="733EC289" w15:done="0"/>
  <w15:commentEx w15:paraId="508880A6" w15:done="0"/>
  <w15:commentEx w15:paraId="49B9EC3E" w15:done="0"/>
  <w15:commentEx w15:paraId="6E2A6BC9" w15:done="0"/>
  <w15:commentEx w15:paraId="41E12D9C" w15:done="0"/>
  <w15:commentEx w15:paraId="7CA8E4B4" w15:done="0"/>
  <w15:commentEx w15:paraId="765AD9F4" w15:done="0"/>
  <w15:commentEx w15:paraId="16685C8E" w15:done="0"/>
  <w15:commentEx w15:paraId="037FAB24" w15:done="0"/>
  <w15:commentEx w15:paraId="53D53F6C" w15:done="0"/>
  <w15:commentEx w15:paraId="28399E1A" w15:done="0"/>
  <w15:commentEx w15:paraId="195E9356" w15:done="0"/>
  <w15:commentEx w15:paraId="3CB37141" w15:done="0"/>
  <w15:commentEx w15:paraId="4B0C90E5" w15:done="0"/>
  <w15:commentEx w15:paraId="0823223A" w15:done="0"/>
  <w15:commentEx w15:paraId="3C1F8991" w15:done="0"/>
  <w15:commentEx w15:paraId="20ED5A7E" w15:done="0"/>
  <w15:commentEx w15:paraId="4CB54CF1" w15:done="0"/>
  <w15:commentEx w15:paraId="1EF705FF" w15:done="0"/>
  <w15:commentEx w15:paraId="6255AA17" w15:done="0"/>
  <w15:commentEx w15:paraId="0B6B2DD1" w15:done="0"/>
  <w15:commentEx w15:paraId="29C96F43" w15:done="0"/>
  <w15:commentEx w15:paraId="6C683B18" w15:done="0"/>
  <w15:commentEx w15:paraId="5ACE575C" w15:done="0"/>
  <w15:commentEx w15:paraId="316AFF63" w15:done="0"/>
  <w15:commentEx w15:paraId="2FBE29FE" w15:done="0"/>
  <w15:commentEx w15:paraId="2D5DC825" w15:done="0"/>
  <w15:commentEx w15:paraId="01D4093D" w15:done="0"/>
  <w15:commentEx w15:paraId="3E731BD0" w15:done="0"/>
  <w15:commentEx w15:paraId="08B40FFA" w15:done="0"/>
  <w15:commentEx w15:paraId="60FECC4F" w15:done="0"/>
  <w15:commentEx w15:paraId="29F0EA10" w15:done="0"/>
  <w15:commentEx w15:paraId="1A5028DA" w15:done="0"/>
  <w15:commentEx w15:paraId="103C0026" w15:done="0"/>
  <w15:commentEx w15:paraId="68DE7A2F" w15:done="0"/>
  <w15:commentEx w15:paraId="3A0248BF" w15:done="0"/>
  <w15:commentEx w15:paraId="04ADA1E7" w15:done="0"/>
  <w15:commentEx w15:paraId="1428DE95" w15:done="0"/>
  <w15:commentEx w15:paraId="7EEFAE6D" w15:done="0"/>
  <w15:commentEx w15:paraId="13609452" w15:done="0"/>
  <w15:commentEx w15:paraId="7B26C515" w15:done="0"/>
  <w15:commentEx w15:paraId="48EC9099" w15:done="0"/>
  <w15:commentEx w15:paraId="116D3D1E" w15:done="0"/>
  <w15:commentEx w15:paraId="48D6EA16" w15:done="0"/>
  <w15:commentEx w15:paraId="4C03838F" w15:done="0"/>
  <w15:commentEx w15:paraId="3703CD36" w15:done="0"/>
  <w15:commentEx w15:paraId="3DDAD772" w15:done="0"/>
  <w15:commentEx w15:paraId="2E798B26" w15:done="0"/>
  <w15:commentEx w15:paraId="0F8809BB" w15:done="0"/>
  <w15:commentEx w15:paraId="49964355" w15:done="0"/>
  <w15:commentEx w15:paraId="70EA1230" w15:done="0"/>
  <w15:commentEx w15:paraId="5EC8B1AC" w15:done="0"/>
  <w15:commentEx w15:paraId="54550599" w15:done="0"/>
  <w15:commentEx w15:paraId="5CC4B0EC" w15:done="0"/>
  <w15:commentEx w15:paraId="00C42E9F" w15:done="0"/>
  <w15:commentEx w15:paraId="013D37EC" w15:done="0"/>
  <w15:commentEx w15:paraId="24970804" w15:done="0"/>
  <w15:commentEx w15:paraId="511B5808" w15:done="0"/>
  <w15:commentEx w15:paraId="210CFC8B" w15:done="0"/>
  <w15:commentEx w15:paraId="0A412330" w15:done="0"/>
  <w15:commentEx w15:paraId="7FEF8EDF" w15:done="0"/>
  <w15:commentEx w15:paraId="4FC698EE" w15:done="0"/>
  <w15:commentEx w15:paraId="4828A177" w15:done="0"/>
  <w15:commentEx w15:paraId="341F69DF" w15:done="0"/>
  <w15:commentEx w15:paraId="2449082F" w15:done="0"/>
  <w15:commentEx w15:paraId="20CBC0A1" w15:done="0"/>
  <w15:commentEx w15:paraId="43A993E4" w15:done="0"/>
  <w15:commentEx w15:paraId="5B9B5C88" w15:done="0"/>
  <w15:commentEx w15:paraId="6596741F" w15:done="0"/>
  <w15:commentEx w15:paraId="7239AAEA" w15:done="0"/>
  <w15:commentEx w15:paraId="6759DF9B" w15:done="0"/>
  <w15:commentEx w15:paraId="3AF9B741" w15:done="0"/>
  <w15:commentEx w15:paraId="295EC739" w15:done="0"/>
  <w15:commentEx w15:paraId="6B8F673B" w15:done="0"/>
  <w15:commentEx w15:paraId="32FB5A0E" w15:done="0"/>
  <w15:commentEx w15:paraId="2D02119C" w15:done="0"/>
  <w15:commentEx w15:paraId="11D3573C" w15:done="0"/>
  <w15:commentEx w15:paraId="340DA50F" w15:done="0"/>
  <w15:commentEx w15:paraId="0A81F1A4" w15:done="0"/>
  <w15:commentEx w15:paraId="361FD51B" w15:done="0"/>
  <w15:commentEx w15:paraId="043E97D8" w15:done="0"/>
  <w15:commentEx w15:paraId="7E3F2CF2" w15:done="0"/>
  <w15:commentEx w15:paraId="58AC2C56" w15:done="0"/>
  <w15:commentEx w15:paraId="760DF75D" w15:done="0"/>
  <w15:commentEx w15:paraId="020B2A35"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8BB165" w14:textId="77777777" w:rsidR="00C509AB" w:rsidRDefault="00C509AB" w:rsidP="00E72E0C">
      <w:pPr>
        <w:spacing w:after="0" w:line="240" w:lineRule="auto"/>
      </w:pPr>
      <w:r>
        <w:separator/>
      </w:r>
    </w:p>
  </w:endnote>
  <w:endnote w:type="continuationSeparator" w:id="0">
    <w:p w14:paraId="5675DC67" w14:textId="77777777" w:rsidR="00C509AB" w:rsidRDefault="00C509AB" w:rsidP="00E72E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Malgun Gothic"/>
    <w:panose1 w:val="02030600000101010101"/>
    <w:charset w:val="81"/>
    <w:family w:val="roman"/>
    <w:pitch w:val="variable"/>
    <w:sig w:usb0="B00002AF" w:usb1="69D77CFB" w:usb2="00000030" w:usb3="00000000" w:csb0="0008009F" w:csb1="00000000"/>
  </w:font>
  <w:font w:name="Copperplate Gothic Light">
    <w:altName w:val="Sitka Small"/>
    <w:panose1 w:val="020E05070202060204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Arial"/>
    <w:panose1 w:val="00000000000000000000"/>
    <w:charset w:val="00"/>
    <w:family w:val="roman"/>
    <w:notTrueType/>
    <w:pitch w:val="default"/>
  </w:font>
  <w:font w:name="inherit">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008674"/>
      <w:docPartObj>
        <w:docPartGallery w:val="Page Numbers (Bottom of Page)"/>
        <w:docPartUnique/>
      </w:docPartObj>
    </w:sdtPr>
    <w:sdtEndPr/>
    <w:sdtContent>
      <w:p w14:paraId="76DE13FE" w14:textId="77777777" w:rsidR="00786814" w:rsidRDefault="00C509AB">
        <w:pPr>
          <w:pStyle w:val="Rodap"/>
          <w:jc w:val="center"/>
        </w:pPr>
      </w:p>
    </w:sdtContent>
  </w:sdt>
  <w:p w14:paraId="40B1EEEF" w14:textId="77777777" w:rsidR="00786814" w:rsidRDefault="00786814" w:rsidP="00973A73">
    <w:pPr>
      <w:pStyle w:val="Rodap"/>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7255057"/>
      <w:docPartObj>
        <w:docPartGallery w:val="Page Numbers (Bottom of Page)"/>
        <w:docPartUnique/>
      </w:docPartObj>
    </w:sdtPr>
    <w:sdtEndPr/>
    <w:sdtContent>
      <w:p w14:paraId="381DD783" w14:textId="24259CBE" w:rsidR="00786814" w:rsidRDefault="00786814">
        <w:pPr>
          <w:pStyle w:val="Rodap"/>
          <w:jc w:val="center"/>
        </w:pPr>
        <w:r w:rsidRPr="00DF5EF2">
          <w:rPr>
            <w:rStyle w:val="Forte"/>
          </w:rPr>
          <w:fldChar w:fldCharType="begin"/>
        </w:r>
        <w:r w:rsidRPr="003077F8">
          <w:rPr>
            <w:rStyle w:val="Forte"/>
          </w:rPr>
          <w:instrText xml:space="preserve"> PAGE   \* MERGEFORMAT </w:instrText>
        </w:r>
        <w:r w:rsidRPr="00DF5EF2">
          <w:rPr>
            <w:rStyle w:val="Forte"/>
          </w:rPr>
          <w:fldChar w:fldCharType="separate"/>
        </w:r>
        <w:r w:rsidR="00725F1B">
          <w:rPr>
            <w:rStyle w:val="Forte"/>
            <w:noProof/>
          </w:rPr>
          <w:t>vii</w:t>
        </w:r>
        <w:r w:rsidRPr="00DF5EF2">
          <w:rPr>
            <w:rStyle w:val="Forte"/>
          </w:rPr>
          <w:fldChar w:fldCharType="end"/>
        </w:r>
      </w:p>
    </w:sdtContent>
  </w:sdt>
  <w:p w14:paraId="6BE194DA" w14:textId="77777777" w:rsidR="00786814" w:rsidRDefault="00786814" w:rsidP="00973A73">
    <w:pPr>
      <w:pStyle w:val="Rodap"/>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344BD8" w14:textId="77777777" w:rsidR="00C509AB" w:rsidRDefault="00C509AB" w:rsidP="00E72E0C">
      <w:pPr>
        <w:spacing w:after="0" w:line="240" w:lineRule="auto"/>
      </w:pPr>
      <w:r>
        <w:separator/>
      </w:r>
    </w:p>
  </w:footnote>
  <w:footnote w:type="continuationSeparator" w:id="0">
    <w:p w14:paraId="403BC64A" w14:textId="77777777" w:rsidR="00C509AB" w:rsidRDefault="00C509AB" w:rsidP="00E72E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2A5FF" w14:textId="77777777" w:rsidR="00786814" w:rsidRDefault="00786814" w:rsidP="00973A73">
    <w:pPr>
      <w:pStyle w:val="Cabealho"/>
      <w:tabs>
        <w:tab w:val="clear" w:pos="4252"/>
        <w:tab w:val="clear" w:pos="8504"/>
        <w:tab w:val="left" w:pos="165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56845ECC"/>
    <w:lvl w:ilvl="0">
      <w:start w:val="4"/>
      <w:numFmt w:val="decimal"/>
      <w:pStyle w:val="Listanumerada5"/>
      <w:lvlText w:val="%1.3.3.1"/>
      <w:lvlJc w:val="left"/>
      <w:pPr>
        <w:tabs>
          <w:tab w:val="num" w:pos="1492"/>
        </w:tabs>
        <w:ind w:left="1492" w:hanging="360"/>
      </w:pPr>
      <w:rPr>
        <w:rFonts w:hint="default"/>
      </w:rPr>
    </w:lvl>
  </w:abstractNum>
  <w:abstractNum w:abstractNumId="1" w15:restartNumberingAfterBreak="0">
    <w:nsid w:val="07853BCF"/>
    <w:multiLevelType w:val="hybridMultilevel"/>
    <w:tmpl w:val="6FA2F606"/>
    <w:lvl w:ilvl="0" w:tplc="F9FCF64A">
      <w:start w:val="1"/>
      <w:numFmt w:val="decimal"/>
      <w:lvlText w:val="2.%1"/>
      <w:lvlJc w:val="left"/>
      <w:pPr>
        <w:ind w:left="1353" w:hanging="360"/>
      </w:pPr>
      <w:rPr>
        <w:rFonts w:asciiTheme="minorHAnsi" w:hAnsiTheme="minorHAnsi" w:hint="default"/>
        <w:sz w:val="36"/>
        <w:szCs w:val="36"/>
      </w:rPr>
    </w:lvl>
    <w:lvl w:ilvl="1" w:tplc="0186AF9A" w:tentative="1">
      <w:start w:val="1"/>
      <w:numFmt w:val="lowerLetter"/>
      <w:lvlText w:val="%2."/>
      <w:lvlJc w:val="left"/>
      <w:pPr>
        <w:ind w:left="1527" w:hanging="360"/>
      </w:pPr>
    </w:lvl>
    <w:lvl w:ilvl="2" w:tplc="454E17C0" w:tentative="1">
      <w:start w:val="1"/>
      <w:numFmt w:val="lowerRoman"/>
      <w:lvlText w:val="%3."/>
      <w:lvlJc w:val="right"/>
      <w:pPr>
        <w:ind w:left="2247" w:hanging="180"/>
      </w:pPr>
    </w:lvl>
    <w:lvl w:ilvl="3" w:tplc="7EFC3236" w:tentative="1">
      <w:start w:val="1"/>
      <w:numFmt w:val="decimal"/>
      <w:lvlText w:val="%4."/>
      <w:lvlJc w:val="left"/>
      <w:pPr>
        <w:ind w:left="2967" w:hanging="360"/>
      </w:pPr>
    </w:lvl>
    <w:lvl w:ilvl="4" w:tplc="AF2843F0" w:tentative="1">
      <w:start w:val="1"/>
      <w:numFmt w:val="lowerLetter"/>
      <w:lvlText w:val="%5."/>
      <w:lvlJc w:val="left"/>
      <w:pPr>
        <w:ind w:left="3687" w:hanging="360"/>
      </w:pPr>
    </w:lvl>
    <w:lvl w:ilvl="5" w:tplc="D3341D12" w:tentative="1">
      <w:start w:val="1"/>
      <w:numFmt w:val="lowerRoman"/>
      <w:lvlText w:val="%6."/>
      <w:lvlJc w:val="right"/>
      <w:pPr>
        <w:ind w:left="4407" w:hanging="180"/>
      </w:pPr>
    </w:lvl>
    <w:lvl w:ilvl="6" w:tplc="8A9ABB7A" w:tentative="1">
      <w:start w:val="1"/>
      <w:numFmt w:val="decimal"/>
      <w:lvlText w:val="%7."/>
      <w:lvlJc w:val="left"/>
      <w:pPr>
        <w:ind w:left="5127" w:hanging="360"/>
      </w:pPr>
    </w:lvl>
    <w:lvl w:ilvl="7" w:tplc="EBB047BE" w:tentative="1">
      <w:start w:val="1"/>
      <w:numFmt w:val="lowerLetter"/>
      <w:lvlText w:val="%8."/>
      <w:lvlJc w:val="left"/>
      <w:pPr>
        <w:ind w:left="5847" w:hanging="360"/>
      </w:pPr>
    </w:lvl>
    <w:lvl w:ilvl="8" w:tplc="944A551E" w:tentative="1">
      <w:start w:val="1"/>
      <w:numFmt w:val="lowerRoman"/>
      <w:lvlText w:val="%9."/>
      <w:lvlJc w:val="right"/>
      <w:pPr>
        <w:ind w:left="6567" w:hanging="180"/>
      </w:pPr>
    </w:lvl>
  </w:abstractNum>
  <w:abstractNum w:abstractNumId="2" w15:restartNumberingAfterBreak="0">
    <w:nsid w:val="0953786E"/>
    <w:multiLevelType w:val="hybridMultilevel"/>
    <w:tmpl w:val="E626F622"/>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3" w15:restartNumberingAfterBreak="0">
    <w:nsid w:val="25F26006"/>
    <w:multiLevelType w:val="hybridMultilevel"/>
    <w:tmpl w:val="15F8125C"/>
    <w:lvl w:ilvl="0" w:tplc="2EB407AE">
      <w:start w:val="1"/>
      <w:numFmt w:val="bullet"/>
      <w:lvlText w:val=""/>
      <w:lvlJc w:val="left"/>
      <w:pPr>
        <w:ind w:left="726" w:hanging="360"/>
      </w:pPr>
      <w:rPr>
        <w:rFonts w:ascii="Symbol" w:hAnsi="Symbol" w:hint="default"/>
      </w:rPr>
    </w:lvl>
    <w:lvl w:ilvl="1" w:tplc="0FB867BE" w:tentative="1">
      <w:start w:val="1"/>
      <w:numFmt w:val="bullet"/>
      <w:lvlText w:val="o"/>
      <w:lvlJc w:val="left"/>
      <w:pPr>
        <w:ind w:left="1446" w:hanging="360"/>
      </w:pPr>
      <w:rPr>
        <w:rFonts w:ascii="Courier New" w:hAnsi="Courier New" w:cs="Courier New" w:hint="default"/>
      </w:rPr>
    </w:lvl>
    <w:lvl w:ilvl="2" w:tplc="69764EE2" w:tentative="1">
      <w:start w:val="1"/>
      <w:numFmt w:val="bullet"/>
      <w:lvlText w:val=""/>
      <w:lvlJc w:val="left"/>
      <w:pPr>
        <w:ind w:left="2166" w:hanging="360"/>
      </w:pPr>
      <w:rPr>
        <w:rFonts w:ascii="Wingdings" w:hAnsi="Wingdings" w:hint="default"/>
      </w:rPr>
    </w:lvl>
    <w:lvl w:ilvl="3" w:tplc="C6A6667C" w:tentative="1">
      <w:start w:val="1"/>
      <w:numFmt w:val="bullet"/>
      <w:lvlText w:val=""/>
      <w:lvlJc w:val="left"/>
      <w:pPr>
        <w:ind w:left="2886" w:hanging="360"/>
      </w:pPr>
      <w:rPr>
        <w:rFonts w:ascii="Symbol" w:hAnsi="Symbol" w:hint="default"/>
      </w:rPr>
    </w:lvl>
    <w:lvl w:ilvl="4" w:tplc="2BEA3AF0" w:tentative="1">
      <w:start w:val="1"/>
      <w:numFmt w:val="bullet"/>
      <w:lvlText w:val="o"/>
      <w:lvlJc w:val="left"/>
      <w:pPr>
        <w:ind w:left="3606" w:hanging="360"/>
      </w:pPr>
      <w:rPr>
        <w:rFonts w:ascii="Courier New" w:hAnsi="Courier New" w:cs="Courier New" w:hint="default"/>
      </w:rPr>
    </w:lvl>
    <w:lvl w:ilvl="5" w:tplc="7004C554" w:tentative="1">
      <w:start w:val="1"/>
      <w:numFmt w:val="bullet"/>
      <w:lvlText w:val=""/>
      <w:lvlJc w:val="left"/>
      <w:pPr>
        <w:ind w:left="4326" w:hanging="360"/>
      </w:pPr>
      <w:rPr>
        <w:rFonts w:ascii="Wingdings" w:hAnsi="Wingdings" w:hint="default"/>
      </w:rPr>
    </w:lvl>
    <w:lvl w:ilvl="6" w:tplc="A18ABEE0" w:tentative="1">
      <w:start w:val="1"/>
      <w:numFmt w:val="bullet"/>
      <w:lvlText w:val=""/>
      <w:lvlJc w:val="left"/>
      <w:pPr>
        <w:ind w:left="5046" w:hanging="360"/>
      </w:pPr>
      <w:rPr>
        <w:rFonts w:ascii="Symbol" w:hAnsi="Symbol" w:hint="default"/>
      </w:rPr>
    </w:lvl>
    <w:lvl w:ilvl="7" w:tplc="335C9CDA" w:tentative="1">
      <w:start w:val="1"/>
      <w:numFmt w:val="bullet"/>
      <w:lvlText w:val="o"/>
      <w:lvlJc w:val="left"/>
      <w:pPr>
        <w:ind w:left="5766" w:hanging="360"/>
      </w:pPr>
      <w:rPr>
        <w:rFonts w:ascii="Courier New" w:hAnsi="Courier New" w:cs="Courier New" w:hint="default"/>
      </w:rPr>
    </w:lvl>
    <w:lvl w:ilvl="8" w:tplc="C92E62A4" w:tentative="1">
      <w:start w:val="1"/>
      <w:numFmt w:val="bullet"/>
      <w:lvlText w:val=""/>
      <w:lvlJc w:val="left"/>
      <w:pPr>
        <w:ind w:left="6486" w:hanging="360"/>
      </w:pPr>
      <w:rPr>
        <w:rFonts w:ascii="Wingdings" w:hAnsi="Wingdings" w:hint="default"/>
      </w:rPr>
    </w:lvl>
  </w:abstractNum>
  <w:abstractNum w:abstractNumId="4" w15:restartNumberingAfterBreak="0">
    <w:nsid w:val="27017E25"/>
    <w:multiLevelType w:val="hybridMultilevel"/>
    <w:tmpl w:val="6FB8494A"/>
    <w:lvl w:ilvl="0" w:tplc="6F78B378">
      <w:numFmt w:val="bullet"/>
      <w:lvlText w:val="-"/>
      <w:lvlJc w:val="left"/>
      <w:pPr>
        <w:ind w:left="366" w:hanging="360"/>
      </w:pPr>
      <w:rPr>
        <w:rFonts w:ascii="Calibri" w:eastAsia="Times New Roman" w:hAnsi="Calibri" w:cs="Times New Roman" w:hint="default"/>
        <w:sz w:val="22"/>
      </w:rPr>
    </w:lvl>
    <w:lvl w:ilvl="1" w:tplc="08160003" w:tentative="1">
      <w:start w:val="1"/>
      <w:numFmt w:val="bullet"/>
      <w:lvlText w:val="o"/>
      <w:lvlJc w:val="left"/>
      <w:pPr>
        <w:ind w:left="1086" w:hanging="360"/>
      </w:pPr>
      <w:rPr>
        <w:rFonts w:ascii="Courier New" w:hAnsi="Courier New" w:cs="Courier New" w:hint="default"/>
      </w:rPr>
    </w:lvl>
    <w:lvl w:ilvl="2" w:tplc="08160005" w:tentative="1">
      <w:start w:val="1"/>
      <w:numFmt w:val="bullet"/>
      <w:lvlText w:val=""/>
      <w:lvlJc w:val="left"/>
      <w:pPr>
        <w:ind w:left="1806" w:hanging="360"/>
      </w:pPr>
      <w:rPr>
        <w:rFonts w:ascii="Wingdings" w:hAnsi="Wingdings" w:hint="default"/>
      </w:rPr>
    </w:lvl>
    <w:lvl w:ilvl="3" w:tplc="08160001" w:tentative="1">
      <w:start w:val="1"/>
      <w:numFmt w:val="bullet"/>
      <w:lvlText w:val=""/>
      <w:lvlJc w:val="left"/>
      <w:pPr>
        <w:ind w:left="2526" w:hanging="360"/>
      </w:pPr>
      <w:rPr>
        <w:rFonts w:ascii="Symbol" w:hAnsi="Symbol" w:hint="default"/>
      </w:rPr>
    </w:lvl>
    <w:lvl w:ilvl="4" w:tplc="08160003" w:tentative="1">
      <w:start w:val="1"/>
      <w:numFmt w:val="bullet"/>
      <w:lvlText w:val="o"/>
      <w:lvlJc w:val="left"/>
      <w:pPr>
        <w:ind w:left="3246" w:hanging="360"/>
      </w:pPr>
      <w:rPr>
        <w:rFonts w:ascii="Courier New" w:hAnsi="Courier New" w:cs="Courier New" w:hint="default"/>
      </w:rPr>
    </w:lvl>
    <w:lvl w:ilvl="5" w:tplc="08160005" w:tentative="1">
      <w:start w:val="1"/>
      <w:numFmt w:val="bullet"/>
      <w:lvlText w:val=""/>
      <w:lvlJc w:val="left"/>
      <w:pPr>
        <w:ind w:left="3966" w:hanging="360"/>
      </w:pPr>
      <w:rPr>
        <w:rFonts w:ascii="Wingdings" w:hAnsi="Wingdings" w:hint="default"/>
      </w:rPr>
    </w:lvl>
    <w:lvl w:ilvl="6" w:tplc="08160001" w:tentative="1">
      <w:start w:val="1"/>
      <w:numFmt w:val="bullet"/>
      <w:lvlText w:val=""/>
      <w:lvlJc w:val="left"/>
      <w:pPr>
        <w:ind w:left="4686" w:hanging="360"/>
      </w:pPr>
      <w:rPr>
        <w:rFonts w:ascii="Symbol" w:hAnsi="Symbol" w:hint="default"/>
      </w:rPr>
    </w:lvl>
    <w:lvl w:ilvl="7" w:tplc="08160003" w:tentative="1">
      <w:start w:val="1"/>
      <w:numFmt w:val="bullet"/>
      <w:lvlText w:val="o"/>
      <w:lvlJc w:val="left"/>
      <w:pPr>
        <w:ind w:left="5406" w:hanging="360"/>
      </w:pPr>
      <w:rPr>
        <w:rFonts w:ascii="Courier New" w:hAnsi="Courier New" w:cs="Courier New" w:hint="default"/>
      </w:rPr>
    </w:lvl>
    <w:lvl w:ilvl="8" w:tplc="08160005" w:tentative="1">
      <w:start w:val="1"/>
      <w:numFmt w:val="bullet"/>
      <w:lvlText w:val=""/>
      <w:lvlJc w:val="left"/>
      <w:pPr>
        <w:ind w:left="6126" w:hanging="360"/>
      </w:pPr>
      <w:rPr>
        <w:rFonts w:ascii="Wingdings" w:hAnsi="Wingdings" w:hint="default"/>
      </w:rPr>
    </w:lvl>
  </w:abstractNum>
  <w:abstractNum w:abstractNumId="5" w15:restartNumberingAfterBreak="0">
    <w:nsid w:val="31BA668F"/>
    <w:multiLevelType w:val="hybridMultilevel"/>
    <w:tmpl w:val="82F68DD8"/>
    <w:lvl w:ilvl="0" w:tplc="EA3CAAF0">
      <w:start w:val="1"/>
      <w:numFmt w:val="bullet"/>
      <w:lvlText w:val=""/>
      <w:lvlJc w:val="left"/>
      <w:pPr>
        <w:ind w:left="921" w:hanging="360"/>
      </w:pPr>
      <w:rPr>
        <w:rFonts w:ascii="Symbol" w:hAnsi="Symbol" w:hint="default"/>
      </w:rPr>
    </w:lvl>
    <w:lvl w:ilvl="1" w:tplc="4CA83C40">
      <w:start w:val="1"/>
      <w:numFmt w:val="bullet"/>
      <w:lvlText w:val="o"/>
      <w:lvlJc w:val="left"/>
      <w:pPr>
        <w:ind w:left="1641" w:hanging="360"/>
      </w:pPr>
      <w:rPr>
        <w:rFonts w:ascii="Courier New" w:hAnsi="Courier New" w:cs="Courier New" w:hint="default"/>
      </w:rPr>
    </w:lvl>
    <w:lvl w:ilvl="2" w:tplc="EF1C8F72">
      <w:start w:val="1"/>
      <w:numFmt w:val="bullet"/>
      <w:lvlText w:val=""/>
      <w:lvlJc w:val="left"/>
      <w:pPr>
        <w:ind w:left="2361" w:hanging="360"/>
      </w:pPr>
      <w:rPr>
        <w:rFonts w:ascii="Wingdings" w:hAnsi="Wingdings" w:hint="default"/>
      </w:rPr>
    </w:lvl>
    <w:lvl w:ilvl="3" w:tplc="AF303A3C" w:tentative="1">
      <w:start w:val="1"/>
      <w:numFmt w:val="bullet"/>
      <w:lvlText w:val=""/>
      <w:lvlJc w:val="left"/>
      <w:pPr>
        <w:ind w:left="3081" w:hanging="360"/>
      </w:pPr>
      <w:rPr>
        <w:rFonts w:ascii="Symbol" w:hAnsi="Symbol" w:hint="default"/>
      </w:rPr>
    </w:lvl>
    <w:lvl w:ilvl="4" w:tplc="62B41A0C" w:tentative="1">
      <w:start w:val="1"/>
      <w:numFmt w:val="bullet"/>
      <w:lvlText w:val="o"/>
      <w:lvlJc w:val="left"/>
      <w:pPr>
        <w:ind w:left="3801" w:hanging="360"/>
      </w:pPr>
      <w:rPr>
        <w:rFonts w:ascii="Courier New" w:hAnsi="Courier New" w:cs="Courier New" w:hint="default"/>
      </w:rPr>
    </w:lvl>
    <w:lvl w:ilvl="5" w:tplc="8BEEBD50" w:tentative="1">
      <w:start w:val="1"/>
      <w:numFmt w:val="bullet"/>
      <w:lvlText w:val=""/>
      <w:lvlJc w:val="left"/>
      <w:pPr>
        <w:ind w:left="4521" w:hanging="360"/>
      </w:pPr>
      <w:rPr>
        <w:rFonts w:ascii="Wingdings" w:hAnsi="Wingdings" w:hint="default"/>
      </w:rPr>
    </w:lvl>
    <w:lvl w:ilvl="6" w:tplc="57FA6EF4" w:tentative="1">
      <w:start w:val="1"/>
      <w:numFmt w:val="bullet"/>
      <w:lvlText w:val=""/>
      <w:lvlJc w:val="left"/>
      <w:pPr>
        <w:ind w:left="5241" w:hanging="360"/>
      </w:pPr>
      <w:rPr>
        <w:rFonts w:ascii="Symbol" w:hAnsi="Symbol" w:hint="default"/>
      </w:rPr>
    </w:lvl>
    <w:lvl w:ilvl="7" w:tplc="02A25144" w:tentative="1">
      <w:start w:val="1"/>
      <w:numFmt w:val="bullet"/>
      <w:lvlText w:val="o"/>
      <w:lvlJc w:val="left"/>
      <w:pPr>
        <w:ind w:left="5961" w:hanging="360"/>
      </w:pPr>
      <w:rPr>
        <w:rFonts w:ascii="Courier New" w:hAnsi="Courier New" w:cs="Courier New" w:hint="default"/>
      </w:rPr>
    </w:lvl>
    <w:lvl w:ilvl="8" w:tplc="0EA2A712" w:tentative="1">
      <w:start w:val="1"/>
      <w:numFmt w:val="bullet"/>
      <w:lvlText w:val=""/>
      <w:lvlJc w:val="left"/>
      <w:pPr>
        <w:ind w:left="6681" w:hanging="360"/>
      </w:pPr>
      <w:rPr>
        <w:rFonts w:ascii="Wingdings" w:hAnsi="Wingdings" w:hint="default"/>
      </w:rPr>
    </w:lvl>
  </w:abstractNum>
  <w:abstractNum w:abstractNumId="6" w15:restartNumberingAfterBreak="0">
    <w:nsid w:val="337B2E28"/>
    <w:multiLevelType w:val="hybridMultilevel"/>
    <w:tmpl w:val="F65A873A"/>
    <w:lvl w:ilvl="0" w:tplc="90A457E4">
      <w:start w:val="1"/>
      <w:numFmt w:val="bullet"/>
      <w:lvlText w:val=""/>
      <w:lvlJc w:val="left"/>
      <w:pPr>
        <w:ind w:left="726" w:hanging="360"/>
      </w:pPr>
      <w:rPr>
        <w:rFonts w:ascii="Symbol" w:hAnsi="Symbol" w:hint="default"/>
      </w:rPr>
    </w:lvl>
    <w:lvl w:ilvl="1" w:tplc="5D24AD14">
      <w:start w:val="1"/>
      <w:numFmt w:val="bullet"/>
      <w:lvlText w:val="o"/>
      <w:lvlJc w:val="left"/>
      <w:pPr>
        <w:ind w:left="1446" w:hanging="360"/>
      </w:pPr>
      <w:rPr>
        <w:rFonts w:ascii="Courier New" w:hAnsi="Courier New" w:cs="Courier New" w:hint="default"/>
      </w:rPr>
    </w:lvl>
    <w:lvl w:ilvl="2" w:tplc="679AEC22" w:tentative="1">
      <w:start w:val="1"/>
      <w:numFmt w:val="bullet"/>
      <w:lvlText w:val=""/>
      <w:lvlJc w:val="left"/>
      <w:pPr>
        <w:ind w:left="2166" w:hanging="360"/>
      </w:pPr>
      <w:rPr>
        <w:rFonts w:ascii="Wingdings" w:hAnsi="Wingdings" w:hint="default"/>
      </w:rPr>
    </w:lvl>
    <w:lvl w:ilvl="3" w:tplc="81C02A42" w:tentative="1">
      <w:start w:val="1"/>
      <w:numFmt w:val="bullet"/>
      <w:lvlText w:val=""/>
      <w:lvlJc w:val="left"/>
      <w:pPr>
        <w:ind w:left="2886" w:hanging="360"/>
      </w:pPr>
      <w:rPr>
        <w:rFonts w:ascii="Symbol" w:hAnsi="Symbol" w:hint="default"/>
      </w:rPr>
    </w:lvl>
    <w:lvl w:ilvl="4" w:tplc="AF2E2A42" w:tentative="1">
      <w:start w:val="1"/>
      <w:numFmt w:val="bullet"/>
      <w:lvlText w:val="o"/>
      <w:lvlJc w:val="left"/>
      <w:pPr>
        <w:ind w:left="3606" w:hanging="360"/>
      </w:pPr>
      <w:rPr>
        <w:rFonts w:ascii="Courier New" w:hAnsi="Courier New" w:cs="Courier New" w:hint="default"/>
      </w:rPr>
    </w:lvl>
    <w:lvl w:ilvl="5" w:tplc="979E2972" w:tentative="1">
      <w:start w:val="1"/>
      <w:numFmt w:val="bullet"/>
      <w:lvlText w:val=""/>
      <w:lvlJc w:val="left"/>
      <w:pPr>
        <w:ind w:left="4326" w:hanging="360"/>
      </w:pPr>
      <w:rPr>
        <w:rFonts w:ascii="Wingdings" w:hAnsi="Wingdings" w:hint="default"/>
      </w:rPr>
    </w:lvl>
    <w:lvl w:ilvl="6" w:tplc="588A1A92" w:tentative="1">
      <w:start w:val="1"/>
      <w:numFmt w:val="bullet"/>
      <w:lvlText w:val=""/>
      <w:lvlJc w:val="left"/>
      <w:pPr>
        <w:ind w:left="5046" w:hanging="360"/>
      </w:pPr>
      <w:rPr>
        <w:rFonts w:ascii="Symbol" w:hAnsi="Symbol" w:hint="default"/>
      </w:rPr>
    </w:lvl>
    <w:lvl w:ilvl="7" w:tplc="C764F02C" w:tentative="1">
      <w:start w:val="1"/>
      <w:numFmt w:val="bullet"/>
      <w:lvlText w:val="o"/>
      <w:lvlJc w:val="left"/>
      <w:pPr>
        <w:ind w:left="5766" w:hanging="360"/>
      </w:pPr>
      <w:rPr>
        <w:rFonts w:ascii="Courier New" w:hAnsi="Courier New" w:cs="Courier New" w:hint="default"/>
      </w:rPr>
    </w:lvl>
    <w:lvl w:ilvl="8" w:tplc="91D40F62" w:tentative="1">
      <w:start w:val="1"/>
      <w:numFmt w:val="bullet"/>
      <w:lvlText w:val=""/>
      <w:lvlJc w:val="left"/>
      <w:pPr>
        <w:ind w:left="6486" w:hanging="360"/>
      </w:pPr>
      <w:rPr>
        <w:rFonts w:ascii="Wingdings" w:hAnsi="Wingdings" w:hint="default"/>
      </w:rPr>
    </w:lvl>
  </w:abstractNum>
  <w:abstractNum w:abstractNumId="7" w15:restartNumberingAfterBreak="0">
    <w:nsid w:val="3CDF0478"/>
    <w:multiLevelType w:val="hybridMultilevel"/>
    <w:tmpl w:val="5E043764"/>
    <w:lvl w:ilvl="0" w:tplc="F000F9B4">
      <w:start w:val="1"/>
      <w:numFmt w:val="bullet"/>
      <w:lvlText w:val=""/>
      <w:lvlJc w:val="left"/>
      <w:pPr>
        <w:ind w:left="726" w:hanging="360"/>
      </w:pPr>
      <w:rPr>
        <w:rFonts w:ascii="Symbol" w:hAnsi="Symbol" w:hint="default"/>
      </w:rPr>
    </w:lvl>
    <w:lvl w:ilvl="1" w:tplc="1ADE074C" w:tentative="1">
      <w:start w:val="1"/>
      <w:numFmt w:val="bullet"/>
      <w:lvlText w:val="o"/>
      <w:lvlJc w:val="left"/>
      <w:pPr>
        <w:ind w:left="1446" w:hanging="360"/>
      </w:pPr>
      <w:rPr>
        <w:rFonts w:ascii="Courier New" w:hAnsi="Courier New" w:cs="Courier New" w:hint="default"/>
      </w:rPr>
    </w:lvl>
    <w:lvl w:ilvl="2" w:tplc="36BC1584" w:tentative="1">
      <w:start w:val="1"/>
      <w:numFmt w:val="bullet"/>
      <w:lvlText w:val=""/>
      <w:lvlJc w:val="left"/>
      <w:pPr>
        <w:ind w:left="2166" w:hanging="360"/>
      </w:pPr>
      <w:rPr>
        <w:rFonts w:ascii="Wingdings" w:hAnsi="Wingdings" w:hint="default"/>
      </w:rPr>
    </w:lvl>
    <w:lvl w:ilvl="3" w:tplc="E3723270" w:tentative="1">
      <w:start w:val="1"/>
      <w:numFmt w:val="bullet"/>
      <w:lvlText w:val=""/>
      <w:lvlJc w:val="left"/>
      <w:pPr>
        <w:ind w:left="2886" w:hanging="360"/>
      </w:pPr>
      <w:rPr>
        <w:rFonts w:ascii="Symbol" w:hAnsi="Symbol" w:hint="default"/>
      </w:rPr>
    </w:lvl>
    <w:lvl w:ilvl="4" w:tplc="7DB85F7C" w:tentative="1">
      <w:start w:val="1"/>
      <w:numFmt w:val="bullet"/>
      <w:lvlText w:val="o"/>
      <w:lvlJc w:val="left"/>
      <w:pPr>
        <w:ind w:left="3606" w:hanging="360"/>
      </w:pPr>
      <w:rPr>
        <w:rFonts w:ascii="Courier New" w:hAnsi="Courier New" w:cs="Courier New" w:hint="default"/>
      </w:rPr>
    </w:lvl>
    <w:lvl w:ilvl="5" w:tplc="B15CA6FE" w:tentative="1">
      <w:start w:val="1"/>
      <w:numFmt w:val="bullet"/>
      <w:lvlText w:val=""/>
      <w:lvlJc w:val="left"/>
      <w:pPr>
        <w:ind w:left="4326" w:hanging="360"/>
      </w:pPr>
      <w:rPr>
        <w:rFonts w:ascii="Wingdings" w:hAnsi="Wingdings" w:hint="default"/>
      </w:rPr>
    </w:lvl>
    <w:lvl w:ilvl="6" w:tplc="DA6C01B0" w:tentative="1">
      <w:start w:val="1"/>
      <w:numFmt w:val="bullet"/>
      <w:lvlText w:val=""/>
      <w:lvlJc w:val="left"/>
      <w:pPr>
        <w:ind w:left="5046" w:hanging="360"/>
      </w:pPr>
      <w:rPr>
        <w:rFonts w:ascii="Symbol" w:hAnsi="Symbol" w:hint="default"/>
      </w:rPr>
    </w:lvl>
    <w:lvl w:ilvl="7" w:tplc="1548ED7E" w:tentative="1">
      <w:start w:val="1"/>
      <w:numFmt w:val="bullet"/>
      <w:lvlText w:val="o"/>
      <w:lvlJc w:val="left"/>
      <w:pPr>
        <w:ind w:left="5766" w:hanging="360"/>
      </w:pPr>
      <w:rPr>
        <w:rFonts w:ascii="Courier New" w:hAnsi="Courier New" w:cs="Courier New" w:hint="default"/>
      </w:rPr>
    </w:lvl>
    <w:lvl w:ilvl="8" w:tplc="BF989E74" w:tentative="1">
      <w:start w:val="1"/>
      <w:numFmt w:val="bullet"/>
      <w:lvlText w:val=""/>
      <w:lvlJc w:val="left"/>
      <w:pPr>
        <w:ind w:left="6486" w:hanging="360"/>
      </w:pPr>
      <w:rPr>
        <w:rFonts w:ascii="Wingdings" w:hAnsi="Wingdings" w:hint="default"/>
      </w:rPr>
    </w:lvl>
  </w:abstractNum>
  <w:abstractNum w:abstractNumId="8" w15:restartNumberingAfterBreak="0">
    <w:nsid w:val="3FED347C"/>
    <w:multiLevelType w:val="hybridMultilevel"/>
    <w:tmpl w:val="5DA618A4"/>
    <w:lvl w:ilvl="0" w:tplc="DAF47CE2">
      <w:numFmt w:val="bullet"/>
      <w:lvlText w:val="-"/>
      <w:lvlJc w:val="left"/>
      <w:pPr>
        <w:ind w:left="366" w:hanging="360"/>
      </w:pPr>
      <w:rPr>
        <w:rFonts w:ascii="Calibri" w:eastAsia="Times New Roman" w:hAnsi="Calibri" w:cs="Times New Roman" w:hint="default"/>
      </w:rPr>
    </w:lvl>
    <w:lvl w:ilvl="1" w:tplc="08160003" w:tentative="1">
      <w:start w:val="1"/>
      <w:numFmt w:val="bullet"/>
      <w:lvlText w:val="o"/>
      <w:lvlJc w:val="left"/>
      <w:pPr>
        <w:ind w:left="1086" w:hanging="360"/>
      </w:pPr>
      <w:rPr>
        <w:rFonts w:ascii="Courier New" w:hAnsi="Courier New" w:cs="Courier New" w:hint="default"/>
      </w:rPr>
    </w:lvl>
    <w:lvl w:ilvl="2" w:tplc="08160005" w:tentative="1">
      <w:start w:val="1"/>
      <w:numFmt w:val="bullet"/>
      <w:lvlText w:val=""/>
      <w:lvlJc w:val="left"/>
      <w:pPr>
        <w:ind w:left="1806" w:hanging="360"/>
      </w:pPr>
      <w:rPr>
        <w:rFonts w:ascii="Wingdings" w:hAnsi="Wingdings" w:hint="default"/>
      </w:rPr>
    </w:lvl>
    <w:lvl w:ilvl="3" w:tplc="08160001" w:tentative="1">
      <w:start w:val="1"/>
      <w:numFmt w:val="bullet"/>
      <w:lvlText w:val=""/>
      <w:lvlJc w:val="left"/>
      <w:pPr>
        <w:ind w:left="2526" w:hanging="360"/>
      </w:pPr>
      <w:rPr>
        <w:rFonts w:ascii="Symbol" w:hAnsi="Symbol" w:hint="default"/>
      </w:rPr>
    </w:lvl>
    <w:lvl w:ilvl="4" w:tplc="08160003" w:tentative="1">
      <w:start w:val="1"/>
      <w:numFmt w:val="bullet"/>
      <w:lvlText w:val="o"/>
      <w:lvlJc w:val="left"/>
      <w:pPr>
        <w:ind w:left="3246" w:hanging="360"/>
      </w:pPr>
      <w:rPr>
        <w:rFonts w:ascii="Courier New" w:hAnsi="Courier New" w:cs="Courier New" w:hint="default"/>
      </w:rPr>
    </w:lvl>
    <w:lvl w:ilvl="5" w:tplc="08160005" w:tentative="1">
      <w:start w:val="1"/>
      <w:numFmt w:val="bullet"/>
      <w:lvlText w:val=""/>
      <w:lvlJc w:val="left"/>
      <w:pPr>
        <w:ind w:left="3966" w:hanging="360"/>
      </w:pPr>
      <w:rPr>
        <w:rFonts w:ascii="Wingdings" w:hAnsi="Wingdings" w:hint="default"/>
      </w:rPr>
    </w:lvl>
    <w:lvl w:ilvl="6" w:tplc="08160001" w:tentative="1">
      <w:start w:val="1"/>
      <w:numFmt w:val="bullet"/>
      <w:lvlText w:val=""/>
      <w:lvlJc w:val="left"/>
      <w:pPr>
        <w:ind w:left="4686" w:hanging="360"/>
      </w:pPr>
      <w:rPr>
        <w:rFonts w:ascii="Symbol" w:hAnsi="Symbol" w:hint="default"/>
      </w:rPr>
    </w:lvl>
    <w:lvl w:ilvl="7" w:tplc="08160003" w:tentative="1">
      <w:start w:val="1"/>
      <w:numFmt w:val="bullet"/>
      <w:lvlText w:val="o"/>
      <w:lvlJc w:val="left"/>
      <w:pPr>
        <w:ind w:left="5406" w:hanging="360"/>
      </w:pPr>
      <w:rPr>
        <w:rFonts w:ascii="Courier New" w:hAnsi="Courier New" w:cs="Courier New" w:hint="default"/>
      </w:rPr>
    </w:lvl>
    <w:lvl w:ilvl="8" w:tplc="08160005" w:tentative="1">
      <w:start w:val="1"/>
      <w:numFmt w:val="bullet"/>
      <w:lvlText w:val=""/>
      <w:lvlJc w:val="left"/>
      <w:pPr>
        <w:ind w:left="6126" w:hanging="360"/>
      </w:pPr>
      <w:rPr>
        <w:rFonts w:ascii="Wingdings" w:hAnsi="Wingdings" w:hint="default"/>
      </w:rPr>
    </w:lvl>
  </w:abstractNum>
  <w:abstractNum w:abstractNumId="9" w15:restartNumberingAfterBreak="0">
    <w:nsid w:val="48CC7B7B"/>
    <w:multiLevelType w:val="hybridMultilevel"/>
    <w:tmpl w:val="0A8E2A3A"/>
    <w:lvl w:ilvl="0" w:tplc="08160001">
      <w:start w:val="1"/>
      <w:numFmt w:val="bullet"/>
      <w:lvlText w:val=""/>
      <w:lvlJc w:val="left"/>
      <w:pPr>
        <w:ind w:left="726" w:hanging="360"/>
      </w:pPr>
      <w:rPr>
        <w:rFonts w:ascii="Symbol" w:hAnsi="Symbol" w:hint="default"/>
      </w:rPr>
    </w:lvl>
    <w:lvl w:ilvl="1" w:tplc="08160003" w:tentative="1">
      <w:start w:val="1"/>
      <w:numFmt w:val="bullet"/>
      <w:lvlText w:val="o"/>
      <w:lvlJc w:val="left"/>
      <w:pPr>
        <w:ind w:left="1446" w:hanging="360"/>
      </w:pPr>
      <w:rPr>
        <w:rFonts w:ascii="Courier New" w:hAnsi="Courier New" w:cs="Courier New" w:hint="default"/>
      </w:rPr>
    </w:lvl>
    <w:lvl w:ilvl="2" w:tplc="08160005" w:tentative="1">
      <w:start w:val="1"/>
      <w:numFmt w:val="bullet"/>
      <w:lvlText w:val=""/>
      <w:lvlJc w:val="left"/>
      <w:pPr>
        <w:ind w:left="2166" w:hanging="360"/>
      </w:pPr>
      <w:rPr>
        <w:rFonts w:ascii="Wingdings" w:hAnsi="Wingdings" w:hint="default"/>
      </w:rPr>
    </w:lvl>
    <w:lvl w:ilvl="3" w:tplc="08160001" w:tentative="1">
      <w:start w:val="1"/>
      <w:numFmt w:val="bullet"/>
      <w:lvlText w:val=""/>
      <w:lvlJc w:val="left"/>
      <w:pPr>
        <w:ind w:left="2886" w:hanging="360"/>
      </w:pPr>
      <w:rPr>
        <w:rFonts w:ascii="Symbol" w:hAnsi="Symbol" w:hint="default"/>
      </w:rPr>
    </w:lvl>
    <w:lvl w:ilvl="4" w:tplc="08160003" w:tentative="1">
      <w:start w:val="1"/>
      <w:numFmt w:val="bullet"/>
      <w:lvlText w:val="o"/>
      <w:lvlJc w:val="left"/>
      <w:pPr>
        <w:ind w:left="3606" w:hanging="360"/>
      </w:pPr>
      <w:rPr>
        <w:rFonts w:ascii="Courier New" w:hAnsi="Courier New" w:cs="Courier New" w:hint="default"/>
      </w:rPr>
    </w:lvl>
    <w:lvl w:ilvl="5" w:tplc="08160005" w:tentative="1">
      <w:start w:val="1"/>
      <w:numFmt w:val="bullet"/>
      <w:lvlText w:val=""/>
      <w:lvlJc w:val="left"/>
      <w:pPr>
        <w:ind w:left="4326" w:hanging="360"/>
      </w:pPr>
      <w:rPr>
        <w:rFonts w:ascii="Wingdings" w:hAnsi="Wingdings" w:hint="default"/>
      </w:rPr>
    </w:lvl>
    <w:lvl w:ilvl="6" w:tplc="08160001" w:tentative="1">
      <w:start w:val="1"/>
      <w:numFmt w:val="bullet"/>
      <w:lvlText w:val=""/>
      <w:lvlJc w:val="left"/>
      <w:pPr>
        <w:ind w:left="5046" w:hanging="360"/>
      </w:pPr>
      <w:rPr>
        <w:rFonts w:ascii="Symbol" w:hAnsi="Symbol" w:hint="default"/>
      </w:rPr>
    </w:lvl>
    <w:lvl w:ilvl="7" w:tplc="08160003" w:tentative="1">
      <w:start w:val="1"/>
      <w:numFmt w:val="bullet"/>
      <w:lvlText w:val="o"/>
      <w:lvlJc w:val="left"/>
      <w:pPr>
        <w:ind w:left="5766" w:hanging="360"/>
      </w:pPr>
      <w:rPr>
        <w:rFonts w:ascii="Courier New" w:hAnsi="Courier New" w:cs="Courier New" w:hint="default"/>
      </w:rPr>
    </w:lvl>
    <w:lvl w:ilvl="8" w:tplc="08160005" w:tentative="1">
      <w:start w:val="1"/>
      <w:numFmt w:val="bullet"/>
      <w:lvlText w:val=""/>
      <w:lvlJc w:val="left"/>
      <w:pPr>
        <w:ind w:left="6486" w:hanging="360"/>
      </w:pPr>
      <w:rPr>
        <w:rFonts w:ascii="Wingdings" w:hAnsi="Wingdings" w:hint="default"/>
      </w:rPr>
    </w:lvl>
  </w:abstractNum>
  <w:abstractNum w:abstractNumId="10" w15:restartNumberingAfterBreak="0">
    <w:nsid w:val="4A166814"/>
    <w:multiLevelType w:val="hybridMultilevel"/>
    <w:tmpl w:val="4AE0CC44"/>
    <w:lvl w:ilvl="0" w:tplc="A13E4E9C">
      <w:numFmt w:val="bullet"/>
      <w:lvlText w:val=""/>
      <w:lvlJc w:val="left"/>
      <w:pPr>
        <w:ind w:left="405" w:hanging="360"/>
      </w:pPr>
      <w:rPr>
        <w:rFonts w:ascii="Wingdings" w:eastAsiaTheme="minorHAnsi" w:hAnsi="Wingdings" w:cstheme="minorBidi" w:hint="default"/>
      </w:rPr>
    </w:lvl>
    <w:lvl w:ilvl="1" w:tplc="08160003" w:tentative="1">
      <w:start w:val="1"/>
      <w:numFmt w:val="bullet"/>
      <w:lvlText w:val="o"/>
      <w:lvlJc w:val="left"/>
      <w:pPr>
        <w:ind w:left="1125" w:hanging="360"/>
      </w:pPr>
      <w:rPr>
        <w:rFonts w:ascii="Courier New" w:hAnsi="Courier New" w:cs="Courier New" w:hint="default"/>
      </w:rPr>
    </w:lvl>
    <w:lvl w:ilvl="2" w:tplc="08160005" w:tentative="1">
      <w:start w:val="1"/>
      <w:numFmt w:val="bullet"/>
      <w:lvlText w:val=""/>
      <w:lvlJc w:val="left"/>
      <w:pPr>
        <w:ind w:left="1845" w:hanging="360"/>
      </w:pPr>
      <w:rPr>
        <w:rFonts w:ascii="Wingdings" w:hAnsi="Wingdings" w:hint="default"/>
      </w:rPr>
    </w:lvl>
    <w:lvl w:ilvl="3" w:tplc="08160001" w:tentative="1">
      <w:start w:val="1"/>
      <w:numFmt w:val="bullet"/>
      <w:lvlText w:val=""/>
      <w:lvlJc w:val="left"/>
      <w:pPr>
        <w:ind w:left="2565" w:hanging="360"/>
      </w:pPr>
      <w:rPr>
        <w:rFonts w:ascii="Symbol" w:hAnsi="Symbol" w:hint="default"/>
      </w:rPr>
    </w:lvl>
    <w:lvl w:ilvl="4" w:tplc="08160003" w:tentative="1">
      <w:start w:val="1"/>
      <w:numFmt w:val="bullet"/>
      <w:lvlText w:val="o"/>
      <w:lvlJc w:val="left"/>
      <w:pPr>
        <w:ind w:left="3285" w:hanging="360"/>
      </w:pPr>
      <w:rPr>
        <w:rFonts w:ascii="Courier New" w:hAnsi="Courier New" w:cs="Courier New" w:hint="default"/>
      </w:rPr>
    </w:lvl>
    <w:lvl w:ilvl="5" w:tplc="08160005" w:tentative="1">
      <w:start w:val="1"/>
      <w:numFmt w:val="bullet"/>
      <w:lvlText w:val=""/>
      <w:lvlJc w:val="left"/>
      <w:pPr>
        <w:ind w:left="4005" w:hanging="360"/>
      </w:pPr>
      <w:rPr>
        <w:rFonts w:ascii="Wingdings" w:hAnsi="Wingdings" w:hint="default"/>
      </w:rPr>
    </w:lvl>
    <w:lvl w:ilvl="6" w:tplc="08160001" w:tentative="1">
      <w:start w:val="1"/>
      <w:numFmt w:val="bullet"/>
      <w:lvlText w:val=""/>
      <w:lvlJc w:val="left"/>
      <w:pPr>
        <w:ind w:left="4725" w:hanging="360"/>
      </w:pPr>
      <w:rPr>
        <w:rFonts w:ascii="Symbol" w:hAnsi="Symbol" w:hint="default"/>
      </w:rPr>
    </w:lvl>
    <w:lvl w:ilvl="7" w:tplc="08160003" w:tentative="1">
      <w:start w:val="1"/>
      <w:numFmt w:val="bullet"/>
      <w:lvlText w:val="o"/>
      <w:lvlJc w:val="left"/>
      <w:pPr>
        <w:ind w:left="5445" w:hanging="360"/>
      </w:pPr>
      <w:rPr>
        <w:rFonts w:ascii="Courier New" w:hAnsi="Courier New" w:cs="Courier New" w:hint="default"/>
      </w:rPr>
    </w:lvl>
    <w:lvl w:ilvl="8" w:tplc="08160005" w:tentative="1">
      <w:start w:val="1"/>
      <w:numFmt w:val="bullet"/>
      <w:lvlText w:val=""/>
      <w:lvlJc w:val="left"/>
      <w:pPr>
        <w:ind w:left="6165" w:hanging="360"/>
      </w:pPr>
      <w:rPr>
        <w:rFonts w:ascii="Wingdings" w:hAnsi="Wingdings" w:hint="default"/>
      </w:rPr>
    </w:lvl>
  </w:abstractNum>
  <w:abstractNum w:abstractNumId="11" w15:restartNumberingAfterBreak="0">
    <w:nsid w:val="6207688D"/>
    <w:multiLevelType w:val="multilevel"/>
    <w:tmpl w:val="77965422"/>
    <w:lvl w:ilvl="0">
      <w:start w:val="1"/>
      <w:numFmt w:val="decimal"/>
      <w:pStyle w:val="Ttulo1"/>
      <w:suff w:val="space"/>
      <w:lvlText w:val="Chapter %1"/>
      <w:lvlJc w:val="right"/>
      <w:pPr>
        <w:ind w:left="8502" w:firstLine="288"/>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none"/>
      <w:pStyle w:val="Cabealho2"/>
      <w:suff w:val="space"/>
      <w:lvlText w:val=""/>
      <w:lvlJc w:val="left"/>
      <w:pPr>
        <w:ind w:left="0" w:firstLine="0"/>
      </w:pPr>
      <w:rPr>
        <w:rFonts w:hint="default"/>
      </w:rPr>
    </w:lvl>
    <w:lvl w:ilvl="2">
      <w:start w:val="1"/>
      <w:numFmt w:val="decimal"/>
      <w:pStyle w:val="Cabealho3"/>
      <w:suff w:val="space"/>
      <w:lvlText w:val="%1.%3"/>
      <w:lvlJc w:val="left"/>
      <w:pPr>
        <w:ind w:left="0" w:firstLine="0"/>
      </w:pPr>
      <w:rPr>
        <w:rFonts w:cs="Times New Roman"/>
        <w:b w:val="0"/>
        <w:bCs w:val="0"/>
        <w:i w:val="0"/>
        <w:iCs w:val="0"/>
        <w:caps w:val="0"/>
        <w:smallCaps w:val="0"/>
        <w:strike w:val="0"/>
        <w:dstrike w:val="0"/>
        <w:noProof w:val="0"/>
        <w:vanish w:val="0"/>
        <w:spacing w:val="0"/>
        <w:kern w:val="0"/>
        <w:position w:val="0"/>
        <w:u w:val="none"/>
        <w:effect w:val="none"/>
        <w:vertAlign w:val="baseline"/>
        <w:em w:val="none"/>
        <w:specVanish w:val="0"/>
      </w:rPr>
    </w:lvl>
    <w:lvl w:ilvl="3">
      <w:start w:val="1"/>
      <w:numFmt w:val="decimal"/>
      <w:pStyle w:val="Cabealho4"/>
      <w:suff w:val="space"/>
      <w:lvlText w:val="%1.%3.%4"/>
      <w:lvlJc w:val="left"/>
      <w:pPr>
        <w:ind w:left="0" w:firstLine="0"/>
      </w:pPr>
      <w:rPr>
        <w:rFonts w:hint="default"/>
        <w:b w:val="0"/>
        <w:bCs w:val="0"/>
        <w:i w:val="0"/>
        <w:iCs w:val="0"/>
        <w:caps w:val="0"/>
        <w:smallCaps w:val="0"/>
        <w:strike w:val="0"/>
        <w:dstrike w:val="0"/>
        <w:noProof w:val="0"/>
        <w:vanish w:val="0"/>
        <w:spacing w:val="0"/>
        <w:kern w:val="0"/>
        <w:position w:val="0"/>
        <w:u w:val="none"/>
        <w:vertAlign w:val="baseline"/>
        <w:em w:val="none"/>
      </w:rPr>
    </w:lvl>
    <w:lvl w:ilvl="4">
      <w:start w:val="1"/>
      <w:numFmt w:val="decimal"/>
      <w:pStyle w:val="Cabealho5"/>
      <w:suff w:val="space"/>
      <w:lvlText w:val="%1.%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63E81405"/>
    <w:multiLevelType w:val="hybridMultilevel"/>
    <w:tmpl w:val="914A421C"/>
    <w:lvl w:ilvl="0" w:tplc="46AA7796">
      <w:start w:val="1"/>
      <w:numFmt w:val="bullet"/>
      <w:lvlText w:val=""/>
      <w:lvlJc w:val="left"/>
      <w:pPr>
        <w:ind w:left="726" w:hanging="360"/>
      </w:pPr>
      <w:rPr>
        <w:rFonts w:ascii="Symbol" w:hAnsi="Symbol" w:hint="default"/>
      </w:rPr>
    </w:lvl>
    <w:lvl w:ilvl="1" w:tplc="4146A728" w:tentative="1">
      <w:start w:val="1"/>
      <w:numFmt w:val="bullet"/>
      <w:lvlText w:val="o"/>
      <w:lvlJc w:val="left"/>
      <w:pPr>
        <w:ind w:left="1446" w:hanging="360"/>
      </w:pPr>
      <w:rPr>
        <w:rFonts w:ascii="Courier New" w:hAnsi="Courier New" w:cs="Courier New" w:hint="default"/>
      </w:rPr>
    </w:lvl>
    <w:lvl w:ilvl="2" w:tplc="1CE4BEB2" w:tentative="1">
      <w:start w:val="1"/>
      <w:numFmt w:val="bullet"/>
      <w:lvlText w:val=""/>
      <w:lvlJc w:val="left"/>
      <w:pPr>
        <w:ind w:left="2166" w:hanging="360"/>
      </w:pPr>
      <w:rPr>
        <w:rFonts w:ascii="Wingdings" w:hAnsi="Wingdings" w:hint="default"/>
      </w:rPr>
    </w:lvl>
    <w:lvl w:ilvl="3" w:tplc="29225F8A" w:tentative="1">
      <w:start w:val="1"/>
      <w:numFmt w:val="bullet"/>
      <w:lvlText w:val=""/>
      <w:lvlJc w:val="left"/>
      <w:pPr>
        <w:ind w:left="2886" w:hanging="360"/>
      </w:pPr>
      <w:rPr>
        <w:rFonts w:ascii="Symbol" w:hAnsi="Symbol" w:hint="default"/>
      </w:rPr>
    </w:lvl>
    <w:lvl w:ilvl="4" w:tplc="A25AEC06" w:tentative="1">
      <w:start w:val="1"/>
      <w:numFmt w:val="bullet"/>
      <w:lvlText w:val="o"/>
      <w:lvlJc w:val="left"/>
      <w:pPr>
        <w:ind w:left="3606" w:hanging="360"/>
      </w:pPr>
      <w:rPr>
        <w:rFonts w:ascii="Courier New" w:hAnsi="Courier New" w:cs="Courier New" w:hint="default"/>
      </w:rPr>
    </w:lvl>
    <w:lvl w:ilvl="5" w:tplc="37565310" w:tentative="1">
      <w:start w:val="1"/>
      <w:numFmt w:val="bullet"/>
      <w:lvlText w:val=""/>
      <w:lvlJc w:val="left"/>
      <w:pPr>
        <w:ind w:left="4326" w:hanging="360"/>
      </w:pPr>
      <w:rPr>
        <w:rFonts w:ascii="Wingdings" w:hAnsi="Wingdings" w:hint="default"/>
      </w:rPr>
    </w:lvl>
    <w:lvl w:ilvl="6" w:tplc="1A905752" w:tentative="1">
      <w:start w:val="1"/>
      <w:numFmt w:val="bullet"/>
      <w:lvlText w:val=""/>
      <w:lvlJc w:val="left"/>
      <w:pPr>
        <w:ind w:left="5046" w:hanging="360"/>
      </w:pPr>
      <w:rPr>
        <w:rFonts w:ascii="Symbol" w:hAnsi="Symbol" w:hint="default"/>
      </w:rPr>
    </w:lvl>
    <w:lvl w:ilvl="7" w:tplc="4FE8EE00" w:tentative="1">
      <w:start w:val="1"/>
      <w:numFmt w:val="bullet"/>
      <w:lvlText w:val="o"/>
      <w:lvlJc w:val="left"/>
      <w:pPr>
        <w:ind w:left="5766" w:hanging="360"/>
      </w:pPr>
      <w:rPr>
        <w:rFonts w:ascii="Courier New" w:hAnsi="Courier New" w:cs="Courier New" w:hint="default"/>
      </w:rPr>
    </w:lvl>
    <w:lvl w:ilvl="8" w:tplc="F370CFEE" w:tentative="1">
      <w:start w:val="1"/>
      <w:numFmt w:val="bullet"/>
      <w:lvlText w:val=""/>
      <w:lvlJc w:val="left"/>
      <w:pPr>
        <w:ind w:left="6486" w:hanging="360"/>
      </w:pPr>
      <w:rPr>
        <w:rFonts w:ascii="Wingdings" w:hAnsi="Wingdings" w:hint="default"/>
      </w:rPr>
    </w:lvl>
  </w:abstractNum>
  <w:abstractNum w:abstractNumId="13" w15:restartNumberingAfterBreak="0">
    <w:nsid w:val="64A721D0"/>
    <w:multiLevelType w:val="hybridMultilevel"/>
    <w:tmpl w:val="C624E258"/>
    <w:lvl w:ilvl="0" w:tplc="08160001">
      <w:start w:val="1"/>
      <w:numFmt w:val="bullet"/>
      <w:lvlText w:val=""/>
      <w:lvlJc w:val="left"/>
      <w:pPr>
        <w:ind w:left="726" w:hanging="360"/>
      </w:pPr>
      <w:rPr>
        <w:rFonts w:ascii="Symbol" w:hAnsi="Symbol" w:hint="default"/>
      </w:rPr>
    </w:lvl>
    <w:lvl w:ilvl="1" w:tplc="08160003">
      <w:start w:val="1"/>
      <w:numFmt w:val="bullet"/>
      <w:lvlText w:val="o"/>
      <w:lvlJc w:val="left"/>
      <w:pPr>
        <w:ind w:left="1446" w:hanging="360"/>
      </w:pPr>
      <w:rPr>
        <w:rFonts w:ascii="Courier New" w:hAnsi="Courier New" w:cs="Courier New" w:hint="default"/>
      </w:rPr>
    </w:lvl>
    <w:lvl w:ilvl="2" w:tplc="08160005" w:tentative="1">
      <w:start w:val="1"/>
      <w:numFmt w:val="bullet"/>
      <w:lvlText w:val=""/>
      <w:lvlJc w:val="left"/>
      <w:pPr>
        <w:ind w:left="2166" w:hanging="360"/>
      </w:pPr>
      <w:rPr>
        <w:rFonts w:ascii="Wingdings" w:hAnsi="Wingdings" w:hint="default"/>
      </w:rPr>
    </w:lvl>
    <w:lvl w:ilvl="3" w:tplc="08160001" w:tentative="1">
      <w:start w:val="1"/>
      <w:numFmt w:val="bullet"/>
      <w:lvlText w:val=""/>
      <w:lvlJc w:val="left"/>
      <w:pPr>
        <w:ind w:left="2886" w:hanging="360"/>
      </w:pPr>
      <w:rPr>
        <w:rFonts w:ascii="Symbol" w:hAnsi="Symbol" w:hint="default"/>
      </w:rPr>
    </w:lvl>
    <w:lvl w:ilvl="4" w:tplc="08160003" w:tentative="1">
      <w:start w:val="1"/>
      <w:numFmt w:val="bullet"/>
      <w:lvlText w:val="o"/>
      <w:lvlJc w:val="left"/>
      <w:pPr>
        <w:ind w:left="3606" w:hanging="360"/>
      </w:pPr>
      <w:rPr>
        <w:rFonts w:ascii="Courier New" w:hAnsi="Courier New" w:cs="Courier New" w:hint="default"/>
      </w:rPr>
    </w:lvl>
    <w:lvl w:ilvl="5" w:tplc="08160005" w:tentative="1">
      <w:start w:val="1"/>
      <w:numFmt w:val="bullet"/>
      <w:lvlText w:val=""/>
      <w:lvlJc w:val="left"/>
      <w:pPr>
        <w:ind w:left="4326" w:hanging="360"/>
      </w:pPr>
      <w:rPr>
        <w:rFonts w:ascii="Wingdings" w:hAnsi="Wingdings" w:hint="default"/>
      </w:rPr>
    </w:lvl>
    <w:lvl w:ilvl="6" w:tplc="08160001" w:tentative="1">
      <w:start w:val="1"/>
      <w:numFmt w:val="bullet"/>
      <w:lvlText w:val=""/>
      <w:lvlJc w:val="left"/>
      <w:pPr>
        <w:ind w:left="5046" w:hanging="360"/>
      </w:pPr>
      <w:rPr>
        <w:rFonts w:ascii="Symbol" w:hAnsi="Symbol" w:hint="default"/>
      </w:rPr>
    </w:lvl>
    <w:lvl w:ilvl="7" w:tplc="08160003" w:tentative="1">
      <w:start w:val="1"/>
      <w:numFmt w:val="bullet"/>
      <w:lvlText w:val="o"/>
      <w:lvlJc w:val="left"/>
      <w:pPr>
        <w:ind w:left="5766" w:hanging="360"/>
      </w:pPr>
      <w:rPr>
        <w:rFonts w:ascii="Courier New" w:hAnsi="Courier New" w:cs="Courier New" w:hint="default"/>
      </w:rPr>
    </w:lvl>
    <w:lvl w:ilvl="8" w:tplc="08160005" w:tentative="1">
      <w:start w:val="1"/>
      <w:numFmt w:val="bullet"/>
      <w:lvlText w:val=""/>
      <w:lvlJc w:val="left"/>
      <w:pPr>
        <w:ind w:left="6486" w:hanging="360"/>
      </w:pPr>
      <w:rPr>
        <w:rFonts w:ascii="Wingdings" w:hAnsi="Wingdings" w:hint="default"/>
      </w:rPr>
    </w:lvl>
  </w:abstractNum>
  <w:num w:numId="1">
    <w:abstractNumId w:val="1"/>
  </w:num>
  <w:num w:numId="2">
    <w:abstractNumId w:val="12"/>
  </w:num>
  <w:num w:numId="3">
    <w:abstractNumId w:val="3"/>
  </w:num>
  <w:num w:numId="4">
    <w:abstractNumId w:val="7"/>
  </w:num>
  <w:num w:numId="5">
    <w:abstractNumId w:val="5"/>
  </w:num>
  <w:num w:numId="6">
    <w:abstractNumId w:val="6"/>
  </w:num>
  <w:num w:numId="7">
    <w:abstractNumId w:val="13"/>
  </w:num>
  <w:num w:numId="8">
    <w:abstractNumId w:val="0"/>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num>
  <w:num w:numId="14">
    <w:abstractNumId w:val="4"/>
  </w:num>
  <w:num w:numId="15">
    <w:abstractNumId w:val="10"/>
  </w:num>
  <w:num w:numId="16">
    <w:abstractNumId w:val="2"/>
  </w:num>
  <w:num w:numId="17">
    <w:abstractNumId w:val="9"/>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masrodrigues@ua.pt">
    <w15:presenceInfo w15:providerId="None" w15:userId="tomasrodrigues@ua.pt"/>
  </w15:person>
  <w15:person w15:author="Joana">
    <w15:presenceInfo w15:providerId="None" w15:userId="Joa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revisionView w:markup="0"/>
  <w:trackRevisions/>
  <w:defaultTabStop w:val="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72E0C"/>
    <w:rsid w:val="000002BC"/>
    <w:rsid w:val="00004F30"/>
    <w:rsid w:val="0000611E"/>
    <w:rsid w:val="0000691A"/>
    <w:rsid w:val="000125D7"/>
    <w:rsid w:val="00016228"/>
    <w:rsid w:val="000170F4"/>
    <w:rsid w:val="000179FC"/>
    <w:rsid w:val="00021318"/>
    <w:rsid w:val="000262FD"/>
    <w:rsid w:val="00030E0C"/>
    <w:rsid w:val="00032601"/>
    <w:rsid w:val="00032837"/>
    <w:rsid w:val="0003371B"/>
    <w:rsid w:val="0003641F"/>
    <w:rsid w:val="0003648C"/>
    <w:rsid w:val="00042179"/>
    <w:rsid w:val="000435D4"/>
    <w:rsid w:val="00044079"/>
    <w:rsid w:val="00044801"/>
    <w:rsid w:val="000450E4"/>
    <w:rsid w:val="0004539F"/>
    <w:rsid w:val="00046800"/>
    <w:rsid w:val="00050181"/>
    <w:rsid w:val="0005123F"/>
    <w:rsid w:val="00052B37"/>
    <w:rsid w:val="00055199"/>
    <w:rsid w:val="000559AD"/>
    <w:rsid w:val="000568EB"/>
    <w:rsid w:val="00056CC2"/>
    <w:rsid w:val="0005716E"/>
    <w:rsid w:val="00061199"/>
    <w:rsid w:val="00061E12"/>
    <w:rsid w:val="000632A9"/>
    <w:rsid w:val="0006337D"/>
    <w:rsid w:val="00063FC5"/>
    <w:rsid w:val="0006444C"/>
    <w:rsid w:val="0006713A"/>
    <w:rsid w:val="00067379"/>
    <w:rsid w:val="00070CAF"/>
    <w:rsid w:val="00071607"/>
    <w:rsid w:val="000735E4"/>
    <w:rsid w:val="00073D29"/>
    <w:rsid w:val="00076A24"/>
    <w:rsid w:val="00077507"/>
    <w:rsid w:val="00077E8A"/>
    <w:rsid w:val="0008277A"/>
    <w:rsid w:val="0008341F"/>
    <w:rsid w:val="00084ADC"/>
    <w:rsid w:val="00086336"/>
    <w:rsid w:val="00093C0D"/>
    <w:rsid w:val="000942F6"/>
    <w:rsid w:val="00094D4D"/>
    <w:rsid w:val="000966C9"/>
    <w:rsid w:val="00097880"/>
    <w:rsid w:val="000A1195"/>
    <w:rsid w:val="000A1527"/>
    <w:rsid w:val="000A72C0"/>
    <w:rsid w:val="000B0E42"/>
    <w:rsid w:val="000B1D75"/>
    <w:rsid w:val="000B3097"/>
    <w:rsid w:val="000B70D1"/>
    <w:rsid w:val="000B7AA5"/>
    <w:rsid w:val="000C2ADA"/>
    <w:rsid w:val="000C3444"/>
    <w:rsid w:val="000C4EEA"/>
    <w:rsid w:val="000D014C"/>
    <w:rsid w:val="000D0218"/>
    <w:rsid w:val="000D4DDD"/>
    <w:rsid w:val="000D781C"/>
    <w:rsid w:val="000E12CE"/>
    <w:rsid w:val="000E1919"/>
    <w:rsid w:val="000F3955"/>
    <w:rsid w:val="000F49AD"/>
    <w:rsid w:val="000F60AB"/>
    <w:rsid w:val="000F697B"/>
    <w:rsid w:val="00100FF0"/>
    <w:rsid w:val="00101BA9"/>
    <w:rsid w:val="001025E1"/>
    <w:rsid w:val="001026C7"/>
    <w:rsid w:val="001027C1"/>
    <w:rsid w:val="00104AD0"/>
    <w:rsid w:val="00114046"/>
    <w:rsid w:val="00114DD6"/>
    <w:rsid w:val="00116C8F"/>
    <w:rsid w:val="00120365"/>
    <w:rsid w:val="001212AB"/>
    <w:rsid w:val="00121574"/>
    <w:rsid w:val="00125F62"/>
    <w:rsid w:val="00132CCF"/>
    <w:rsid w:val="001333DB"/>
    <w:rsid w:val="00134D46"/>
    <w:rsid w:val="00135230"/>
    <w:rsid w:val="00136D2D"/>
    <w:rsid w:val="00141C7F"/>
    <w:rsid w:val="001461B5"/>
    <w:rsid w:val="00150259"/>
    <w:rsid w:val="00150930"/>
    <w:rsid w:val="001526A8"/>
    <w:rsid w:val="001526BA"/>
    <w:rsid w:val="00154E96"/>
    <w:rsid w:val="00156D27"/>
    <w:rsid w:val="00160379"/>
    <w:rsid w:val="0016057F"/>
    <w:rsid w:val="00160D6E"/>
    <w:rsid w:val="00161828"/>
    <w:rsid w:val="00162162"/>
    <w:rsid w:val="0016548E"/>
    <w:rsid w:val="00165796"/>
    <w:rsid w:val="0016583F"/>
    <w:rsid w:val="00166145"/>
    <w:rsid w:val="0017612F"/>
    <w:rsid w:val="00180388"/>
    <w:rsid w:val="00182105"/>
    <w:rsid w:val="001824EA"/>
    <w:rsid w:val="00182D38"/>
    <w:rsid w:val="00185619"/>
    <w:rsid w:val="0019001E"/>
    <w:rsid w:val="001906B0"/>
    <w:rsid w:val="00192670"/>
    <w:rsid w:val="00192F8F"/>
    <w:rsid w:val="0019404B"/>
    <w:rsid w:val="00194FEF"/>
    <w:rsid w:val="0019512F"/>
    <w:rsid w:val="0019780B"/>
    <w:rsid w:val="001A1A37"/>
    <w:rsid w:val="001A2BD2"/>
    <w:rsid w:val="001A35D6"/>
    <w:rsid w:val="001A3771"/>
    <w:rsid w:val="001A497E"/>
    <w:rsid w:val="001A4CD7"/>
    <w:rsid w:val="001A5317"/>
    <w:rsid w:val="001B03F4"/>
    <w:rsid w:val="001B2B75"/>
    <w:rsid w:val="001B3CC0"/>
    <w:rsid w:val="001B43E9"/>
    <w:rsid w:val="001C1A2E"/>
    <w:rsid w:val="001C4767"/>
    <w:rsid w:val="001C4F60"/>
    <w:rsid w:val="001C7E99"/>
    <w:rsid w:val="001D03FE"/>
    <w:rsid w:val="001D0D7A"/>
    <w:rsid w:val="001D1E0A"/>
    <w:rsid w:val="001D3798"/>
    <w:rsid w:val="001D3CD5"/>
    <w:rsid w:val="001D44B6"/>
    <w:rsid w:val="001D4BB1"/>
    <w:rsid w:val="001D5BC1"/>
    <w:rsid w:val="001D5C84"/>
    <w:rsid w:val="001D5EE0"/>
    <w:rsid w:val="001D74B0"/>
    <w:rsid w:val="001D7FE7"/>
    <w:rsid w:val="001E05F8"/>
    <w:rsid w:val="001E289E"/>
    <w:rsid w:val="001E30B7"/>
    <w:rsid w:val="001E577C"/>
    <w:rsid w:val="001E5990"/>
    <w:rsid w:val="001E5C5C"/>
    <w:rsid w:val="001E6590"/>
    <w:rsid w:val="001E74A8"/>
    <w:rsid w:val="001F16FF"/>
    <w:rsid w:val="001F188C"/>
    <w:rsid w:val="001F265C"/>
    <w:rsid w:val="001F3A1B"/>
    <w:rsid w:val="001F5A1F"/>
    <w:rsid w:val="001F660B"/>
    <w:rsid w:val="001F673A"/>
    <w:rsid w:val="001F7791"/>
    <w:rsid w:val="00200A7A"/>
    <w:rsid w:val="00200E4D"/>
    <w:rsid w:val="00201900"/>
    <w:rsid w:val="00203816"/>
    <w:rsid w:val="00205891"/>
    <w:rsid w:val="00206B2B"/>
    <w:rsid w:val="00207CF8"/>
    <w:rsid w:val="002109ED"/>
    <w:rsid w:val="00212624"/>
    <w:rsid w:val="0021288E"/>
    <w:rsid w:val="00212F47"/>
    <w:rsid w:val="00213150"/>
    <w:rsid w:val="0021631B"/>
    <w:rsid w:val="00217E74"/>
    <w:rsid w:val="002216D8"/>
    <w:rsid w:val="0022332A"/>
    <w:rsid w:val="0023281F"/>
    <w:rsid w:val="002333DE"/>
    <w:rsid w:val="00233C4F"/>
    <w:rsid w:val="00233C9D"/>
    <w:rsid w:val="00234444"/>
    <w:rsid w:val="00234D73"/>
    <w:rsid w:val="002350C7"/>
    <w:rsid w:val="00236C78"/>
    <w:rsid w:val="002374DA"/>
    <w:rsid w:val="00246084"/>
    <w:rsid w:val="00246AF0"/>
    <w:rsid w:val="00251595"/>
    <w:rsid w:val="002515E9"/>
    <w:rsid w:val="002518DF"/>
    <w:rsid w:val="00252823"/>
    <w:rsid w:val="00253CEC"/>
    <w:rsid w:val="00256203"/>
    <w:rsid w:val="002602A0"/>
    <w:rsid w:val="00261D32"/>
    <w:rsid w:val="002632E9"/>
    <w:rsid w:val="00263A2F"/>
    <w:rsid w:val="00263EAD"/>
    <w:rsid w:val="00264EB7"/>
    <w:rsid w:val="00265B07"/>
    <w:rsid w:val="00267F79"/>
    <w:rsid w:val="00271234"/>
    <w:rsid w:val="002718D0"/>
    <w:rsid w:val="00271CDC"/>
    <w:rsid w:val="002721C5"/>
    <w:rsid w:val="00272BF5"/>
    <w:rsid w:val="00273B9E"/>
    <w:rsid w:val="00274B8C"/>
    <w:rsid w:val="00274EF4"/>
    <w:rsid w:val="00275544"/>
    <w:rsid w:val="00280115"/>
    <w:rsid w:val="00280CAB"/>
    <w:rsid w:val="00283E57"/>
    <w:rsid w:val="00286593"/>
    <w:rsid w:val="00286D86"/>
    <w:rsid w:val="00287915"/>
    <w:rsid w:val="00290F6B"/>
    <w:rsid w:val="002913EE"/>
    <w:rsid w:val="002932FE"/>
    <w:rsid w:val="002957AE"/>
    <w:rsid w:val="00295C52"/>
    <w:rsid w:val="0029703A"/>
    <w:rsid w:val="00297B72"/>
    <w:rsid w:val="002A0151"/>
    <w:rsid w:val="002A1B1F"/>
    <w:rsid w:val="002A3B6B"/>
    <w:rsid w:val="002A4CB5"/>
    <w:rsid w:val="002B05A4"/>
    <w:rsid w:val="002B0A40"/>
    <w:rsid w:val="002B132F"/>
    <w:rsid w:val="002B1D9A"/>
    <w:rsid w:val="002B4592"/>
    <w:rsid w:val="002C11E7"/>
    <w:rsid w:val="002C6301"/>
    <w:rsid w:val="002C6EA5"/>
    <w:rsid w:val="002C7713"/>
    <w:rsid w:val="002D04C0"/>
    <w:rsid w:val="002D0B78"/>
    <w:rsid w:val="002D1D49"/>
    <w:rsid w:val="002D237A"/>
    <w:rsid w:val="002D297B"/>
    <w:rsid w:val="002D473E"/>
    <w:rsid w:val="002D7E93"/>
    <w:rsid w:val="002E3C33"/>
    <w:rsid w:val="002F248A"/>
    <w:rsid w:val="002F748C"/>
    <w:rsid w:val="0030097B"/>
    <w:rsid w:val="0030400F"/>
    <w:rsid w:val="003075BD"/>
    <w:rsid w:val="003077F8"/>
    <w:rsid w:val="00307DBE"/>
    <w:rsid w:val="003125AB"/>
    <w:rsid w:val="00312B1A"/>
    <w:rsid w:val="00315A97"/>
    <w:rsid w:val="00315C55"/>
    <w:rsid w:val="003162BE"/>
    <w:rsid w:val="00316A97"/>
    <w:rsid w:val="00316D02"/>
    <w:rsid w:val="00317918"/>
    <w:rsid w:val="00317956"/>
    <w:rsid w:val="00321D72"/>
    <w:rsid w:val="00322C52"/>
    <w:rsid w:val="00323D2A"/>
    <w:rsid w:val="003257A7"/>
    <w:rsid w:val="003274F3"/>
    <w:rsid w:val="003278FE"/>
    <w:rsid w:val="0033008F"/>
    <w:rsid w:val="00330C25"/>
    <w:rsid w:val="0033192D"/>
    <w:rsid w:val="00335A66"/>
    <w:rsid w:val="0033656F"/>
    <w:rsid w:val="00342ED4"/>
    <w:rsid w:val="0034533E"/>
    <w:rsid w:val="003455E3"/>
    <w:rsid w:val="00347B32"/>
    <w:rsid w:val="003503ED"/>
    <w:rsid w:val="00351A21"/>
    <w:rsid w:val="003530A0"/>
    <w:rsid w:val="0036025C"/>
    <w:rsid w:val="003606F4"/>
    <w:rsid w:val="00362A5F"/>
    <w:rsid w:val="00362BED"/>
    <w:rsid w:val="0036407F"/>
    <w:rsid w:val="00371F77"/>
    <w:rsid w:val="003745DD"/>
    <w:rsid w:val="00376411"/>
    <w:rsid w:val="00376EC2"/>
    <w:rsid w:val="00380C66"/>
    <w:rsid w:val="00381128"/>
    <w:rsid w:val="00385F41"/>
    <w:rsid w:val="003871EA"/>
    <w:rsid w:val="00390109"/>
    <w:rsid w:val="00390F3F"/>
    <w:rsid w:val="0039137F"/>
    <w:rsid w:val="00392601"/>
    <w:rsid w:val="00395547"/>
    <w:rsid w:val="00397580"/>
    <w:rsid w:val="00397855"/>
    <w:rsid w:val="00397DC1"/>
    <w:rsid w:val="003A11C5"/>
    <w:rsid w:val="003A38FD"/>
    <w:rsid w:val="003A3C59"/>
    <w:rsid w:val="003A488E"/>
    <w:rsid w:val="003B0104"/>
    <w:rsid w:val="003B1601"/>
    <w:rsid w:val="003B182A"/>
    <w:rsid w:val="003B23C6"/>
    <w:rsid w:val="003B2B75"/>
    <w:rsid w:val="003B4CC8"/>
    <w:rsid w:val="003B651A"/>
    <w:rsid w:val="003B6B9A"/>
    <w:rsid w:val="003C0629"/>
    <w:rsid w:val="003C0DC4"/>
    <w:rsid w:val="003C0DEB"/>
    <w:rsid w:val="003C5AF9"/>
    <w:rsid w:val="003C5F37"/>
    <w:rsid w:val="003C7CBD"/>
    <w:rsid w:val="003D0677"/>
    <w:rsid w:val="003D3677"/>
    <w:rsid w:val="003D3BA6"/>
    <w:rsid w:val="003D6044"/>
    <w:rsid w:val="003D6F25"/>
    <w:rsid w:val="003E0068"/>
    <w:rsid w:val="003E1B27"/>
    <w:rsid w:val="003E7FF5"/>
    <w:rsid w:val="003F2EF7"/>
    <w:rsid w:val="003F3027"/>
    <w:rsid w:val="003F41BD"/>
    <w:rsid w:val="003F5818"/>
    <w:rsid w:val="003F664B"/>
    <w:rsid w:val="003F7E06"/>
    <w:rsid w:val="004008DD"/>
    <w:rsid w:val="00402736"/>
    <w:rsid w:val="00403EEC"/>
    <w:rsid w:val="00404AD7"/>
    <w:rsid w:val="004107D4"/>
    <w:rsid w:val="0041414B"/>
    <w:rsid w:val="0041663F"/>
    <w:rsid w:val="00416F1C"/>
    <w:rsid w:val="00416FD1"/>
    <w:rsid w:val="00417597"/>
    <w:rsid w:val="004206D2"/>
    <w:rsid w:val="0042132F"/>
    <w:rsid w:val="00422032"/>
    <w:rsid w:val="00422881"/>
    <w:rsid w:val="00422CBC"/>
    <w:rsid w:val="00423F50"/>
    <w:rsid w:val="00425E28"/>
    <w:rsid w:val="00430B57"/>
    <w:rsid w:val="00430EB0"/>
    <w:rsid w:val="004333AB"/>
    <w:rsid w:val="00433894"/>
    <w:rsid w:val="0043443D"/>
    <w:rsid w:val="00434B2D"/>
    <w:rsid w:val="00436551"/>
    <w:rsid w:val="004411D8"/>
    <w:rsid w:val="00444BEA"/>
    <w:rsid w:val="0044651E"/>
    <w:rsid w:val="004467EB"/>
    <w:rsid w:val="00447401"/>
    <w:rsid w:val="00451F20"/>
    <w:rsid w:val="004538C8"/>
    <w:rsid w:val="004543E2"/>
    <w:rsid w:val="004555AF"/>
    <w:rsid w:val="00455BCB"/>
    <w:rsid w:val="004568ED"/>
    <w:rsid w:val="0045733E"/>
    <w:rsid w:val="00457B79"/>
    <w:rsid w:val="00457F44"/>
    <w:rsid w:val="00465B9F"/>
    <w:rsid w:val="00466582"/>
    <w:rsid w:val="00466E30"/>
    <w:rsid w:val="00471156"/>
    <w:rsid w:val="0047158F"/>
    <w:rsid w:val="004743B8"/>
    <w:rsid w:val="00474692"/>
    <w:rsid w:val="00475263"/>
    <w:rsid w:val="004757D8"/>
    <w:rsid w:val="00476B5A"/>
    <w:rsid w:val="00477323"/>
    <w:rsid w:val="0048073A"/>
    <w:rsid w:val="00480788"/>
    <w:rsid w:val="00482CD5"/>
    <w:rsid w:val="00486E4C"/>
    <w:rsid w:val="00490266"/>
    <w:rsid w:val="00494E17"/>
    <w:rsid w:val="004A35DE"/>
    <w:rsid w:val="004A5DFA"/>
    <w:rsid w:val="004B03E8"/>
    <w:rsid w:val="004B0FF8"/>
    <w:rsid w:val="004B4631"/>
    <w:rsid w:val="004B5C6D"/>
    <w:rsid w:val="004B6E40"/>
    <w:rsid w:val="004B759C"/>
    <w:rsid w:val="004C015B"/>
    <w:rsid w:val="004C285E"/>
    <w:rsid w:val="004C3EB8"/>
    <w:rsid w:val="004C66EC"/>
    <w:rsid w:val="004C79C6"/>
    <w:rsid w:val="004D0E39"/>
    <w:rsid w:val="004D3343"/>
    <w:rsid w:val="004D4514"/>
    <w:rsid w:val="004D4AAD"/>
    <w:rsid w:val="004D56D8"/>
    <w:rsid w:val="004E2EF0"/>
    <w:rsid w:val="004E5B07"/>
    <w:rsid w:val="004F0851"/>
    <w:rsid w:val="004F1E48"/>
    <w:rsid w:val="004F36A6"/>
    <w:rsid w:val="004F378B"/>
    <w:rsid w:val="004F463D"/>
    <w:rsid w:val="004F4EDF"/>
    <w:rsid w:val="004F74A2"/>
    <w:rsid w:val="004F7F0C"/>
    <w:rsid w:val="0050271B"/>
    <w:rsid w:val="00504507"/>
    <w:rsid w:val="005075EC"/>
    <w:rsid w:val="00510E0E"/>
    <w:rsid w:val="005128FB"/>
    <w:rsid w:val="00515F99"/>
    <w:rsid w:val="00520CDD"/>
    <w:rsid w:val="00522B9A"/>
    <w:rsid w:val="0052382D"/>
    <w:rsid w:val="005245F5"/>
    <w:rsid w:val="005267D0"/>
    <w:rsid w:val="0052732E"/>
    <w:rsid w:val="005318DC"/>
    <w:rsid w:val="005318E4"/>
    <w:rsid w:val="00535A61"/>
    <w:rsid w:val="00536180"/>
    <w:rsid w:val="005373FC"/>
    <w:rsid w:val="005401AC"/>
    <w:rsid w:val="00540E6B"/>
    <w:rsid w:val="005411C5"/>
    <w:rsid w:val="005416AA"/>
    <w:rsid w:val="00542AD4"/>
    <w:rsid w:val="0054374D"/>
    <w:rsid w:val="00543E35"/>
    <w:rsid w:val="005514CF"/>
    <w:rsid w:val="0055309A"/>
    <w:rsid w:val="005537EE"/>
    <w:rsid w:val="005549F3"/>
    <w:rsid w:val="00554BE5"/>
    <w:rsid w:val="00556EB8"/>
    <w:rsid w:val="005625F0"/>
    <w:rsid w:val="005628E7"/>
    <w:rsid w:val="00562D16"/>
    <w:rsid w:val="00567847"/>
    <w:rsid w:val="00571EE2"/>
    <w:rsid w:val="00572678"/>
    <w:rsid w:val="005726B6"/>
    <w:rsid w:val="00573543"/>
    <w:rsid w:val="00573AB8"/>
    <w:rsid w:val="00576B82"/>
    <w:rsid w:val="00577FBD"/>
    <w:rsid w:val="005808B0"/>
    <w:rsid w:val="005879BB"/>
    <w:rsid w:val="005903AB"/>
    <w:rsid w:val="00590A52"/>
    <w:rsid w:val="005941A6"/>
    <w:rsid w:val="00595645"/>
    <w:rsid w:val="00597D09"/>
    <w:rsid w:val="005A03D8"/>
    <w:rsid w:val="005A10C8"/>
    <w:rsid w:val="005A56DF"/>
    <w:rsid w:val="005A598F"/>
    <w:rsid w:val="005A5DE0"/>
    <w:rsid w:val="005A6B93"/>
    <w:rsid w:val="005A78B3"/>
    <w:rsid w:val="005B0E22"/>
    <w:rsid w:val="005B32EA"/>
    <w:rsid w:val="005B52CB"/>
    <w:rsid w:val="005B5937"/>
    <w:rsid w:val="005C30E3"/>
    <w:rsid w:val="005C39F0"/>
    <w:rsid w:val="005D167B"/>
    <w:rsid w:val="005D439B"/>
    <w:rsid w:val="005D6F86"/>
    <w:rsid w:val="005D7D67"/>
    <w:rsid w:val="005E013C"/>
    <w:rsid w:val="005E2D06"/>
    <w:rsid w:val="005E3289"/>
    <w:rsid w:val="005E69D9"/>
    <w:rsid w:val="005E732F"/>
    <w:rsid w:val="005F0DFC"/>
    <w:rsid w:val="005F0FB7"/>
    <w:rsid w:val="005F5798"/>
    <w:rsid w:val="0060034B"/>
    <w:rsid w:val="00601D7A"/>
    <w:rsid w:val="00602662"/>
    <w:rsid w:val="0060345B"/>
    <w:rsid w:val="00610286"/>
    <w:rsid w:val="006104CB"/>
    <w:rsid w:val="0061185D"/>
    <w:rsid w:val="00612BFB"/>
    <w:rsid w:val="006139B9"/>
    <w:rsid w:val="00615011"/>
    <w:rsid w:val="00615245"/>
    <w:rsid w:val="0061791F"/>
    <w:rsid w:val="006210BE"/>
    <w:rsid w:val="0062133B"/>
    <w:rsid w:val="00623836"/>
    <w:rsid w:val="006238DC"/>
    <w:rsid w:val="00625A38"/>
    <w:rsid w:val="00627D25"/>
    <w:rsid w:val="006313C5"/>
    <w:rsid w:val="006321A7"/>
    <w:rsid w:val="00633C8A"/>
    <w:rsid w:val="00634214"/>
    <w:rsid w:val="00636AB5"/>
    <w:rsid w:val="0063700A"/>
    <w:rsid w:val="00641E8B"/>
    <w:rsid w:val="006441D5"/>
    <w:rsid w:val="00650574"/>
    <w:rsid w:val="006514B7"/>
    <w:rsid w:val="0065686F"/>
    <w:rsid w:val="00657662"/>
    <w:rsid w:val="0065782E"/>
    <w:rsid w:val="00657CFC"/>
    <w:rsid w:val="00657FF7"/>
    <w:rsid w:val="00660662"/>
    <w:rsid w:val="00663277"/>
    <w:rsid w:val="0066471A"/>
    <w:rsid w:val="00664FAB"/>
    <w:rsid w:val="00666682"/>
    <w:rsid w:val="00667AC5"/>
    <w:rsid w:val="0067040F"/>
    <w:rsid w:val="00671082"/>
    <w:rsid w:val="00671175"/>
    <w:rsid w:val="00674E51"/>
    <w:rsid w:val="006760AE"/>
    <w:rsid w:val="00677F1C"/>
    <w:rsid w:val="00681E7D"/>
    <w:rsid w:val="00681FA6"/>
    <w:rsid w:val="0068331C"/>
    <w:rsid w:val="00683B95"/>
    <w:rsid w:val="00685FED"/>
    <w:rsid w:val="00686D87"/>
    <w:rsid w:val="00687FB1"/>
    <w:rsid w:val="00690BF9"/>
    <w:rsid w:val="00691A52"/>
    <w:rsid w:val="00691FB9"/>
    <w:rsid w:val="00692F71"/>
    <w:rsid w:val="00693781"/>
    <w:rsid w:val="0069509F"/>
    <w:rsid w:val="00696A1E"/>
    <w:rsid w:val="006A017B"/>
    <w:rsid w:val="006A1A2A"/>
    <w:rsid w:val="006A26A1"/>
    <w:rsid w:val="006A2A1A"/>
    <w:rsid w:val="006A3063"/>
    <w:rsid w:val="006A3FB3"/>
    <w:rsid w:val="006A439A"/>
    <w:rsid w:val="006A6F6D"/>
    <w:rsid w:val="006A6FC0"/>
    <w:rsid w:val="006B2694"/>
    <w:rsid w:val="006B4B75"/>
    <w:rsid w:val="006B799C"/>
    <w:rsid w:val="006C0728"/>
    <w:rsid w:val="006C080C"/>
    <w:rsid w:val="006C1535"/>
    <w:rsid w:val="006C2B72"/>
    <w:rsid w:val="006C4C03"/>
    <w:rsid w:val="006C759B"/>
    <w:rsid w:val="006D036F"/>
    <w:rsid w:val="006D2BD4"/>
    <w:rsid w:val="006D49D7"/>
    <w:rsid w:val="006D4B49"/>
    <w:rsid w:val="006E4F19"/>
    <w:rsid w:val="006E5CC7"/>
    <w:rsid w:val="006F27F0"/>
    <w:rsid w:val="006F2E67"/>
    <w:rsid w:val="006F6042"/>
    <w:rsid w:val="006F6A78"/>
    <w:rsid w:val="006F7F94"/>
    <w:rsid w:val="007003B1"/>
    <w:rsid w:val="00703D06"/>
    <w:rsid w:val="007067DE"/>
    <w:rsid w:val="00710848"/>
    <w:rsid w:val="0071242A"/>
    <w:rsid w:val="00712735"/>
    <w:rsid w:val="00714E2B"/>
    <w:rsid w:val="00715413"/>
    <w:rsid w:val="00715706"/>
    <w:rsid w:val="00720363"/>
    <w:rsid w:val="00721807"/>
    <w:rsid w:val="00721BA4"/>
    <w:rsid w:val="007248FD"/>
    <w:rsid w:val="00725F1B"/>
    <w:rsid w:val="007261CB"/>
    <w:rsid w:val="00734725"/>
    <w:rsid w:val="007365EB"/>
    <w:rsid w:val="00737341"/>
    <w:rsid w:val="007456E2"/>
    <w:rsid w:val="00745B33"/>
    <w:rsid w:val="007507F7"/>
    <w:rsid w:val="00751ED1"/>
    <w:rsid w:val="0075299B"/>
    <w:rsid w:val="00757376"/>
    <w:rsid w:val="0076050A"/>
    <w:rsid w:val="00761259"/>
    <w:rsid w:val="007619A4"/>
    <w:rsid w:val="0077285E"/>
    <w:rsid w:val="00772DB3"/>
    <w:rsid w:val="007759EB"/>
    <w:rsid w:val="00781807"/>
    <w:rsid w:val="007820EE"/>
    <w:rsid w:val="00782AF2"/>
    <w:rsid w:val="00783DF2"/>
    <w:rsid w:val="00786814"/>
    <w:rsid w:val="00786DAD"/>
    <w:rsid w:val="00792E7D"/>
    <w:rsid w:val="00795BC0"/>
    <w:rsid w:val="00797422"/>
    <w:rsid w:val="007A181C"/>
    <w:rsid w:val="007A22EC"/>
    <w:rsid w:val="007A4285"/>
    <w:rsid w:val="007A42BF"/>
    <w:rsid w:val="007A6064"/>
    <w:rsid w:val="007A63C1"/>
    <w:rsid w:val="007A69AF"/>
    <w:rsid w:val="007B2331"/>
    <w:rsid w:val="007B3026"/>
    <w:rsid w:val="007B4599"/>
    <w:rsid w:val="007B60A7"/>
    <w:rsid w:val="007C2AAD"/>
    <w:rsid w:val="007C2EE6"/>
    <w:rsid w:val="007C3781"/>
    <w:rsid w:val="007C5B84"/>
    <w:rsid w:val="007C5CA6"/>
    <w:rsid w:val="007C68FE"/>
    <w:rsid w:val="007C6CB3"/>
    <w:rsid w:val="007C6F89"/>
    <w:rsid w:val="007C71E2"/>
    <w:rsid w:val="007C7214"/>
    <w:rsid w:val="007C725D"/>
    <w:rsid w:val="007D0CE4"/>
    <w:rsid w:val="007D1693"/>
    <w:rsid w:val="007D4813"/>
    <w:rsid w:val="007D4979"/>
    <w:rsid w:val="007D4CBB"/>
    <w:rsid w:val="007D6DB6"/>
    <w:rsid w:val="007E14A0"/>
    <w:rsid w:val="007E5093"/>
    <w:rsid w:val="007E77D2"/>
    <w:rsid w:val="007F067B"/>
    <w:rsid w:val="007F1AA3"/>
    <w:rsid w:val="007F2318"/>
    <w:rsid w:val="007F2D80"/>
    <w:rsid w:val="007F3CBB"/>
    <w:rsid w:val="007F6A8B"/>
    <w:rsid w:val="00800533"/>
    <w:rsid w:val="008016E8"/>
    <w:rsid w:val="00801CF7"/>
    <w:rsid w:val="00805301"/>
    <w:rsid w:val="008073F6"/>
    <w:rsid w:val="00807AF2"/>
    <w:rsid w:val="00811C39"/>
    <w:rsid w:val="0081393F"/>
    <w:rsid w:val="00814DAF"/>
    <w:rsid w:val="00814EC7"/>
    <w:rsid w:val="008168BB"/>
    <w:rsid w:val="00817348"/>
    <w:rsid w:val="0082238C"/>
    <w:rsid w:val="00823046"/>
    <w:rsid w:val="00823387"/>
    <w:rsid w:val="00824CCB"/>
    <w:rsid w:val="00825767"/>
    <w:rsid w:val="00825FBC"/>
    <w:rsid w:val="008261AE"/>
    <w:rsid w:val="00826E67"/>
    <w:rsid w:val="0083059F"/>
    <w:rsid w:val="00832660"/>
    <w:rsid w:val="0083303F"/>
    <w:rsid w:val="00834E80"/>
    <w:rsid w:val="00841DFA"/>
    <w:rsid w:val="00842007"/>
    <w:rsid w:val="00842E8A"/>
    <w:rsid w:val="00845C3F"/>
    <w:rsid w:val="00847ED0"/>
    <w:rsid w:val="008537F7"/>
    <w:rsid w:val="00853CEC"/>
    <w:rsid w:val="00855E78"/>
    <w:rsid w:val="00864E2D"/>
    <w:rsid w:val="0086565D"/>
    <w:rsid w:val="00866063"/>
    <w:rsid w:val="008707DF"/>
    <w:rsid w:val="0087236E"/>
    <w:rsid w:val="008730AA"/>
    <w:rsid w:val="008742B1"/>
    <w:rsid w:val="0087568C"/>
    <w:rsid w:val="00881FF4"/>
    <w:rsid w:val="00882DAA"/>
    <w:rsid w:val="0088329C"/>
    <w:rsid w:val="0088564F"/>
    <w:rsid w:val="0088711C"/>
    <w:rsid w:val="00890922"/>
    <w:rsid w:val="008940E6"/>
    <w:rsid w:val="008942EB"/>
    <w:rsid w:val="00895A7B"/>
    <w:rsid w:val="008A0677"/>
    <w:rsid w:val="008A0F4F"/>
    <w:rsid w:val="008A45C6"/>
    <w:rsid w:val="008A4D93"/>
    <w:rsid w:val="008B15C6"/>
    <w:rsid w:val="008B2B05"/>
    <w:rsid w:val="008B523D"/>
    <w:rsid w:val="008B591A"/>
    <w:rsid w:val="008B6301"/>
    <w:rsid w:val="008C12C4"/>
    <w:rsid w:val="008C3931"/>
    <w:rsid w:val="008C3F01"/>
    <w:rsid w:val="008C432B"/>
    <w:rsid w:val="008C4997"/>
    <w:rsid w:val="008C54DF"/>
    <w:rsid w:val="008C649E"/>
    <w:rsid w:val="008C6E41"/>
    <w:rsid w:val="008C7034"/>
    <w:rsid w:val="008C751B"/>
    <w:rsid w:val="008D41C8"/>
    <w:rsid w:val="008D41E4"/>
    <w:rsid w:val="008D63C4"/>
    <w:rsid w:val="008E144D"/>
    <w:rsid w:val="008E2426"/>
    <w:rsid w:val="008E628D"/>
    <w:rsid w:val="008E7A38"/>
    <w:rsid w:val="008F0078"/>
    <w:rsid w:val="008F3C12"/>
    <w:rsid w:val="008F624C"/>
    <w:rsid w:val="008F7CD6"/>
    <w:rsid w:val="009000A0"/>
    <w:rsid w:val="009003B6"/>
    <w:rsid w:val="00900458"/>
    <w:rsid w:val="00902DC0"/>
    <w:rsid w:val="00904A40"/>
    <w:rsid w:val="00904C81"/>
    <w:rsid w:val="00904F8C"/>
    <w:rsid w:val="0090522C"/>
    <w:rsid w:val="009054F4"/>
    <w:rsid w:val="009109A6"/>
    <w:rsid w:val="00911313"/>
    <w:rsid w:val="00913583"/>
    <w:rsid w:val="00914E43"/>
    <w:rsid w:val="00920C6A"/>
    <w:rsid w:val="009211E6"/>
    <w:rsid w:val="009213EC"/>
    <w:rsid w:val="009223F9"/>
    <w:rsid w:val="009229F2"/>
    <w:rsid w:val="00924ABD"/>
    <w:rsid w:val="009258B8"/>
    <w:rsid w:val="009259BB"/>
    <w:rsid w:val="00927BB7"/>
    <w:rsid w:val="009300DA"/>
    <w:rsid w:val="00930A4D"/>
    <w:rsid w:val="00932B8F"/>
    <w:rsid w:val="009371A1"/>
    <w:rsid w:val="009413CA"/>
    <w:rsid w:val="00944191"/>
    <w:rsid w:val="00944A70"/>
    <w:rsid w:val="0094586B"/>
    <w:rsid w:val="00945CA1"/>
    <w:rsid w:val="009475EB"/>
    <w:rsid w:val="00950150"/>
    <w:rsid w:val="009521B5"/>
    <w:rsid w:val="0095400C"/>
    <w:rsid w:val="00954FDA"/>
    <w:rsid w:val="00957694"/>
    <w:rsid w:val="0095771B"/>
    <w:rsid w:val="00957CB0"/>
    <w:rsid w:val="0096087D"/>
    <w:rsid w:val="00960DD2"/>
    <w:rsid w:val="0096152E"/>
    <w:rsid w:val="00961A81"/>
    <w:rsid w:val="0096357F"/>
    <w:rsid w:val="00964107"/>
    <w:rsid w:val="00964583"/>
    <w:rsid w:val="009647F4"/>
    <w:rsid w:val="00964BE2"/>
    <w:rsid w:val="00966B00"/>
    <w:rsid w:val="00967B79"/>
    <w:rsid w:val="009710E9"/>
    <w:rsid w:val="00973A73"/>
    <w:rsid w:val="00976549"/>
    <w:rsid w:val="009769CF"/>
    <w:rsid w:val="009779A5"/>
    <w:rsid w:val="00982512"/>
    <w:rsid w:val="009849EC"/>
    <w:rsid w:val="0099367C"/>
    <w:rsid w:val="00995A47"/>
    <w:rsid w:val="00995EDA"/>
    <w:rsid w:val="00996107"/>
    <w:rsid w:val="0099699E"/>
    <w:rsid w:val="009A0028"/>
    <w:rsid w:val="009A219D"/>
    <w:rsid w:val="009A26F4"/>
    <w:rsid w:val="009A3067"/>
    <w:rsid w:val="009A5276"/>
    <w:rsid w:val="009A5F6C"/>
    <w:rsid w:val="009A6DB0"/>
    <w:rsid w:val="009B3230"/>
    <w:rsid w:val="009B4E78"/>
    <w:rsid w:val="009B5546"/>
    <w:rsid w:val="009B6091"/>
    <w:rsid w:val="009C0BF2"/>
    <w:rsid w:val="009C0E5B"/>
    <w:rsid w:val="009C2A77"/>
    <w:rsid w:val="009C3B7B"/>
    <w:rsid w:val="009C3F20"/>
    <w:rsid w:val="009C7929"/>
    <w:rsid w:val="009D1A95"/>
    <w:rsid w:val="009D2EB6"/>
    <w:rsid w:val="009D3174"/>
    <w:rsid w:val="009D3F6C"/>
    <w:rsid w:val="009E1C21"/>
    <w:rsid w:val="009E2889"/>
    <w:rsid w:val="009E30F5"/>
    <w:rsid w:val="009E314C"/>
    <w:rsid w:val="009E537E"/>
    <w:rsid w:val="009E60BA"/>
    <w:rsid w:val="009E69BC"/>
    <w:rsid w:val="009E77A6"/>
    <w:rsid w:val="009F0668"/>
    <w:rsid w:val="009F1931"/>
    <w:rsid w:val="009F1FA6"/>
    <w:rsid w:val="009F2386"/>
    <w:rsid w:val="009F4DDB"/>
    <w:rsid w:val="009F6FE5"/>
    <w:rsid w:val="00A00793"/>
    <w:rsid w:val="00A05451"/>
    <w:rsid w:val="00A066B9"/>
    <w:rsid w:val="00A076FB"/>
    <w:rsid w:val="00A10BD9"/>
    <w:rsid w:val="00A12A7D"/>
    <w:rsid w:val="00A145A1"/>
    <w:rsid w:val="00A167D7"/>
    <w:rsid w:val="00A16BA1"/>
    <w:rsid w:val="00A174B0"/>
    <w:rsid w:val="00A21D21"/>
    <w:rsid w:val="00A22EBB"/>
    <w:rsid w:val="00A235C1"/>
    <w:rsid w:val="00A23E24"/>
    <w:rsid w:val="00A25D8C"/>
    <w:rsid w:val="00A2701D"/>
    <w:rsid w:val="00A32A48"/>
    <w:rsid w:val="00A32DEB"/>
    <w:rsid w:val="00A357AA"/>
    <w:rsid w:val="00A35C7E"/>
    <w:rsid w:val="00A36F7D"/>
    <w:rsid w:val="00A37F60"/>
    <w:rsid w:val="00A41011"/>
    <w:rsid w:val="00A4110C"/>
    <w:rsid w:val="00A4178D"/>
    <w:rsid w:val="00A46B6D"/>
    <w:rsid w:val="00A46FDE"/>
    <w:rsid w:val="00A50635"/>
    <w:rsid w:val="00A51A17"/>
    <w:rsid w:val="00A57C5B"/>
    <w:rsid w:val="00A612FF"/>
    <w:rsid w:val="00A626B9"/>
    <w:rsid w:val="00A62AB4"/>
    <w:rsid w:val="00A62CD1"/>
    <w:rsid w:val="00A65C50"/>
    <w:rsid w:val="00A674D0"/>
    <w:rsid w:val="00A70903"/>
    <w:rsid w:val="00A73C2A"/>
    <w:rsid w:val="00A77B7C"/>
    <w:rsid w:val="00A8054C"/>
    <w:rsid w:val="00A8174C"/>
    <w:rsid w:val="00A827C1"/>
    <w:rsid w:val="00A83039"/>
    <w:rsid w:val="00A832BF"/>
    <w:rsid w:val="00A84700"/>
    <w:rsid w:val="00A84A72"/>
    <w:rsid w:val="00A84A73"/>
    <w:rsid w:val="00A8556B"/>
    <w:rsid w:val="00A85EC9"/>
    <w:rsid w:val="00A86E02"/>
    <w:rsid w:val="00A87A06"/>
    <w:rsid w:val="00A926A4"/>
    <w:rsid w:val="00A9379B"/>
    <w:rsid w:val="00A95215"/>
    <w:rsid w:val="00A9588A"/>
    <w:rsid w:val="00A96583"/>
    <w:rsid w:val="00A968D8"/>
    <w:rsid w:val="00A97636"/>
    <w:rsid w:val="00AA1C73"/>
    <w:rsid w:val="00AA218A"/>
    <w:rsid w:val="00AA2EE3"/>
    <w:rsid w:val="00AA47E6"/>
    <w:rsid w:val="00AA5217"/>
    <w:rsid w:val="00AA630B"/>
    <w:rsid w:val="00AA74CE"/>
    <w:rsid w:val="00AB6D30"/>
    <w:rsid w:val="00AC292E"/>
    <w:rsid w:val="00AC67B1"/>
    <w:rsid w:val="00AC6C41"/>
    <w:rsid w:val="00AD0ADB"/>
    <w:rsid w:val="00AD1D3E"/>
    <w:rsid w:val="00AD24F2"/>
    <w:rsid w:val="00AD4C67"/>
    <w:rsid w:val="00AE1505"/>
    <w:rsid w:val="00AE4F92"/>
    <w:rsid w:val="00AE5683"/>
    <w:rsid w:val="00AE5D78"/>
    <w:rsid w:val="00AE5EAE"/>
    <w:rsid w:val="00AF192F"/>
    <w:rsid w:val="00AF205D"/>
    <w:rsid w:val="00AF4B38"/>
    <w:rsid w:val="00AF6935"/>
    <w:rsid w:val="00AF77D6"/>
    <w:rsid w:val="00B01795"/>
    <w:rsid w:val="00B01F6C"/>
    <w:rsid w:val="00B02655"/>
    <w:rsid w:val="00B02C02"/>
    <w:rsid w:val="00B02F9D"/>
    <w:rsid w:val="00B07394"/>
    <w:rsid w:val="00B114BE"/>
    <w:rsid w:val="00B136EC"/>
    <w:rsid w:val="00B1374F"/>
    <w:rsid w:val="00B13B4F"/>
    <w:rsid w:val="00B21204"/>
    <w:rsid w:val="00B21DDE"/>
    <w:rsid w:val="00B24266"/>
    <w:rsid w:val="00B24293"/>
    <w:rsid w:val="00B24345"/>
    <w:rsid w:val="00B26939"/>
    <w:rsid w:val="00B320CD"/>
    <w:rsid w:val="00B32486"/>
    <w:rsid w:val="00B41E4C"/>
    <w:rsid w:val="00B42C86"/>
    <w:rsid w:val="00B44CDE"/>
    <w:rsid w:val="00B4582E"/>
    <w:rsid w:val="00B45E3A"/>
    <w:rsid w:val="00B46DA3"/>
    <w:rsid w:val="00B50616"/>
    <w:rsid w:val="00B5205E"/>
    <w:rsid w:val="00B52C95"/>
    <w:rsid w:val="00B537E8"/>
    <w:rsid w:val="00B53A95"/>
    <w:rsid w:val="00B61DF0"/>
    <w:rsid w:val="00B63471"/>
    <w:rsid w:val="00B63937"/>
    <w:rsid w:val="00B64362"/>
    <w:rsid w:val="00B66FE8"/>
    <w:rsid w:val="00B725FB"/>
    <w:rsid w:val="00B72606"/>
    <w:rsid w:val="00B73375"/>
    <w:rsid w:val="00B745E6"/>
    <w:rsid w:val="00B7694D"/>
    <w:rsid w:val="00B80491"/>
    <w:rsid w:val="00B81E06"/>
    <w:rsid w:val="00B84D6D"/>
    <w:rsid w:val="00B90D16"/>
    <w:rsid w:val="00B91C9A"/>
    <w:rsid w:val="00B937EE"/>
    <w:rsid w:val="00B9490C"/>
    <w:rsid w:val="00B960EF"/>
    <w:rsid w:val="00B96B6E"/>
    <w:rsid w:val="00B96D7F"/>
    <w:rsid w:val="00BA0D40"/>
    <w:rsid w:val="00BA2AA6"/>
    <w:rsid w:val="00BA445B"/>
    <w:rsid w:val="00BA5AE7"/>
    <w:rsid w:val="00BA6391"/>
    <w:rsid w:val="00BA679C"/>
    <w:rsid w:val="00BB1C0A"/>
    <w:rsid w:val="00BB1FE4"/>
    <w:rsid w:val="00BB2491"/>
    <w:rsid w:val="00BB2B1C"/>
    <w:rsid w:val="00BB4C42"/>
    <w:rsid w:val="00BB5363"/>
    <w:rsid w:val="00BB6001"/>
    <w:rsid w:val="00BC1574"/>
    <w:rsid w:val="00BD129B"/>
    <w:rsid w:val="00BD161A"/>
    <w:rsid w:val="00BD7A00"/>
    <w:rsid w:val="00BE126B"/>
    <w:rsid w:val="00BE266E"/>
    <w:rsid w:val="00BE301D"/>
    <w:rsid w:val="00BE43B9"/>
    <w:rsid w:val="00BE5E9E"/>
    <w:rsid w:val="00BE757A"/>
    <w:rsid w:val="00BF0B84"/>
    <w:rsid w:val="00BF14E4"/>
    <w:rsid w:val="00BF1938"/>
    <w:rsid w:val="00BF4BA4"/>
    <w:rsid w:val="00BF7268"/>
    <w:rsid w:val="00C00E2D"/>
    <w:rsid w:val="00C010A6"/>
    <w:rsid w:val="00C013B3"/>
    <w:rsid w:val="00C028E3"/>
    <w:rsid w:val="00C04933"/>
    <w:rsid w:val="00C054C3"/>
    <w:rsid w:val="00C1128C"/>
    <w:rsid w:val="00C13A4C"/>
    <w:rsid w:val="00C144CA"/>
    <w:rsid w:val="00C16CA3"/>
    <w:rsid w:val="00C2087A"/>
    <w:rsid w:val="00C216A8"/>
    <w:rsid w:val="00C21EEA"/>
    <w:rsid w:val="00C239BB"/>
    <w:rsid w:val="00C24951"/>
    <w:rsid w:val="00C259B3"/>
    <w:rsid w:val="00C2732F"/>
    <w:rsid w:val="00C31C46"/>
    <w:rsid w:val="00C338C7"/>
    <w:rsid w:val="00C33ED3"/>
    <w:rsid w:val="00C3417A"/>
    <w:rsid w:val="00C34B5F"/>
    <w:rsid w:val="00C3555F"/>
    <w:rsid w:val="00C37036"/>
    <w:rsid w:val="00C3709E"/>
    <w:rsid w:val="00C410EB"/>
    <w:rsid w:val="00C4567C"/>
    <w:rsid w:val="00C4680E"/>
    <w:rsid w:val="00C509AB"/>
    <w:rsid w:val="00C50D5E"/>
    <w:rsid w:val="00C52450"/>
    <w:rsid w:val="00C52BBC"/>
    <w:rsid w:val="00C532BA"/>
    <w:rsid w:val="00C55652"/>
    <w:rsid w:val="00C56CC1"/>
    <w:rsid w:val="00C61281"/>
    <w:rsid w:val="00C6399D"/>
    <w:rsid w:val="00C64E1C"/>
    <w:rsid w:val="00C661D0"/>
    <w:rsid w:val="00C66B5E"/>
    <w:rsid w:val="00C67522"/>
    <w:rsid w:val="00C70DFB"/>
    <w:rsid w:val="00C72482"/>
    <w:rsid w:val="00C72914"/>
    <w:rsid w:val="00C72BE3"/>
    <w:rsid w:val="00C76889"/>
    <w:rsid w:val="00C768E2"/>
    <w:rsid w:val="00C77561"/>
    <w:rsid w:val="00C7798A"/>
    <w:rsid w:val="00C8157C"/>
    <w:rsid w:val="00C83ADA"/>
    <w:rsid w:val="00C83F72"/>
    <w:rsid w:val="00C84584"/>
    <w:rsid w:val="00C8474E"/>
    <w:rsid w:val="00C864DD"/>
    <w:rsid w:val="00C87CE0"/>
    <w:rsid w:val="00C87E66"/>
    <w:rsid w:val="00C916E9"/>
    <w:rsid w:val="00C93109"/>
    <w:rsid w:val="00C95B2A"/>
    <w:rsid w:val="00C96003"/>
    <w:rsid w:val="00CA1F86"/>
    <w:rsid w:val="00CA4601"/>
    <w:rsid w:val="00CB013F"/>
    <w:rsid w:val="00CB1CF8"/>
    <w:rsid w:val="00CB2770"/>
    <w:rsid w:val="00CB4E0F"/>
    <w:rsid w:val="00CB522E"/>
    <w:rsid w:val="00CB6026"/>
    <w:rsid w:val="00CB733B"/>
    <w:rsid w:val="00CC2204"/>
    <w:rsid w:val="00CC32FE"/>
    <w:rsid w:val="00CC4B2F"/>
    <w:rsid w:val="00CC6ACE"/>
    <w:rsid w:val="00CD59D1"/>
    <w:rsid w:val="00CD5D87"/>
    <w:rsid w:val="00CD65A6"/>
    <w:rsid w:val="00CE16A7"/>
    <w:rsid w:val="00CE2447"/>
    <w:rsid w:val="00CE68EE"/>
    <w:rsid w:val="00CE6E66"/>
    <w:rsid w:val="00CF03CB"/>
    <w:rsid w:val="00CF47C1"/>
    <w:rsid w:val="00CF53DB"/>
    <w:rsid w:val="00CF6B8D"/>
    <w:rsid w:val="00D01767"/>
    <w:rsid w:val="00D02873"/>
    <w:rsid w:val="00D04FC8"/>
    <w:rsid w:val="00D06C47"/>
    <w:rsid w:val="00D06CF2"/>
    <w:rsid w:val="00D074F3"/>
    <w:rsid w:val="00D07764"/>
    <w:rsid w:val="00D11123"/>
    <w:rsid w:val="00D1278A"/>
    <w:rsid w:val="00D16CC0"/>
    <w:rsid w:val="00D20782"/>
    <w:rsid w:val="00D224BB"/>
    <w:rsid w:val="00D23288"/>
    <w:rsid w:val="00D233D8"/>
    <w:rsid w:val="00D23692"/>
    <w:rsid w:val="00D26804"/>
    <w:rsid w:val="00D27055"/>
    <w:rsid w:val="00D30E4D"/>
    <w:rsid w:val="00D32C12"/>
    <w:rsid w:val="00D32FC4"/>
    <w:rsid w:val="00D33126"/>
    <w:rsid w:val="00D35E42"/>
    <w:rsid w:val="00D364DD"/>
    <w:rsid w:val="00D3676B"/>
    <w:rsid w:val="00D37C43"/>
    <w:rsid w:val="00D40B07"/>
    <w:rsid w:val="00D43516"/>
    <w:rsid w:val="00D46A5F"/>
    <w:rsid w:val="00D47769"/>
    <w:rsid w:val="00D558DF"/>
    <w:rsid w:val="00D56D32"/>
    <w:rsid w:val="00D570E3"/>
    <w:rsid w:val="00D605DC"/>
    <w:rsid w:val="00D6075E"/>
    <w:rsid w:val="00D6217B"/>
    <w:rsid w:val="00D63859"/>
    <w:rsid w:val="00D63C10"/>
    <w:rsid w:val="00D64BEA"/>
    <w:rsid w:val="00D651FD"/>
    <w:rsid w:val="00D67A1B"/>
    <w:rsid w:val="00D701E3"/>
    <w:rsid w:val="00D712F9"/>
    <w:rsid w:val="00D7437C"/>
    <w:rsid w:val="00D74746"/>
    <w:rsid w:val="00D7484C"/>
    <w:rsid w:val="00D75383"/>
    <w:rsid w:val="00D8042D"/>
    <w:rsid w:val="00D818AB"/>
    <w:rsid w:val="00D8371B"/>
    <w:rsid w:val="00D83ADF"/>
    <w:rsid w:val="00D840F7"/>
    <w:rsid w:val="00D85746"/>
    <w:rsid w:val="00D87418"/>
    <w:rsid w:val="00D8754A"/>
    <w:rsid w:val="00D90C28"/>
    <w:rsid w:val="00D923A1"/>
    <w:rsid w:val="00D94768"/>
    <w:rsid w:val="00D94813"/>
    <w:rsid w:val="00D95FC2"/>
    <w:rsid w:val="00D95FD2"/>
    <w:rsid w:val="00D96E3A"/>
    <w:rsid w:val="00DA179F"/>
    <w:rsid w:val="00DA48C0"/>
    <w:rsid w:val="00DA4939"/>
    <w:rsid w:val="00DB1BDC"/>
    <w:rsid w:val="00DB396D"/>
    <w:rsid w:val="00DB3DFC"/>
    <w:rsid w:val="00DB4E83"/>
    <w:rsid w:val="00DB61AD"/>
    <w:rsid w:val="00DB71BB"/>
    <w:rsid w:val="00DC092F"/>
    <w:rsid w:val="00DC1ACA"/>
    <w:rsid w:val="00DC3D0F"/>
    <w:rsid w:val="00DC6E1E"/>
    <w:rsid w:val="00DD0A7F"/>
    <w:rsid w:val="00DD0D0E"/>
    <w:rsid w:val="00DD1408"/>
    <w:rsid w:val="00DD1BEA"/>
    <w:rsid w:val="00DD2A4D"/>
    <w:rsid w:val="00DE05BD"/>
    <w:rsid w:val="00DE0E30"/>
    <w:rsid w:val="00DE19D6"/>
    <w:rsid w:val="00DE506E"/>
    <w:rsid w:val="00DE5F9B"/>
    <w:rsid w:val="00DF060B"/>
    <w:rsid w:val="00DF15C9"/>
    <w:rsid w:val="00DF1755"/>
    <w:rsid w:val="00DF358F"/>
    <w:rsid w:val="00DF40B5"/>
    <w:rsid w:val="00DF4574"/>
    <w:rsid w:val="00DF45AC"/>
    <w:rsid w:val="00DF7F57"/>
    <w:rsid w:val="00E01C71"/>
    <w:rsid w:val="00E02FC3"/>
    <w:rsid w:val="00E06C2A"/>
    <w:rsid w:val="00E10150"/>
    <w:rsid w:val="00E104B0"/>
    <w:rsid w:val="00E1107B"/>
    <w:rsid w:val="00E12205"/>
    <w:rsid w:val="00E12FA5"/>
    <w:rsid w:val="00E13381"/>
    <w:rsid w:val="00E13BCE"/>
    <w:rsid w:val="00E13C63"/>
    <w:rsid w:val="00E149C9"/>
    <w:rsid w:val="00E15858"/>
    <w:rsid w:val="00E167C4"/>
    <w:rsid w:val="00E16DCD"/>
    <w:rsid w:val="00E17006"/>
    <w:rsid w:val="00E17235"/>
    <w:rsid w:val="00E2425A"/>
    <w:rsid w:val="00E24F1A"/>
    <w:rsid w:val="00E25722"/>
    <w:rsid w:val="00E3021D"/>
    <w:rsid w:val="00E30DAB"/>
    <w:rsid w:val="00E32D95"/>
    <w:rsid w:val="00E375AB"/>
    <w:rsid w:val="00E378B6"/>
    <w:rsid w:val="00E412CC"/>
    <w:rsid w:val="00E41DD6"/>
    <w:rsid w:val="00E44D5F"/>
    <w:rsid w:val="00E44F69"/>
    <w:rsid w:val="00E451A5"/>
    <w:rsid w:val="00E46A11"/>
    <w:rsid w:val="00E47FBE"/>
    <w:rsid w:val="00E516CA"/>
    <w:rsid w:val="00E51D6A"/>
    <w:rsid w:val="00E529DB"/>
    <w:rsid w:val="00E530E2"/>
    <w:rsid w:val="00E55FAA"/>
    <w:rsid w:val="00E56C87"/>
    <w:rsid w:val="00E570C9"/>
    <w:rsid w:val="00E60187"/>
    <w:rsid w:val="00E63518"/>
    <w:rsid w:val="00E72E0C"/>
    <w:rsid w:val="00E7404C"/>
    <w:rsid w:val="00E749FC"/>
    <w:rsid w:val="00E759E1"/>
    <w:rsid w:val="00E77474"/>
    <w:rsid w:val="00E77719"/>
    <w:rsid w:val="00E81E7E"/>
    <w:rsid w:val="00E83D4D"/>
    <w:rsid w:val="00E850E6"/>
    <w:rsid w:val="00E8584E"/>
    <w:rsid w:val="00E8615F"/>
    <w:rsid w:val="00E91177"/>
    <w:rsid w:val="00E91845"/>
    <w:rsid w:val="00E93D50"/>
    <w:rsid w:val="00E96FAC"/>
    <w:rsid w:val="00E97FAB"/>
    <w:rsid w:val="00EA09F6"/>
    <w:rsid w:val="00EA1653"/>
    <w:rsid w:val="00EA20C2"/>
    <w:rsid w:val="00EA24FA"/>
    <w:rsid w:val="00EA2769"/>
    <w:rsid w:val="00EA4703"/>
    <w:rsid w:val="00EA4D4F"/>
    <w:rsid w:val="00EA5F19"/>
    <w:rsid w:val="00EA5F7C"/>
    <w:rsid w:val="00EA68E9"/>
    <w:rsid w:val="00EA6DB0"/>
    <w:rsid w:val="00EA7F72"/>
    <w:rsid w:val="00EB03E4"/>
    <w:rsid w:val="00EB57FB"/>
    <w:rsid w:val="00EB6BE6"/>
    <w:rsid w:val="00EB7666"/>
    <w:rsid w:val="00EC1DAF"/>
    <w:rsid w:val="00EC2380"/>
    <w:rsid w:val="00EC3EF0"/>
    <w:rsid w:val="00EC675D"/>
    <w:rsid w:val="00EC69D8"/>
    <w:rsid w:val="00ED4A9E"/>
    <w:rsid w:val="00ED6E8C"/>
    <w:rsid w:val="00EE2E32"/>
    <w:rsid w:val="00EE30FD"/>
    <w:rsid w:val="00EE38B8"/>
    <w:rsid w:val="00EE572D"/>
    <w:rsid w:val="00EE5FB3"/>
    <w:rsid w:val="00EF04A8"/>
    <w:rsid w:val="00EF265F"/>
    <w:rsid w:val="00EF51FD"/>
    <w:rsid w:val="00EF5436"/>
    <w:rsid w:val="00EF570A"/>
    <w:rsid w:val="00EF5879"/>
    <w:rsid w:val="00EF5BC4"/>
    <w:rsid w:val="00EF774F"/>
    <w:rsid w:val="00F00951"/>
    <w:rsid w:val="00F0138D"/>
    <w:rsid w:val="00F03ED4"/>
    <w:rsid w:val="00F052E7"/>
    <w:rsid w:val="00F06454"/>
    <w:rsid w:val="00F102CB"/>
    <w:rsid w:val="00F11A4A"/>
    <w:rsid w:val="00F11FF9"/>
    <w:rsid w:val="00F17906"/>
    <w:rsid w:val="00F21053"/>
    <w:rsid w:val="00F234B7"/>
    <w:rsid w:val="00F24DC3"/>
    <w:rsid w:val="00F27175"/>
    <w:rsid w:val="00F31DE9"/>
    <w:rsid w:val="00F322AE"/>
    <w:rsid w:val="00F347CC"/>
    <w:rsid w:val="00F36240"/>
    <w:rsid w:val="00F37D0D"/>
    <w:rsid w:val="00F37E87"/>
    <w:rsid w:val="00F4065D"/>
    <w:rsid w:val="00F40986"/>
    <w:rsid w:val="00F4105B"/>
    <w:rsid w:val="00F448FC"/>
    <w:rsid w:val="00F518E7"/>
    <w:rsid w:val="00F55822"/>
    <w:rsid w:val="00F56A01"/>
    <w:rsid w:val="00F60409"/>
    <w:rsid w:val="00F60FA9"/>
    <w:rsid w:val="00F620E6"/>
    <w:rsid w:val="00F63FA6"/>
    <w:rsid w:val="00F65D25"/>
    <w:rsid w:val="00F66CC1"/>
    <w:rsid w:val="00F679C5"/>
    <w:rsid w:val="00F702F8"/>
    <w:rsid w:val="00F71543"/>
    <w:rsid w:val="00F720EB"/>
    <w:rsid w:val="00F735E5"/>
    <w:rsid w:val="00F7360C"/>
    <w:rsid w:val="00F74C8C"/>
    <w:rsid w:val="00F82B70"/>
    <w:rsid w:val="00F8346A"/>
    <w:rsid w:val="00F90250"/>
    <w:rsid w:val="00F90DA3"/>
    <w:rsid w:val="00F9239F"/>
    <w:rsid w:val="00F93040"/>
    <w:rsid w:val="00F949F5"/>
    <w:rsid w:val="00F965E3"/>
    <w:rsid w:val="00F967E7"/>
    <w:rsid w:val="00F971CD"/>
    <w:rsid w:val="00FA448D"/>
    <w:rsid w:val="00FA7857"/>
    <w:rsid w:val="00FB1843"/>
    <w:rsid w:val="00FB4167"/>
    <w:rsid w:val="00FB58B0"/>
    <w:rsid w:val="00FB649B"/>
    <w:rsid w:val="00FB79BF"/>
    <w:rsid w:val="00FC2911"/>
    <w:rsid w:val="00FC5665"/>
    <w:rsid w:val="00FC5B6A"/>
    <w:rsid w:val="00FC6CD2"/>
    <w:rsid w:val="00FD02EA"/>
    <w:rsid w:val="00FD4EF9"/>
    <w:rsid w:val="00FD53F6"/>
    <w:rsid w:val="00FE0D95"/>
    <w:rsid w:val="00FE2233"/>
    <w:rsid w:val="00FE4601"/>
    <w:rsid w:val="00FE7337"/>
    <w:rsid w:val="00FF1012"/>
    <w:rsid w:val="00FF1BCA"/>
    <w:rsid w:val="00FF3075"/>
    <w:rsid w:val="00FF325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24"/>
        <o:r id="V:Rule2" type="connector" idref="#AutoShape 41"/>
        <o:r id="V:Rule3" type="connector" idref="#AutoShape 42"/>
        <o:r id="V:Rule4" type="connector" idref="#AutoShape 27"/>
        <o:r id="V:Rule5" type="connector" idref="#AutoShape 25"/>
        <o:r id="V:Rule6" type="connector" idref="#AutoShape 102"/>
      </o:rules>
    </o:shapelayout>
  </w:shapeDefaults>
  <w:decimalSymbol w:val=","/>
  <w:listSeparator w:val=";"/>
  <w14:docId w14:val="7FAB854B"/>
  <w15:docId w15:val="{D4520710-B8E5-4616-AACA-1ABAD476A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20" w:line="276" w:lineRule="auto"/>
        <w:ind w:left="6"/>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50259"/>
    <w:pPr>
      <w:spacing w:line="360" w:lineRule="auto"/>
    </w:pPr>
    <w:rPr>
      <w:rFonts w:eastAsia="Times New Roman" w:cs="Times New Roman"/>
      <w:szCs w:val="20"/>
      <w:lang w:val="en-US" w:eastAsia="pt-PT"/>
    </w:rPr>
  </w:style>
  <w:style w:type="paragraph" w:styleId="Ttulo1">
    <w:name w:val="heading 1"/>
    <w:basedOn w:val="Normal"/>
    <w:next w:val="Normal"/>
    <w:link w:val="Ttulo1Carter"/>
    <w:uiPriority w:val="9"/>
    <w:qFormat/>
    <w:rsid w:val="009E30F5"/>
    <w:pPr>
      <w:keepNext/>
      <w:keepLines/>
      <w:numPr>
        <w:numId w:val="9"/>
      </w:numPr>
      <w:spacing w:before="240" w:after="240" w:line="259" w:lineRule="auto"/>
      <w:jc w:val="right"/>
      <w:outlineLvl w:val="0"/>
    </w:pPr>
    <w:rPr>
      <w:rFonts w:ascii="Batang" w:eastAsiaTheme="majorEastAsia" w:hAnsi="Batang" w:cstheme="majorBidi"/>
      <w:sz w:val="48"/>
      <w:szCs w:val="32"/>
      <w:lang w:val="pt-PT" w:eastAsia="en-US"/>
    </w:rPr>
  </w:style>
  <w:style w:type="paragraph" w:styleId="Cabealho2">
    <w:name w:val="heading 2"/>
    <w:basedOn w:val="Normal"/>
    <w:next w:val="Normal"/>
    <w:link w:val="Cabealho2Carter"/>
    <w:uiPriority w:val="9"/>
    <w:unhideWhenUsed/>
    <w:qFormat/>
    <w:rsid w:val="00E81E7E"/>
    <w:pPr>
      <w:keepNext/>
      <w:keepLines/>
      <w:numPr>
        <w:ilvl w:val="1"/>
        <w:numId w:val="9"/>
      </w:numPr>
      <w:spacing w:before="240" w:after="240"/>
      <w:outlineLvl w:val="1"/>
    </w:pPr>
    <w:rPr>
      <w:rFonts w:ascii="Copperplate Gothic Light" w:eastAsiaTheme="majorEastAsia" w:hAnsi="Copperplate Gothic Light" w:cstheme="majorBidi"/>
      <w:sz w:val="48"/>
      <w:szCs w:val="26"/>
    </w:rPr>
  </w:style>
  <w:style w:type="paragraph" w:styleId="Cabealho3">
    <w:name w:val="heading 3"/>
    <w:basedOn w:val="Normal"/>
    <w:next w:val="Normal"/>
    <w:link w:val="Cabealho3Carter"/>
    <w:uiPriority w:val="9"/>
    <w:unhideWhenUsed/>
    <w:qFormat/>
    <w:rsid w:val="009E30F5"/>
    <w:pPr>
      <w:keepNext/>
      <w:keepLines/>
      <w:numPr>
        <w:ilvl w:val="2"/>
        <w:numId w:val="9"/>
      </w:numPr>
      <w:spacing w:before="40"/>
      <w:outlineLvl w:val="2"/>
    </w:pPr>
    <w:rPr>
      <w:rFonts w:eastAsiaTheme="majorEastAsia" w:cstheme="majorBidi"/>
      <w:sz w:val="40"/>
      <w:szCs w:val="24"/>
    </w:rPr>
  </w:style>
  <w:style w:type="paragraph" w:styleId="Cabealho4">
    <w:name w:val="heading 4"/>
    <w:basedOn w:val="Listanumerada5"/>
    <w:next w:val="Normal"/>
    <w:link w:val="Cabealho4Carter"/>
    <w:uiPriority w:val="9"/>
    <w:unhideWhenUsed/>
    <w:qFormat/>
    <w:rsid w:val="009E30F5"/>
    <w:pPr>
      <w:keepNext/>
      <w:keepLines/>
      <w:numPr>
        <w:ilvl w:val="3"/>
        <w:numId w:val="9"/>
      </w:numPr>
      <w:spacing w:before="200" w:after="0"/>
      <w:outlineLvl w:val="3"/>
    </w:pPr>
    <w:rPr>
      <w:rFonts w:eastAsiaTheme="majorEastAsia" w:cstheme="majorBidi"/>
      <w:bCs/>
      <w:iCs/>
      <w:sz w:val="36"/>
    </w:rPr>
  </w:style>
  <w:style w:type="paragraph" w:styleId="Cabealho5">
    <w:name w:val="heading 5"/>
    <w:basedOn w:val="Normal"/>
    <w:next w:val="Normal"/>
    <w:link w:val="Cabealho5Carter"/>
    <w:uiPriority w:val="9"/>
    <w:unhideWhenUsed/>
    <w:qFormat/>
    <w:rsid w:val="009E30F5"/>
    <w:pPr>
      <w:keepNext/>
      <w:keepLines/>
      <w:numPr>
        <w:ilvl w:val="4"/>
        <w:numId w:val="9"/>
      </w:numPr>
      <w:spacing w:before="200" w:after="0"/>
      <w:outlineLvl w:val="4"/>
    </w:pPr>
    <w:rPr>
      <w:rFonts w:eastAsiaTheme="majorEastAsia" w:cstheme="majorBidi"/>
      <w:sz w:val="32"/>
    </w:rPr>
  </w:style>
  <w:style w:type="paragraph" w:styleId="Cabealho6">
    <w:name w:val="heading 6"/>
    <w:aliases w:val="Before Caption"/>
    <w:basedOn w:val="Normal"/>
    <w:next w:val="Normal"/>
    <w:link w:val="Cabealho6Carter"/>
    <w:uiPriority w:val="9"/>
    <w:unhideWhenUsed/>
    <w:qFormat/>
    <w:rsid w:val="0077285E"/>
    <w:pPr>
      <w:keepNext/>
      <w:keepLines/>
      <w:spacing w:after="0"/>
      <w:jc w:val="center"/>
      <w:outlineLvl w:val="5"/>
    </w:pPr>
    <w:rPr>
      <w:rFonts w:eastAsiaTheme="majorEastAsia" w:cstheme="majorBidi"/>
      <w:iCs/>
      <w:sz w:val="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1">
    <w:name w:val="toc 1"/>
    <w:basedOn w:val="Normal"/>
    <w:next w:val="Normal"/>
    <w:autoRedefine/>
    <w:uiPriority w:val="39"/>
    <w:qFormat/>
    <w:rsid w:val="00F52D5D"/>
    <w:pPr>
      <w:tabs>
        <w:tab w:val="right" w:leader="dot" w:pos="8777"/>
      </w:tabs>
      <w:spacing w:before="240" w:line="240" w:lineRule="auto"/>
    </w:pPr>
    <w:rPr>
      <w:bCs/>
      <w:sz w:val="24"/>
    </w:rPr>
  </w:style>
  <w:style w:type="paragraph" w:customStyle="1" w:styleId="Tituloteseautor">
    <w:name w:val="Titulo_tese_autor"/>
    <w:basedOn w:val="Normal"/>
    <w:rsid w:val="009C685E"/>
    <w:rPr>
      <w:rFonts w:ascii="Helvetica" w:hAnsi="Helvetica"/>
      <w:b/>
      <w:noProof/>
      <w:sz w:val="28"/>
    </w:rPr>
  </w:style>
  <w:style w:type="paragraph" w:customStyle="1" w:styleId="textos-normais">
    <w:name w:val="textos-normais"/>
    <w:basedOn w:val="Normal"/>
    <w:rsid w:val="009C685E"/>
    <w:rPr>
      <w:rFonts w:ascii="Helvetica" w:hAnsi="Helvetica"/>
      <w:snapToGrid w:val="0"/>
      <w:color w:val="000000"/>
      <w:lang w:eastAsia="en-US"/>
    </w:rPr>
  </w:style>
  <w:style w:type="paragraph" w:customStyle="1" w:styleId="titulosnormais">
    <w:name w:val="titulos_normais"/>
    <w:basedOn w:val="Tituloteseautor"/>
    <w:rsid w:val="009C685E"/>
    <w:rPr>
      <w:noProof w:val="0"/>
      <w:sz w:val="22"/>
      <w:lang w:val="pt-PT"/>
    </w:rPr>
  </w:style>
  <w:style w:type="character" w:customStyle="1" w:styleId="Ttulo1Carter">
    <w:name w:val="Título 1 Caráter"/>
    <w:basedOn w:val="Tipodeletrapredefinidodopargrafo"/>
    <w:link w:val="Ttulo1"/>
    <w:uiPriority w:val="9"/>
    <w:rsid w:val="009E30F5"/>
    <w:rPr>
      <w:rFonts w:ascii="Batang" w:eastAsiaTheme="majorEastAsia" w:hAnsi="Batang" w:cstheme="majorBidi"/>
      <w:sz w:val="48"/>
      <w:szCs w:val="32"/>
    </w:rPr>
  </w:style>
  <w:style w:type="paragraph" w:customStyle="1" w:styleId="Paragraph">
    <w:name w:val="Paragraph"/>
    <w:basedOn w:val="Normal"/>
    <w:next w:val="Normal"/>
    <w:rsid w:val="009C685E"/>
    <w:pPr>
      <w:widowControl w:val="0"/>
      <w:spacing w:before="240" w:line="480" w:lineRule="auto"/>
    </w:pPr>
    <w:rPr>
      <w:sz w:val="24"/>
      <w:szCs w:val="24"/>
      <w:lang w:eastAsia="en-GB"/>
    </w:rPr>
  </w:style>
  <w:style w:type="paragraph" w:styleId="PargrafodaLista">
    <w:name w:val="List Paragraph"/>
    <w:basedOn w:val="Normal"/>
    <w:uiPriority w:val="99"/>
    <w:qFormat/>
    <w:rsid w:val="00183EDC"/>
    <w:pPr>
      <w:spacing w:after="160" w:line="259" w:lineRule="auto"/>
      <w:ind w:left="720"/>
      <w:contextualSpacing/>
    </w:pPr>
    <w:rPr>
      <w:rFonts w:eastAsiaTheme="minorHAnsi" w:cstheme="minorBidi"/>
      <w:szCs w:val="22"/>
      <w:lang w:val="pt-PT" w:eastAsia="en-US"/>
    </w:rPr>
  </w:style>
  <w:style w:type="paragraph" w:styleId="Legenda">
    <w:name w:val="caption"/>
    <w:basedOn w:val="Normal"/>
    <w:next w:val="Normal"/>
    <w:uiPriority w:val="35"/>
    <w:unhideWhenUsed/>
    <w:qFormat/>
    <w:rsid w:val="00282645"/>
    <w:pPr>
      <w:spacing w:after="200"/>
    </w:pPr>
    <w:rPr>
      <w:rFonts w:eastAsiaTheme="minorHAnsi" w:cstheme="minorBidi"/>
      <w:i/>
      <w:iCs/>
      <w:color w:val="44546A" w:themeColor="text2"/>
      <w:sz w:val="20"/>
      <w:szCs w:val="18"/>
      <w:lang w:val="pt-PT" w:eastAsia="en-US"/>
    </w:rPr>
  </w:style>
  <w:style w:type="table" w:styleId="Tabelacomgrelha">
    <w:name w:val="Table Grid"/>
    <w:basedOn w:val="Tabelanormal"/>
    <w:uiPriority w:val="39"/>
    <w:rsid w:val="009C6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MarcadordePosio">
    <w:name w:val="Placeholder Text"/>
    <w:basedOn w:val="Tipodeletrapredefinidodopargrafo"/>
    <w:uiPriority w:val="99"/>
    <w:semiHidden/>
    <w:rsid w:val="009C685E"/>
    <w:rPr>
      <w:color w:val="808080"/>
    </w:rPr>
  </w:style>
  <w:style w:type="paragraph" w:styleId="NormalWeb">
    <w:name w:val="Normal (Web)"/>
    <w:basedOn w:val="Normal"/>
    <w:uiPriority w:val="99"/>
    <w:unhideWhenUsed/>
    <w:rsid w:val="009C685E"/>
    <w:pPr>
      <w:spacing w:before="100" w:beforeAutospacing="1" w:after="100" w:afterAutospacing="1"/>
    </w:pPr>
    <w:rPr>
      <w:rFonts w:eastAsiaTheme="minorEastAsia"/>
      <w:sz w:val="24"/>
      <w:szCs w:val="24"/>
      <w:lang w:val="pt-PT"/>
    </w:rPr>
  </w:style>
  <w:style w:type="paragraph" w:styleId="Cabealhodondice">
    <w:name w:val="TOC Heading"/>
    <w:basedOn w:val="Ttulo1"/>
    <w:next w:val="Normal"/>
    <w:uiPriority w:val="39"/>
    <w:unhideWhenUsed/>
    <w:qFormat/>
    <w:rsid w:val="009C685E"/>
    <w:pPr>
      <w:outlineLvl w:val="9"/>
    </w:pPr>
    <w:rPr>
      <w:lang w:eastAsia="pt-PT"/>
    </w:rPr>
  </w:style>
  <w:style w:type="paragraph" w:styleId="ndice2">
    <w:name w:val="toc 2"/>
    <w:basedOn w:val="Normal"/>
    <w:next w:val="Normal"/>
    <w:autoRedefine/>
    <w:uiPriority w:val="39"/>
    <w:unhideWhenUsed/>
    <w:qFormat/>
    <w:rsid w:val="009C685E"/>
    <w:pPr>
      <w:spacing w:after="100" w:line="259" w:lineRule="auto"/>
      <w:ind w:left="220"/>
    </w:pPr>
    <w:rPr>
      <w:rFonts w:eastAsiaTheme="minorHAnsi" w:cstheme="minorBidi"/>
      <w:szCs w:val="22"/>
      <w:lang w:val="pt-PT" w:eastAsia="en-US"/>
    </w:rPr>
  </w:style>
  <w:style w:type="paragraph" w:styleId="ndice3">
    <w:name w:val="toc 3"/>
    <w:basedOn w:val="Normal"/>
    <w:next w:val="Normal"/>
    <w:autoRedefine/>
    <w:uiPriority w:val="39"/>
    <w:unhideWhenUsed/>
    <w:qFormat/>
    <w:rsid w:val="009C685E"/>
    <w:pPr>
      <w:spacing w:after="100" w:line="259" w:lineRule="auto"/>
      <w:ind w:left="440"/>
    </w:pPr>
    <w:rPr>
      <w:rFonts w:eastAsiaTheme="minorHAnsi" w:cstheme="minorBidi"/>
      <w:szCs w:val="22"/>
      <w:lang w:val="pt-PT" w:eastAsia="en-US"/>
    </w:rPr>
  </w:style>
  <w:style w:type="character" w:styleId="Hiperligao">
    <w:name w:val="Hyperlink"/>
    <w:basedOn w:val="Tipodeletrapredefinidodopargrafo"/>
    <w:uiPriority w:val="99"/>
    <w:unhideWhenUsed/>
    <w:rsid w:val="001E289E"/>
    <w:rPr>
      <w:color w:val="auto"/>
      <w:u w:val="none"/>
    </w:rPr>
  </w:style>
  <w:style w:type="paragraph" w:styleId="Cabealho">
    <w:name w:val="header"/>
    <w:basedOn w:val="Normal"/>
    <w:link w:val="CabealhoCarter"/>
    <w:uiPriority w:val="99"/>
    <w:unhideWhenUsed/>
    <w:rsid w:val="009C685E"/>
    <w:pPr>
      <w:tabs>
        <w:tab w:val="center" w:pos="4252"/>
        <w:tab w:val="right" w:pos="8504"/>
      </w:tabs>
    </w:pPr>
    <w:rPr>
      <w:rFonts w:eastAsiaTheme="minorHAnsi" w:cstheme="minorBidi"/>
      <w:szCs w:val="22"/>
      <w:lang w:val="pt-PT" w:eastAsia="en-US"/>
    </w:rPr>
  </w:style>
  <w:style w:type="character" w:customStyle="1" w:styleId="CabealhoCarter">
    <w:name w:val="Cabeçalho Caráter"/>
    <w:basedOn w:val="Tipodeletrapredefinidodopargrafo"/>
    <w:link w:val="Cabealho"/>
    <w:uiPriority w:val="99"/>
    <w:rsid w:val="009C685E"/>
  </w:style>
  <w:style w:type="paragraph" w:styleId="Rodap">
    <w:name w:val="footer"/>
    <w:basedOn w:val="Normal"/>
    <w:link w:val="RodapCarter"/>
    <w:uiPriority w:val="99"/>
    <w:unhideWhenUsed/>
    <w:rsid w:val="009C685E"/>
    <w:pPr>
      <w:tabs>
        <w:tab w:val="center" w:pos="4252"/>
        <w:tab w:val="right" w:pos="8504"/>
      </w:tabs>
    </w:pPr>
    <w:rPr>
      <w:rFonts w:eastAsiaTheme="minorHAnsi" w:cstheme="minorBidi"/>
      <w:szCs w:val="22"/>
      <w:lang w:val="pt-PT" w:eastAsia="en-US"/>
    </w:rPr>
  </w:style>
  <w:style w:type="character" w:customStyle="1" w:styleId="RodapCarter">
    <w:name w:val="Rodapé Caráter"/>
    <w:basedOn w:val="Tipodeletrapredefinidodopargrafo"/>
    <w:link w:val="Rodap"/>
    <w:uiPriority w:val="99"/>
    <w:rsid w:val="009C685E"/>
  </w:style>
  <w:style w:type="paragraph" w:styleId="ndicedeilustraes">
    <w:name w:val="table of figures"/>
    <w:basedOn w:val="Normal"/>
    <w:next w:val="Normal"/>
    <w:uiPriority w:val="99"/>
    <w:unhideWhenUsed/>
    <w:rsid w:val="009C685E"/>
    <w:pPr>
      <w:spacing w:line="259" w:lineRule="auto"/>
    </w:pPr>
    <w:rPr>
      <w:rFonts w:eastAsiaTheme="minorHAnsi" w:cstheme="minorBidi"/>
      <w:szCs w:val="22"/>
      <w:lang w:val="pt-PT" w:eastAsia="en-US"/>
    </w:rPr>
  </w:style>
  <w:style w:type="paragraph" w:customStyle="1" w:styleId="Newparagraph">
    <w:name w:val="New paragraph"/>
    <w:basedOn w:val="Normal"/>
    <w:rsid w:val="009C685E"/>
    <w:pPr>
      <w:spacing w:line="480" w:lineRule="auto"/>
      <w:ind w:firstLine="720"/>
    </w:pPr>
    <w:rPr>
      <w:sz w:val="24"/>
      <w:szCs w:val="24"/>
      <w:lang w:eastAsia="en-GB"/>
    </w:rPr>
  </w:style>
  <w:style w:type="table" w:customStyle="1" w:styleId="TabeladeGrelha7Colorida1">
    <w:name w:val="Tabela de Grelha 7 Colorida1"/>
    <w:basedOn w:val="Tabelanormal"/>
    <w:uiPriority w:val="52"/>
    <w:rsid w:val="009C685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apple-converted-space">
    <w:name w:val="apple-converted-space"/>
    <w:basedOn w:val="Tipodeletrapredefinidodopargrafo"/>
    <w:rsid w:val="009C685E"/>
  </w:style>
  <w:style w:type="character" w:styleId="Forte">
    <w:name w:val="Strong"/>
    <w:aliases w:val="Number"/>
    <w:basedOn w:val="Tipodeletrapredefinidodopargrafo"/>
    <w:uiPriority w:val="22"/>
    <w:qFormat/>
    <w:rsid w:val="00DF5EF2"/>
    <w:rPr>
      <w:rFonts w:ascii="Cambria" w:hAnsi="Cambria"/>
      <w:bCs/>
      <w:sz w:val="28"/>
    </w:rPr>
  </w:style>
  <w:style w:type="character" w:styleId="nfase">
    <w:name w:val="Emphasis"/>
    <w:basedOn w:val="Tipodeletrapredefinidodopargrafo"/>
    <w:uiPriority w:val="20"/>
    <w:qFormat/>
    <w:rsid w:val="009C685E"/>
    <w:rPr>
      <w:i/>
      <w:iCs/>
    </w:rPr>
  </w:style>
  <w:style w:type="table" w:customStyle="1" w:styleId="TabelaSimples31">
    <w:name w:val="Tabela Simples 31"/>
    <w:basedOn w:val="Tabelanormal"/>
    <w:uiPriority w:val="43"/>
    <w:rsid w:val="009C685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elaSimples51">
    <w:name w:val="Tabela Simples 51"/>
    <w:basedOn w:val="Tabelanormal"/>
    <w:uiPriority w:val="45"/>
    <w:rsid w:val="009C685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6Colorida1">
    <w:name w:val="Tabela de Lista 6 Colorida1"/>
    <w:basedOn w:val="Tabelanormal"/>
    <w:uiPriority w:val="51"/>
    <w:rsid w:val="009C685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adeLista7Colorida-Destaque11">
    <w:name w:val="Tabela de Lista 7 Colorida - Destaque 11"/>
    <w:basedOn w:val="Tabelanormal"/>
    <w:uiPriority w:val="52"/>
    <w:rsid w:val="009C685E"/>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eladeLista3-Destaque11">
    <w:name w:val="Tabela de Lista 3 - Destaque 11"/>
    <w:basedOn w:val="Tabelanormal"/>
    <w:uiPriority w:val="48"/>
    <w:rsid w:val="009C685E"/>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EstiloTese">
    <w:name w:val="Estilo Tese"/>
    <w:basedOn w:val="Tabelacomlista5"/>
    <w:uiPriority w:val="99"/>
    <w:rsid w:val="009C685E"/>
    <w:pPr>
      <w:spacing w:after="0" w:line="240" w:lineRule="auto"/>
    </w:pPr>
    <w:rPr>
      <w:rFonts w:ascii="Times New Roman" w:hAnsi="Times New Roman"/>
      <w:sz w:val="24"/>
      <w:szCs w:val="20"/>
      <w:lang w:eastAsia="pt-PT"/>
    </w:rP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Estilo1">
    <w:name w:val="Estilo1"/>
    <w:basedOn w:val="Tabelaelegante"/>
    <w:uiPriority w:val="99"/>
    <w:rsid w:val="009C685E"/>
    <w:pPr>
      <w:spacing w:after="0" w:line="240" w:lineRule="auto"/>
    </w:pP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comlista5">
    <w:name w:val="Table List 5"/>
    <w:basedOn w:val="Tabelanormal"/>
    <w:uiPriority w:val="99"/>
    <w:semiHidden/>
    <w:unhideWhenUsed/>
    <w:rsid w:val="009C685E"/>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EstiloTese0">
    <w:name w:val="EstiloTese"/>
    <w:basedOn w:val="Tabelaclssica1"/>
    <w:uiPriority w:val="99"/>
    <w:rsid w:val="009C685E"/>
    <w:pPr>
      <w:spacing w:after="0" w:line="240" w:lineRule="auto"/>
      <w:jc w:val="center"/>
    </w:pPr>
    <w:rPr>
      <w:rFonts w:ascii="Calibri" w:hAnsi="Calibri"/>
      <w:sz w:val="24"/>
      <w:szCs w:val="20"/>
      <w:lang w:eastAsia="pt-PT"/>
    </w:rPr>
    <w:tblPr>
      <w:tblBorders>
        <w:top w:val="single" w:sz="4" w:space="0" w:color="auto"/>
        <w:bottom w:val="single" w:sz="4" w:space="0" w:color="auto"/>
      </w:tblBorders>
    </w:tblPr>
    <w:tcPr>
      <w:shd w:val="clear" w:color="auto" w:fill="auto"/>
      <w:vAlign w:val="center"/>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aelegante">
    <w:name w:val="Table Elegant"/>
    <w:basedOn w:val="Tabelanormal"/>
    <w:uiPriority w:val="99"/>
    <w:semiHidden/>
    <w:unhideWhenUsed/>
    <w:rsid w:val="009C685E"/>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aclssica1">
    <w:name w:val="Table Classic 1"/>
    <w:basedOn w:val="Tabelanormal"/>
    <w:uiPriority w:val="99"/>
    <w:semiHidden/>
    <w:unhideWhenUsed/>
    <w:rsid w:val="009C685E"/>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extodebalo">
    <w:name w:val="Balloon Text"/>
    <w:basedOn w:val="Normal"/>
    <w:link w:val="TextodebaloCarter"/>
    <w:uiPriority w:val="99"/>
    <w:semiHidden/>
    <w:unhideWhenUsed/>
    <w:rsid w:val="009C685E"/>
    <w:rPr>
      <w:rFonts w:ascii="Segoe UI" w:eastAsiaTheme="minorHAnsi" w:hAnsi="Segoe UI" w:cs="Segoe UI"/>
      <w:sz w:val="18"/>
      <w:szCs w:val="18"/>
      <w:lang w:val="pt-PT" w:eastAsia="en-US"/>
    </w:rPr>
  </w:style>
  <w:style w:type="character" w:customStyle="1" w:styleId="TextodebaloCarter">
    <w:name w:val="Texto de balão Caráter"/>
    <w:basedOn w:val="Tipodeletrapredefinidodopargrafo"/>
    <w:link w:val="Textodebalo"/>
    <w:uiPriority w:val="99"/>
    <w:semiHidden/>
    <w:rsid w:val="009C685E"/>
    <w:rPr>
      <w:rFonts w:ascii="Segoe UI" w:hAnsi="Segoe UI" w:cs="Segoe UI"/>
      <w:sz w:val="18"/>
      <w:szCs w:val="18"/>
    </w:rPr>
  </w:style>
  <w:style w:type="paragraph" w:styleId="Corpodetexto">
    <w:name w:val="Body Text"/>
    <w:basedOn w:val="Normal"/>
    <w:link w:val="CorpodetextoCarter"/>
    <w:uiPriority w:val="99"/>
    <w:rsid w:val="009C685E"/>
    <w:pPr>
      <w:spacing w:line="259" w:lineRule="auto"/>
    </w:pPr>
    <w:rPr>
      <w:rFonts w:ascii="Calibri" w:eastAsia="Calibri" w:hAnsi="Calibri"/>
      <w:szCs w:val="22"/>
      <w:lang w:val="pt-PT" w:eastAsia="en-US"/>
    </w:rPr>
  </w:style>
  <w:style w:type="character" w:customStyle="1" w:styleId="CorpodetextoCarter">
    <w:name w:val="Corpo de texto Caráter"/>
    <w:basedOn w:val="Tipodeletrapredefinidodopargrafo"/>
    <w:link w:val="Corpodetexto"/>
    <w:uiPriority w:val="99"/>
    <w:rsid w:val="009C685E"/>
    <w:rPr>
      <w:rFonts w:ascii="Calibri" w:eastAsia="Calibri" w:hAnsi="Calibri" w:cs="Times New Roman"/>
    </w:rPr>
  </w:style>
  <w:style w:type="table" w:customStyle="1" w:styleId="Tabelacomgrelha1">
    <w:name w:val="Tabela com grelha1"/>
    <w:basedOn w:val="Tabelanormal"/>
    <w:next w:val="Tabelacomgrelha"/>
    <w:uiPriority w:val="39"/>
    <w:rsid w:val="008C2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2Carter">
    <w:name w:val="Cabeçalho 2 Caráter"/>
    <w:basedOn w:val="Tipodeletrapredefinidodopargrafo"/>
    <w:link w:val="Cabealho2"/>
    <w:uiPriority w:val="9"/>
    <w:rsid w:val="00E81E7E"/>
    <w:rPr>
      <w:rFonts w:ascii="Copperplate Gothic Light" w:eastAsiaTheme="majorEastAsia" w:hAnsi="Copperplate Gothic Light" w:cstheme="majorBidi"/>
      <w:sz w:val="48"/>
      <w:szCs w:val="26"/>
      <w:lang w:val="en-US" w:eastAsia="pt-PT"/>
    </w:rPr>
  </w:style>
  <w:style w:type="character" w:customStyle="1" w:styleId="Cabealho3Carter">
    <w:name w:val="Cabeçalho 3 Caráter"/>
    <w:basedOn w:val="Tipodeletrapredefinidodopargrafo"/>
    <w:link w:val="Cabealho3"/>
    <w:uiPriority w:val="9"/>
    <w:rsid w:val="009E30F5"/>
    <w:rPr>
      <w:rFonts w:eastAsiaTheme="majorEastAsia" w:cstheme="majorBidi"/>
      <w:sz w:val="40"/>
      <w:szCs w:val="24"/>
      <w:lang w:val="en-US" w:eastAsia="pt-PT"/>
    </w:rPr>
  </w:style>
  <w:style w:type="paragraph" w:styleId="HTMLpr-formatado">
    <w:name w:val="HTML Preformatted"/>
    <w:basedOn w:val="Normal"/>
    <w:link w:val="HTMLpr-formatadoCarter"/>
    <w:uiPriority w:val="99"/>
    <w:unhideWhenUsed/>
    <w:rsid w:val="00CC19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pt-PT"/>
    </w:rPr>
  </w:style>
  <w:style w:type="character" w:customStyle="1" w:styleId="HTMLpr-formatadoCarter">
    <w:name w:val="HTML pré-formatado Caráter"/>
    <w:basedOn w:val="Tipodeletrapredefinidodopargrafo"/>
    <w:link w:val="HTMLpr-formatado"/>
    <w:uiPriority w:val="99"/>
    <w:rsid w:val="00CC194B"/>
    <w:rPr>
      <w:rFonts w:ascii="Courier New" w:eastAsia="Times New Roman" w:hAnsi="Courier New" w:cs="Courier New"/>
      <w:sz w:val="20"/>
      <w:szCs w:val="20"/>
      <w:lang w:eastAsia="pt-PT"/>
    </w:rPr>
  </w:style>
  <w:style w:type="paragraph" w:styleId="SemEspaamento">
    <w:name w:val="No Spacing"/>
    <w:basedOn w:val="Normal"/>
    <w:next w:val="Normal"/>
    <w:uiPriority w:val="1"/>
    <w:qFormat/>
    <w:rsid w:val="0060034B"/>
    <w:pPr>
      <w:spacing w:before="120" w:line="240" w:lineRule="auto"/>
      <w:ind w:left="0"/>
      <w:jc w:val="left"/>
    </w:pPr>
    <w:rPr>
      <w:rFonts w:ascii="Copperplate Gothic Light" w:hAnsi="Copperplate Gothic Light"/>
      <w:sz w:val="48"/>
      <w:lang w:val="en-GB"/>
    </w:rPr>
  </w:style>
  <w:style w:type="paragraph" w:styleId="Subttulo">
    <w:name w:val="Subtitle"/>
    <w:aliases w:val="Acronimos"/>
    <w:basedOn w:val="Normal"/>
    <w:next w:val="Normal"/>
    <w:link w:val="SubttuloCarter"/>
    <w:uiPriority w:val="11"/>
    <w:qFormat/>
    <w:rsid w:val="001F131E"/>
    <w:pPr>
      <w:numPr>
        <w:ilvl w:val="1"/>
      </w:numPr>
      <w:spacing w:before="120" w:after="280"/>
      <w:ind w:left="6"/>
    </w:pPr>
    <w:rPr>
      <w:rFonts w:eastAsiaTheme="minorEastAsia" w:cstheme="minorBidi"/>
      <w:b/>
      <w:i/>
      <w:spacing w:val="15"/>
      <w:sz w:val="30"/>
      <w:szCs w:val="22"/>
    </w:rPr>
  </w:style>
  <w:style w:type="character" w:customStyle="1" w:styleId="SubttuloCarter">
    <w:name w:val="Subtítulo Caráter"/>
    <w:aliases w:val="Acronimos Caráter"/>
    <w:basedOn w:val="Tipodeletrapredefinidodopargrafo"/>
    <w:link w:val="Subttulo"/>
    <w:uiPriority w:val="11"/>
    <w:rsid w:val="001F131E"/>
    <w:rPr>
      <w:rFonts w:eastAsiaTheme="minorEastAsia"/>
      <w:b/>
      <w:i/>
      <w:spacing w:val="15"/>
      <w:sz w:val="30"/>
      <w:lang w:val="en-GB" w:eastAsia="pt-PT"/>
    </w:rPr>
  </w:style>
  <w:style w:type="paragraph" w:customStyle="1" w:styleId="post-meta">
    <w:name w:val="post-meta"/>
    <w:basedOn w:val="Normal"/>
    <w:rsid w:val="00187EF5"/>
    <w:pPr>
      <w:spacing w:before="100" w:beforeAutospacing="1" w:after="100" w:afterAutospacing="1"/>
      <w:ind w:left="0"/>
      <w:jc w:val="left"/>
    </w:pPr>
    <w:rPr>
      <w:rFonts w:ascii="Times New Roman" w:hAnsi="Times New Roman"/>
      <w:sz w:val="24"/>
      <w:szCs w:val="24"/>
      <w:lang w:val="pt-PT"/>
    </w:rPr>
  </w:style>
  <w:style w:type="character" w:customStyle="1" w:styleId="author">
    <w:name w:val="author"/>
    <w:basedOn w:val="Tipodeletrapredefinidodopargrafo"/>
    <w:rsid w:val="00187EF5"/>
  </w:style>
  <w:style w:type="character" w:customStyle="1" w:styleId="published">
    <w:name w:val="published"/>
    <w:basedOn w:val="Tipodeletrapredefinidodopargrafo"/>
    <w:rsid w:val="00187EF5"/>
  </w:style>
  <w:style w:type="character" w:customStyle="1" w:styleId="comments-number">
    <w:name w:val="comments-number"/>
    <w:basedOn w:val="Tipodeletrapredefinidodopargrafo"/>
    <w:rsid w:val="00187EF5"/>
  </w:style>
  <w:style w:type="character" w:styleId="Hiperligaovisitada">
    <w:name w:val="FollowedHyperlink"/>
    <w:basedOn w:val="Tipodeletrapredefinidodopargrafo"/>
    <w:uiPriority w:val="99"/>
    <w:semiHidden/>
    <w:unhideWhenUsed/>
    <w:rsid w:val="004F3572"/>
    <w:rPr>
      <w:color w:val="954F72" w:themeColor="followedHyperlink"/>
      <w:u w:val="single"/>
    </w:rPr>
  </w:style>
  <w:style w:type="character" w:styleId="CdigoHTML">
    <w:name w:val="HTML Code"/>
    <w:basedOn w:val="Tipodeletrapredefinidodopargrafo"/>
    <w:uiPriority w:val="99"/>
    <w:semiHidden/>
    <w:unhideWhenUsed/>
    <w:rsid w:val="005C22DA"/>
    <w:rPr>
      <w:rFonts w:ascii="Courier New" w:eastAsia="Times New Roman" w:hAnsi="Courier New" w:cs="Courier New"/>
      <w:sz w:val="20"/>
      <w:szCs w:val="20"/>
    </w:rPr>
  </w:style>
  <w:style w:type="character" w:styleId="Refdecomentrio">
    <w:name w:val="annotation reference"/>
    <w:basedOn w:val="Tipodeletrapredefinidodopargrafo"/>
    <w:rsid w:val="00805BCE"/>
    <w:rPr>
      <w:sz w:val="16"/>
      <w:szCs w:val="16"/>
    </w:rPr>
  </w:style>
  <w:style w:type="paragraph" w:styleId="Textodecomentrio">
    <w:name w:val="annotation text"/>
    <w:basedOn w:val="Normal"/>
    <w:link w:val="TextodecomentrioCarter"/>
    <w:uiPriority w:val="99"/>
    <w:semiHidden/>
    <w:unhideWhenUsed/>
    <w:rsid w:val="007A7709"/>
    <w:rPr>
      <w:sz w:val="20"/>
    </w:rPr>
  </w:style>
  <w:style w:type="character" w:customStyle="1" w:styleId="TextodecomentrioCarter">
    <w:name w:val="Texto de comentário Caráter"/>
    <w:basedOn w:val="Tipodeletrapredefinidodopargrafo"/>
    <w:link w:val="Textodecomentrio"/>
    <w:uiPriority w:val="99"/>
    <w:semiHidden/>
    <w:rsid w:val="007A7709"/>
    <w:rPr>
      <w:rFonts w:ascii="Arial" w:eastAsia="Times New Roman" w:hAnsi="Arial" w:cs="Times New Roman"/>
      <w:sz w:val="20"/>
      <w:szCs w:val="20"/>
      <w:lang w:val="en-GB" w:eastAsia="pt-PT"/>
    </w:rPr>
  </w:style>
  <w:style w:type="character" w:customStyle="1" w:styleId="hvr">
    <w:name w:val="hvr"/>
    <w:basedOn w:val="Tipodeletrapredefinidodopargrafo"/>
    <w:rsid w:val="0055764C"/>
  </w:style>
  <w:style w:type="character" w:styleId="nfaseIntensa">
    <w:name w:val="Intense Emphasis"/>
    <w:aliases w:val="Appendix Subtitle"/>
    <w:basedOn w:val="Tipodeletrapredefinidodopargrafo"/>
    <w:uiPriority w:val="21"/>
    <w:qFormat/>
    <w:rsid w:val="00C2087A"/>
    <w:rPr>
      <w:rFonts w:asciiTheme="minorHAnsi" w:hAnsiTheme="minorHAnsi"/>
      <w:bCs/>
      <w:iCs/>
      <w:color w:val="auto"/>
      <w:sz w:val="38"/>
    </w:rPr>
  </w:style>
  <w:style w:type="table" w:customStyle="1" w:styleId="TabeladeGrelha5Escura-Destaque21">
    <w:name w:val="Tabela de Grelha 5 Escura - Destaque 21"/>
    <w:basedOn w:val="Tabelanormal"/>
    <w:uiPriority w:val="50"/>
    <w:rsid w:val="008B0B70"/>
    <w:pPr>
      <w:spacing w:after="0" w:line="240" w:lineRule="auto"/>
      <w:ind w:left="0"/>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AcrnimoHTML">
    <w:name w:val="HTML Acronym"/>
    <w:basedOn w:val="Tipodeletrapredefinidodopargrafo"/>
    <w:uiPriority w:val="99"/>
    <w:semiHidden/>
    <w:unhideWhenUsed/>
    <w:rsid w:val="008B0B70"/>
  </w:style>
  <w:style w:type="paragraph" w:styleId="Reviso">
    <w:name w:val="Revision"/>
    <w:hidden/>
    <w:uiPriority w:val="99"/>
    <w:semiHidden/>
    <w:rsid w:val="00BF55B4"/>
    <w:pPr>
      <w:spacing w:after="0" w:line="240" w:lineRule="auto"/>
      <w:ind w:left="0"/>
      <w:jc w:val="left"/>
    </w:pPr>
    <w:rPr>
      <w:rFonts w:ascii="Arial" w:eastAsia="Times New Roman" w:hAnsi="Arial" w:cs="Times New Roman"/>
      <w:szCs w:val="20"/>
      <w:lang w:val="en-US" w:eastAsia="pt-PT"/>
    </w:rPr>
  </w:style>
  <w:style w:type="character" w:customStyle="1" w:styleId="reference-accessdate">
    <w:name w:val="reference-accessdate"/>
    <w:basedOn w:val="Tipodeletrapredefinidodopargrafo"/>
    <w:rsid w:val="00651120"/>
  </w:style>
  <w:style w:type="character" w:customStyle="1" w:styleId="nowrap">
    <w:name w:val="nowrap"/>
    <w:basedOn w:val="Tipodeletrapredefinidodopargrafo"/>
    <w:rsid w:val="00651120"/>
  </w:style>
  <w:style w:type="table" w:styleId="GrelhaMdia1-Cor4">
    <w:name w:val="Medium Grid 1 Accent 4"/>
    <w:basedOn w:val="Tabelanormal"/>
    <w:uiPriority w:val="67"/>
    <w:rsid w:val="00165D71"/>
    <w:pPr>
      <w:spacing w:after="0" w:line="240" w:lineRule="auto"/>
      <w:ind w:left="0"/>
      <w:jc w:val="left"/>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MediumShading1-Accent11">
    <w:name w:val="Medium Shading 1 - Accent 11"/>
    <w:basedOn w:val="Tabelanormal"/>
    <w:uiPriority w:val="63"/>
    <w:rsid w:val="00912FE7"/>
    <w:pPr>
      <w:spacing w:after="0" w:line="240" w:lineRule="auto"/>
      <w:ind w:left="0"/>
      <w:jc w:val="left"/>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Cabealho4Carter">
    <w:name w:val="Cabeçalho 4 Caráter"/>
    <w:basedOn w:val="Tipodeletrapredefinidodopargrafo"/>
    <w:link w:val="Cabealho4"/>
    <w:uiPriority w:val="9"/>
    <w:rsid w:val="009E30F5"/>
    <w:rPr>
      <w:rFonts w:eastAsiaTheme="majorEastAsia" w:cstheme="majorBidi"/>
      <w:bCs/>
      <w:iCs/>
      <w:sz w:val="36"/>
      <w:szCs w:val="20"/>
      <w:lang w:val="en-US" w:eastAsia="pt-PT"/>
    </w:rPr>
  </w:style>
  <w:style w:type="paragraph" w:styleId="Listanumerada2">
    <w:name w:val="List Number 2"/>
    <w:basedOn w:val="Normal"/>
    <w:uiPriority w:val="99"/>
    <w:semiHidden/>
    <w:unhideWhenUsed/>
    <w:rsid w:val="00AA74CE"/>
    <w:pPr>
      <w:ind w:left="0"/>
      <w:contextualSpacing/>
    </w:pPr>
  </w:style>
  <w:style w:type="paragraph" w:styleId="Listanumerada">
    <w:name w:val="List Number"/>
    <w:basedOn w:val="Normal"/>
    <w:uiPriority w:val="99"/>
    <w:semiHidden/>
    <w:unhideWhenUsed/>
    <w:rsid w:val="00AA74CE"/>
    <w:pPr>
      <w:ind w:left="0"/>
      <w:contextualSpacing/>
    </w:pPr>
  </w:style>
  <w:style w:type="paragraph" w:styleId="Listanumerada3">
    <w:name w:val="List Number 3"/>
    <w:basedOn w:val="Normal"/>
    <w:uiPriority w:val="99"/>
    <w:unhideWhenUsed/>
    <w:rsid w:val="00AA74CE"/>
    <w:pPr>
      <w:ind w:left="0"/>
      <w:contextualSpacing/>
    </w:pPr>
  </w:style>
  <w:style w:type="paragraph" w:styleId="Listanumerada5">
    <w:name w:val="List Number 5"/>
    <w:basedOn w:val="Normal"/>
    <w:uiPriority w:val="99"/>
    <w:unhideWhenUsed/>
    <w:rsid w:val="00AA74CE"/>
    <w:pPr>
      <w:numPr>
        <w:numId w:val="8"/>
      </w:numPr>
      <w:contextualSpacing/>
    </w:pPr>
  </w:style>
  <w:style w:type="table" w:customStyle="1" w:styleId="MediumGrid11">
    <w:name w:val="Medium Grid 11"/>
    <w:basedOn w:val="Tabelanormal"/>
    <w:uiPriority w:val="67"/>
    <w:rsid w:val="00207CF8"/>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31">
    <w:name w:val="Medium Grid 31"/>
    <w:basedOn w:val="Tabelanormal"/>
    <w:uiPriority w:val="69"/>
    <w:rsid w:val="00D3312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elhaMdia3-Cor2">
    <w:name w:val="Medium Grid 3 Accent 2"/>
    <w:basedOn w:val="Tabelanormal"/>
    <w:uiPriority w:val="69"/>
    <w:rsid w:val="00D3312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customStyle="1" w:styleId="TabeladeGrelha4-Destaque21">
    <w:name w:val="Tabela de Grelha 4 - Destaque 21"/>
    <w:basedOn w:val="Tabelanormal"/>
    <w:uiPriority w:val="49"/>
    <w:rsid w:val="00EE2E32"/>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Cabealho5Carter">
    <w:name w:val="Cabeçalho 5 Caráter"/>
    <w:basedOn w:val="Tipodeletrapredefinidodopargrafo"/>
    <w:link w:val="Cabealho5"/>
    <w:uiPriority w:val="9"/>
    <w:rsid w:val="009E30F5"/>
    <w:rPr>
      <w:rFonts w:eastAsiaTheme="majorEastAsia" w:cstheme="majorBidi"/>
      <w:sz w:val="32"/>
      <w:szCs w:val="20"/>
      <w:lang w:val="en-US" w:eastAsia="pt-PT"/>
    </w:rPr>
  </w:style>
  <w:style w:type="paragraph" w:styleId="ndice4">
    <w:name w:val="toc 4"/>
    <w:basedOn w:val="Normal"/>
    <w:next w:val="Normal"/>
    <w:autoRedefine/>
    <w:uiPriority w:val="39"/>
    <w:unhideWhenUsed/>
    <w:rsid w:val="00E81E7E"/>
    <w:pPr>
      <w:spacing w:after="100"/>
      <w:ind w:left="660"/>
    </w:pPr>
  </w:style>
  <w:style w:type="character" w:customStyle="1" w:styleId="Bodytext26pt">
    <w:name w:val="Body text (2) + 6 pt"/>
    <w:basedOn w:val="Tipodeletrapredefinidodopargrafo"/>
    <w:rsid w:val="00B24345"/>
    <w:rPr>
      <w:rFonts w:ascii="Times New Roman" w:eastAsia="Times New Roman" w:hAnsi="Times New Roman" w:cs="Times New Roman"/>
      <w:b w:val="0"/>
      <w:bCs w:val="0"/>
      <w:i w:val="0"/>
      <w:iCs w:val="0"/>
      <w:smallCaps w:val="0"/>
      <w:strike w:val="0"/>
      <w:color w:val="000000"/>
      <w:spacing w:val="0"/>
      <w:w w:val="100"/>
      <w:position w:val="0"/>
      <w:sz w:val="12"/>
      <w:szCs w:val="12"/>
      <w:u w:val="none"/>
      <w:lang w:val="en-US" w:eastAsia="en-US" w:bidi="en-US"/>
    </w:rPr>
  </w:style>
  <w:style w:type="character" w:customStyle="1" w:styleId="Bodytext285ptItalic">
    <w:name w:val="Body text (2) + 8.5 pt;Italic"/>
    <w:basedOn w:val="Tipodeletrapredefinidodopargrafo"/>
    <w:rsid w:val="00B24345"/>
    <w:rPr>
      <w:rFonts w:ascii="Times New Roman" w:eastAsia="Times New Roman" w:hAnsi="Times New Roman" w:cs="Times New Roman"/>
      <w:b w:val="0"/>
      <w:bCs w:val="0"/>
      <w:i/>
      <w:iCs/>
      <w:smallCaps w:val="0"/>
      <w:strike w:val="0"/>
      <w:color w:val="000000"/>
      <w:spacing w:val="0"/>
      <w:w w:val="100"/>
      <w:position w:val="0"/>
      <w:sz w:val="17"/>
      <w:szCs w:val="17"/>
      <w:u w:val="none"/>
      <w:lang w:val="en-US" w:eastAsia="en-US" w:bidi="en-US"/>
    </w:rPr>
  </w:style>
  <w:style w:type="table" w:customStyle="1" w:styleId="TabeladeGrelha4-Destaque11">
    <w:name w:val="Tabela de Grelha 4 - Destaque 11"/>
    <w:basedOn w:val="Tabelanormal"/>
    <w:uiPriority w:val="49"/>
    <w:rsid w:val="00B24345"/>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nfaseDiscreta">
    <w:name w:val="Subtle Emphasis"/>
    <w:aliases w:val="IT words"/>
    <w:basedOn w:val="author"/>
    <w:uiPriority w:val="19"/>
    <w:qFormat/>
    <w:rsid w:val="00AA2EE3"/>
    <w:rPr>
      <w:rFonts w:asciiTheme="majorHAnsi" w:hAnsiTheme="majorHAnsi"/>
      <w:b w:val="0"/>
      <w:i/>
      <w:iCs/>
      <w:color w:val="auto"/>
      <w:sz w:val="22"/>
    </w:rPr>
  </w:style>
  <w:style w:type="character" w:customStyle="1" w:styleId="Cabealho6Carter">
    <w:name w:val="Cabeçalho 6 Caráter"/>
    <w:aliases w:val="Before Caption Caráter"/>
    <w:basedOn w:val="Tipodeletrapredefinidodopargrafo"/>
    <w:link w:val="Cabealho6"/>
    <w:uiPriority w:val="9"/>
    <w:rsid w:val="0077285E"/>
    <w:rPr>
      <w:rFonts w:eastAsiaTheme="majorEastAsia" w:cstheme="majorBidi"/>
      <w:iCs/>
      <w:sz w:val="6"/>
      <w:szCs w:val="20"/>
      <w:lang w:val="en-US" w:eastAsia="pt-PT"/>
    </w:rPr>
  </w:style>
  <w:style w:type="table" w:styleId="SombreadoMdio1-Cor6">
    <w:name w:val="Medium Shading 1 Accent 6"/>
    <w:basedOn w:val="Tabelanormal"/>
    <w:uiPriority w:val="63"/>
    <w:rsid w:val="00FF3075"/>
    <w:pPr>
      <w:spacing w:after="0" w:line="240" w:lineRule="auto"/>
      <w:ind w:left="0"/>
      <w:jc w:val="left"/>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paragraph" w:styleId="Citao">
    <w:name w:val="Quote"/>
    <w:basedOn w:val="Normal"/>
    <w:next w:val="Normal"/>
    <w:link w:val="CitaoCarter"/>
    <w:uiPriority w:val="29"/>
    <w:qFormat/>
    <w:rsid w:val="00944191"/>
    <w:rPr>
      <w:i/>
      <w:iCs/>
      <w:color w:val="000000" w:themeColor="text1"/>
    </w:rPr>
  </w:style>
  <w:style w:type="character" w:customStyle="1" w:styleId="CitaoCarter">
    <w:name w:val="Citação Caráter"/>
    <w:basedOn w:val="Tipodeletrapredefinidodopargrafo"/>
    <w:link w:val="Citao"/>
    <w:uiPriority w:val="29"/>
    <w:rsid w:val="00944191"/>
    <w:rPr>
      <w:rFonts w:eastAsia="Times New Roman" w:cs="Times New Roman"/>
      <w:i/>
      <w:iCs/>
      <w:color w:val="000000" w:themeColor="text1"/>
      <w:szCs w:val="20"/>
      <w:lang w:val="en-US" w:eastAsia="pt-PT"/>
    </w:rPr>
  </w:style>
  <w:style w:type="character" w:customStyle="1" w:styleId="Bodytext265pt">
    <w:name w:val="Body text (2) + 6.5 pt"/>
    <w:basedOn w:val="Tipodeletrapredefinidodopargrafo"/>
    <w:rsid w:val="005E2D06"/>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Bodytext2">
    <w:name w:val="Body text (2)_"/>
    <w:basedOn w:val="Tipodeletrapredefinidodopargrafo"/>
    <w:link w:val="Bodytext20"/>
    <w:rsid w:val="006A2A1A"/>
    <w:rPr>
      <w:rFonts w:ascii="Times New Roman" w:eastAsia="Times New Roman" w:hAnsi="Times New Roman" w:cs="Times New Roman"/>
      <w:sz w:val="20"/>
      <w:szCs w:val="20"/>
      <w:shd w:val="clear" w:color="auto" w:fill="FFFFFF"/>
    </w:rPr>
  </w:style>
  <w:style w:type="character" w:customStyle="1" w:styleId="Bodytext27pt">
    <w:name w:val="Body text (2) + 7 pt"/>
    <w:basedOn w:val="Bodytext2"/>
    <w:rsid w:val="006A2A1A"/>
    <w:rPr>
      <w:rFonts w:ascii="Times New Roman" w:eastAsia="Times New Roman" w:hAnsi="Times New Roman" w:cs="Times New Roman"/>
      <w:color w:val="000000"/>
      <w:spacing w:val="0"/>
      <w:w w:val="100"/>
      <w:position w:val="0"/>
      <w:sz w:val="14"/>
      <w:szCs w:val="14"/>
      <w:shd w:val="clear" w:color="auto" w:fill="FFFFFF"/>
      <w:lang w:val="en-US" w:eastAsia="en-US" w:bidi="en-US"/>
    </w:rPr>
  </w:style>
  <w:style w:type="character" w:customStyle="1" w:styleId="Bodytext27ptBoldItalic">
    <w:name w:val="Body text (2) + 7 pt;Bold;Italic"/>
    <w:basedOn w:val="Bodytext2"/>
    <w:rsid w:val="006A2A1A"/>
    <w:rPr>
      <w:rFonts w:ascii="Times New Roman" w:eastAsia="Times New Roman" w:hAnsi="Times New Roman" w:cs="Times New Roman"/>
      <w:b/>
      <w:bCs/>
      <w:i/>
      <w:iCs/>
      <w:color w:val="000000"/>
      <w:spacing w:val="0"/>
      <w:w w:val="100"/>
      <w:position w:val="0"/>
      <w:sz w:val="14"/>
      <w:szCs w:val="14"/>
      <w:shd w:val="clear" w:color="auto" w:fill="FFFFFF"/>
      <w:lang w:val="en-US" w:eastAsia="en-US" w:bidi="en-US"/>
    </w:rPr>
  </w:style>
  <w:style w:type="paragraph" w:customStyle="1" w:styleId="Bodytext20">
    <w:name w:val="Body text (2)"/>
    <w:basedOn w:val="Normal"/>
    <w:link w:val="Bodytext2"/>
    <w:rsid w:val="006A2A1A"/>
    <w:pPr>
      <w:widowControl w:val="0"/>
      <w:shd w:val="clear" w:color="auto" w:fill="FFFFFF"/>
      <w:spacing w:after="0" w:line="240" w:lineRule="auto"/>
      <w:ind w:left="0"/>
      <w:jc w:val="left"/>
    </w:pPr>
    <w:rPr>
      <w:rFonts w:ascii="Times New Roman" w:hAnsi="Times New Roman"/>
      <w:sz w:val="20"/>
      <w:lang w:val="pt-PT" w:eastAsia="en-US"/>
    </w:rPr>
  </w:style>
  <w:style w:type="table" w:customStyle="1" w:styleId="LightShading-Accent11">
    <w:name w:val="Light Shading - Accent 11"/>
    <w:basedOn w:val="Tabelanormal"/>
    <w:uiPriority w:val="60"/>
    <w:rsid w:val="006A2A1A"/>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Bodytext27ptItalic">
    <w:name w:val="Body text (2) + 7 pt;Italic"/>
    <w:basedOn w:val="Bodytext2"/>
    <w:rsid w:val="00E104B0"/>
    <w:rPr>
      <w:rFonts w:ascii="Times New Roman" w:eastAsia="Times New Roman" w:hAnsi="Times New Roman" w:cs="Times New Roman"/>
      <w:b w:val="0"/>
      <w:bCs w:val="0"/>
      <w:i/>
      <w:iCs/>
      <w:smallCaps w:val="0"/>
      <w:strike w:val="0"/>
      <w:color w:val="000000"/>
      <w:spacing w:val="0"/>
      <w:w w:val="100"/>
      <w:position w:val="0"/>
      <w:sz w:val="14"/>
      <w:szCs w:val="14"/>
      <w:u w:val="none"/>
      <w:shd w:val="clear" w:color="auto" w:fill="FFFFFF"/>
      <w:lang w:val="en-US" w:eastAsia="en-US" w:bidi="en-US"/>
    </w:rPr>
  </w:style>
  <w:style w:type="table" w:customStyle="1" w:styleId="LightList-Accent11">
    <w:name w:val="Light List - Accent 11"/>
    <w:basedOn w:val="Tabelanormal"/>
    <w:uiPriority w:val="61"/>
    <w:rsid w:val="00E104B0"/>
    <w:pPr>
      <w:widowControl w:val="0"/>
      <w:spacing w:after="0" w:line="240" w:lineRule="auto"/>
      <w:ind w:left="0"/>
      <w:jc w:val="left"/>
    </w:pPr>
    <w:rPr>
      <w:rFonts w:ascii="Tahoma" w:eastAsia="Tahoma" w:hAnsi="Tahoma" w:cs="Tahoma"/>
      <w:sz w:val="24"/>
      <w:szCs w:val="24"/>
      <w:lang w:val="en-US" w:bidi="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GrelhaMdia1-Cor1">
    <w:name w:val="Medium Grid 1 Accent 1"/>
    <w:basedOn w:val="Tabelanormal"/>
    <w:uiPriority w:val="67"/>
    <w:rsid w:val="00E104B0"/>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TabeladeGrelha6Colorida-Destaque21">
    <w:name w:val="Tabela de Grelha 6 Colorida - Destaque 21"/>
    <w:basedOn w:val="Tabelanormal"/>
    <w:uiPriority w:val="51"/>
    <w:rsid w:val="00D3676B"/>
    <w:pPr>
      <w:spacing w:after="0" w:line="240" w:lineRule="auto"/>
      <w:ind w:left="0"/>
      <w:jc w:val="left"/>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eladeGrelha5Escura-Destaque22">
    <w:name w:val="Tabela de Grelha 5 Escura - Destaque 22"/>
    <w:basedOn w:val="Tabelanormal"/>
    <w:uiPriority w:val="50"/>
    <w:rsid w:val="009B5546"/>
    <w:pPr>
      <w:spacing w:after="0" w:line="240" w:lineRule="auto"/>
      <w:ind w:left="0"/>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SombreadoMdio1-Cor2">
    <w:name w:val="Medium Shading 1 Accent 2"/>
    <w:basedOn w:val="Tabelanormal"/>
    <w:uiPriority w:val="63"/>
    <w:rsid w:val="003503ED"/>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GrelhaMdia1-Cor2">
    <w:name w:val="Medium Grid 1 Accent 2"/>
    <w:basedOn w:val="Tabelanormal"/>
    <w:uiPriority w:val="67"/>
    <w:rsid w:val="00C67522"/>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paragraph" w:customStyle="1" w:styleId="Default">
    <w:name w:val="Default"/>
    <w:rsid w:val="005245F5"/>
    <w:pPr>
      <w:autoSpaceDE w:val="0"/>
      <w:autoSpaceDN w:val="0"/>
      <w:adjustRightInd w:val="0"/>
      <w:spacing w:after="0" w:line="240" w:lineRule="auto"/>
      <w:ind w:left="0"/>
      <w:jc w:val="left"/>
    </w:pPr>
    <w:rPr>
      <w:rFonts w:ascii="Times New Roman" w:hAnsi="Times New Roman" w:cs="Times New Roman"/>
      <w:color w:val="000000"/>
      <w:sz w:val="24"/>
      <w:szCs w:val="24"/>
    </w:rPr>
  </w:style>
  <w:style w:type="paragraph" w:styleId="Ttulo">
    <w:name w:val="Title"/>
    <w:basedOn w:val="Normal"/>
    <w:next w:val="Normal"/>
    <w:link w:val="TtuloCarter"/>
    <w:uiPriority w:val="10"/>
    <w:qFormat/>
    <w:rsid w:val="00AA2EE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ter">
    <w:name w:val="Título Caráter"/>
    <w:basedOn w:val="Tipodeletrapredefinidodopargrafo"/>
    <w:link w:val="Ttulo"/>
    <w:uiPriority w:val="10"/>
    <w:rsid w:val="00AA2EE3"/>
    <w:rPr>
      <w:rFonts w:asciiTheme="majorHAnsi" w:eastAsiaTheme="majorEastAsia" w:hAnsiTheme="majorHAnsi" w:cstheme="majorBidi"/>
      <w:color w:val="323E4F" w:themeColor="text2" w:themeShade="BF"/>
      <w:spacing w:val="5"/>
      <w:kern w:val="28"/>
      <w:sz w:val="52"/>
      <w:szCs w:val="52"/>
      <w:lang w:val="en-US" w:eastAsia="pt-PT"/>
    </w:rPr>
  </w:style>
  <w:style w:type="character" w:customStyle="1" w:styleId="Mencionar1">
    <w:name w:val="Mencionar1"/>
    <w:basedOn w:val="Tipodeletrapredefinidodopargrafo"/>
    <w:uiPriority w:val="99"/>
    <w:semiHidden/>
    <w:unhideWhenUsed/>
    <w:rsid w:val="00961A81"/>
    <w:rPr>
      <w:color w:val="2B579A"/>
      <w:shd w:val="clear" w:color="auto" w:fill="E6E6E6"/>
    </w:rPr>
  </w:style>
  <w:style w:type="character" w:customStyle="1" w:styleId="Mencionar2">
    <w:name w:val="Mencionar2"/>
    <w:basedOn w:val="Tipodeletrapredefinidodopargrafo"/>
    <w:uiPriority w:val="99"/>
    <w:semiHidden/>
    <w:unhideWhenUsed/>
    <w:rsid w:val="009E2889"/>
    <w:rPr>
      <w:color w:val="2B579A"/>
      <w:shd w:val="clear" w:color="auto" w:fill="E6E6E6"/>
    </w:rPr>
  </w:style>
  <w:style w:type="character" w:customStyle="1" w:styleId="Mencionar3">
    <w:name w:val="Mencionar3"/>
    <w:basedOn w:val="Tipodeletrapredefinidodopargrafo"/>
    <w:uiPriority w:val="99"/>
    <w:semiHidden/>
    <w:unhideWhenUsed/>
    <w:rsid w:val="003B1601"/>
    <w:rPr>
      <w:color w:val="2B579A"/>
      <w:shd w:val="clear" w:color="auto" w:fill="E6E6E6"/>
    </w:rPr>
  </w:style>
  <w:style w:type="paragraph" w:styleId="Assuntodecomentrio">
    <w:name w:val="annotation subject"/>
    <w:basedOn w:val="Textodecomentrio"/>
    <w:next w:val="Textodecomentrio"/>
    <w:link w:val="AssuntodecomentrioCarter"/>
    <w:uiPriority w:val="99"/>
    <w:semiHidden/>
    <w:unhideWhenUsed/>
    <w:rsid w:val="00E02FC3"/>
    <w:pPr>
      <w:spacing w:line="240" w:lineRule="auto"/>
    </w:pPr>
    <w:rPr>
      <w:b/>
      <w:bCs/>
    </w:rPr>
  </w:style>
  <w:style w:type="character" w:customStyle="1" w:styleId="AssuntodecomentrioCarter">
    <w:name w:val="Assunto de comentário Caráter"/>
    <w:basedOn w:val="TextodecomentrioCarter"/>
    <w:link w:val="Assuntodecomentrio"/>
    <w:uiPriority w:val="99"/>
    <w:semiHidden/>
    <w:rsid w:val="00E02FC3"/>
    <w:rPr>
      <w:rFonts w:ascii="Arial" w:eastAsia="Times New Roman" w:hAnsi="Arial" w:cs="Times New Roman"/>
      <w:b/>
      <w:bCs/>
      <w:sz w:val="20"/>
      <w:szCs w:val="20"/>
      <w:lang w:val="en-US" w:eastAsia="pt-PT"/>
    </w:rPr>
  </w:style>
  <w:style w:type="character" w:styleId="Mencionar">
    <w:name w:val="Mention"/>
    <w:basedOn w:val="Tipodeletrapredefinidodopargrafo"/>
    <w:uiPriority w:val="99"/>
    <w:semiHidden/>
    <w:unhideWhenUsed/>
    <w:rsid w:val="00F322A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96292">
      <w:bodyDiv w:val="1"/>
      <w:marLeft w:val="0"/>
      <w:marRight w:val="0"/>
      <w:marTop w:val="0"/>
      <w:marBottom w:val="0"/>
      <w:divBdr>
        <w:top w:val="none" w:sz="0" w:space="0" w:color="auto"/>
        <w:left w:val="none" w:sz="0" w:space="0" w:color="auto"/>
        <w:bottom w:val="none" w:sz="0" w:space="0" w:color="auto"/>
        <w:right w:val="none" w:sz="0" w:space="0" w:color="auto"/>
      </w:divBdr>
    </w:div>
    <w:div w:id="133571438">
      <w:bodyDiv w:val="1"/>
      <w:marLeft w:val="0"/>
      <w:marRight w:val="0"/>
      <w:marTop w:val="0"/>
      <w:marBottom w:val="0"/>
      <w:divBdr>
        <w:top w:val="none" w:sz="0" w:space="0" w:color="auto"/>
        <w:left w:val="none" w:sz="0" w:space="0" w:color="auto"/>
        <w:bottom w:val="none" w:sz="0" w:space="0" w:color="auto"/>
        <w:right w:val="none" w:sz="0" w:space="0" w:color="auto"/>
      </w:divBdr>
    </w:div>
    <w:div w:id="178853306">
      <w:bodyDiv w:val="1"/>
      <w:marLeft w:val="0"/>
      <w:marRight w:val="0"/>
      <w:marTop w:val="0"/>
      <w:marBottom w:val="0"/>
      <w:divBdr>
        <w:top w:val="none" w:sz="0" w:space="0" w:color="auto"/>
        <w:left w:val="none" w:sz="0" w:space="0" w:color="auto"/>
        <w:bottom w:val="none" w:sz="0" w:space="0" w:color="auto"/>
        <w:right w:val="none" w:sz="0" w:space="0" w:color="auto"/>
      </w:divBdr>
      <w:divsChild>
        <w:div w:id="1599409820">
          <w:marLeft w:val="0"/>
          <w:marRight w:val="0"/>
          <w:marTop w:val="0"/>
          <w:marBottom w:val="0"/>
          <w:divBdr>
            <w:top w:val="none" w:sz="0" w:space="0" w:color="auto"/>
            <w:left w:val="none" w:sz="0" w:space="0" w:color="auto"/>
            <w:bottom w:val="none" w:sz="0" w:space="0" w:color="auto"/>
            <w:right w:val="none" w:sz="0" w:space="0" w:color="auto"/>
          </w:divBdr>
        </w:div>
      </w:divsChild>
    </w:div>
    <w:div w:id="243344875">
      <w:bodyDiv w:val="1"/>
      <w:marLeft w:val="0"/>
      <w:marRight w:val="0"/>
      <w:marTop w:val="0"/>
      <w:marBottom w:val="0"/>
      <w:divBdr>
        <w:top w:val="none" w:sz="0" w:space="0" w:color="auto"/>
        <w:left w:val="none" w:sz="0" w:space="0" w:color="auto"/>
        <w:bottom w:val="none" w:sz="0" w:space="0" w:color="auto"/>
        <w:right w:val="none" w:sz="0" w:space="0" w:color="auto"/>
      </w:divBdr>
    </w:div>
    <w:div w:id="281964878">
      <w:bodyDiv w:val="1"/>
      <w:marLeft w:val="0"/>
      <w:marRight w:val="0"/>
      <w:marTop w:val="0"/>
      <w:marBottom w:val="0"/>
      <w:divBdr>
        <w:top w:val="none" w:sz="0" w:space="0" w:color="auto"/>
        <w:left w:val="none" w:sz="0" w:space="0" w:color="auto"/>
        <w:bottom w:val="none" w:sz="0" w:space="0" w:color="auto"/>
        <w:right w:val="none" w:sz="0" w:space="0" w:color="auto"/>
      </w:divBdr>
    </w:div>
    <w:div w:id="289746789">
      <w:bodyDiv w:val="1"/>
      <w:marLeft w:val="0"/>
      <w:marRight w:val="0"/>
      <w:marTop w:val="0"/>
      <w:marBottom w:val="0"/>
      <w:divBdr>
        <w:top w:val="none" w:sz="0" w:space="0" w:color="auto"/>
        <w:left w:val="none" w:sz="0" w:space="0" w:color="auto"/>
        <w:bottom w:val="none" w:sz="0" w:space="0" w:color="auto"/>
        <w:right w:val="none" w:sz="0" w:space="0" w:color="auto"/>
      </w:divBdr>
    </w:div>
    <w:div w:id="308242937">
      <w:bodyDiv w:val="1"/>
      <w:marLeft w:val="0"/>
      <w:marRight w:val="0"/>
      <w:marTop w:val="0"/>
      <w:marBottom w:val="0"/>
      <w:divBdr>
        <w:top w:val="none" w:sz="0" w:space="0" w:color="auto"/>
        <w:left w:val="none" w:sz="0" w:space="0" w:color="auto"/>
        <w:bottom w:val="none" w:sz="0" w:space="0" w:color="auto"/>
        <w:right w:val="none" w:sz="0" w:space="0" w:color="auto"/>
      </w:divBdr>
    </w:div>
    <w:div w:id="324818474">
      <w:bodyDiv w:val="1"/>
      <w:marLeft w:val="0"/>
      <w:marRight w:val="0"/>
      <w:marTop w:val="0"/>
      <w:marBottom w:val="0"/>
      <w:divBdr>
        <w:top w:val="none" w:sz="0" w:space="0" w:color="auto"/>
        <w:left w:val="none" w:sz="0" w:space="0" w:color="auto"/>
        <w:bottom w:val="none" w:sz="0" w:space="0" w:color="auto"/>
        <w:right w:val="none" w:sz="0" w:space="0" w:color="auto"/>
      </w:divBdr>
    </w:div>
    <w:div w:id="394855981">
      <w:bodyDiv w:val="1"/>
      <w:marLeft w:val="0"/>
      <w:marRight w:val="0"/>
      <w:marTop w:val="0"/>
      <w:marBottom w:val="0"/>
      <w:divBdr>
        <w:top w:val="none" w:sz="0" w:space="0" w:color="auto"/>
        <w:left w:val="none" w:sz="0" w:space="0" w:color="auto"/>
        <w:bottom w:val="none" w:sz="0" w:space="0" w:color="auto"/>
        <w:right w:val="none" w:sz="0" w:space="0" w:color="auto"/>
      </w:divBdr>
    </w:div>
    <w:div w:id="433747071">
      <w:bodyDiv w:val="1"/>
      <w:marLeft w:val="0"/>
      <w:marRight w:val="0"/>
      <w:marTop w:val="0"/>
      <w:marBottom w:val="0"/>
      <w:divBdr>
        <w:top w:val="none" w:sz="0" w:space="0" w:color="auto"/>
        <w:left w:val="none" w:sz="0" w:space="0" w:color="auto"/>
        <w:bottom w:val="none" w:sz="0" w:space="0" w:color="auto"/>
        <w:right w:val="none" w:sz="0" w:space="0" w:color="auto"/>
      </w:divBdr>
    </w:div>
    <w:div w:id="512186497">
      <w:bodyDiv w:val="1"/>
      <w:marLeft w:val="0"/>
      <w:marRight w:val="0"/>
      <w:marTop w:val="0"/>
      <w:marBottom w:val="0"/>
      <w:divBdr>
        <w:top w:val="none" w:sz="0" w:space="0" w:color="auto"/>
        <w:left w:val="none" w:sz="0" w:space="0" w:color="auto"/>
        <w:bottom w:val="none" w:sz="0" w:space="0" w:color="auto"/>
        <w:right w:val="none" w:sz="0" w:space="0" w:color="auto"/>
      </w:divBdr>
    </w:div>
    <w:div w:id="532692757">
      <w:bodyDiv w:val="1"/>
      <w:marLeft w:val="0"/>
      <w:marRight w:val="0"/>
      <w:marTop w:val="0"/>
      <w:marBottom w:val="0"/>
      <w:divBdr>
        <w:top w:val="none" w:sz="0" w:space="0" w:color="auto"/>
        <w:left w:val="none" w:sz="0" w:space="0" w:color="auto"/>
        <w:bottom w:val="none" w:sz="0" w:space="0" w:color="auto"/>
        <w:right w:val="none" w:sz="0" w:space="0" w:color="auto"/>
      </w:divBdr>
      <w:divsChild>
        <w:div w:id="405223826">
          <w:marLeft w:val="0"/>
          <w:marRight w:val="0"/>
          <w:marTop w:val="178"/>
          <w:marBottom w:val="178"/>
          <w:divBdr>
            <w:top w:val="single" w:sz="6" w:space="0" w:color="CCCCCC"/>
            <w:left w:val="single" w:sz="6" w:space="0" w:color="CCCCCC"/>
            <w:bottom w:val="single" w:sz="6" w:space="0" w:color="CCCCCC"/>
            <w:right w:val="single" w:sz="6" w:space="0" w:color="CCCCCC"/>
          </w:divBdr>
          <w:divsChild>
            <w:div w:id="1866868172">
              <w:marLeft w:val="0"/>
              <w:marRight w:val="0"/>
              <w:marTop w:val="0"/>
              <w:marBottom w:val="0"/>
              <w:divBdr>
                <w:top w:val="none" w:sz="0" w:space="0" w:color="auto"/>
                <w:left w:val="none" w:sz="0" w:space="0" w:color="auto"/>
                <w:bottom w:val="none" w:sz="0" w:space="0" w:color="auto"/>
                <w:right w:val="none" w:sz="0" w:space="0" w:color="auto"/>
              </w:divBdr>
              <w:divsChild>
                <w:div w:id="1763262721">
                  <w:marLeft w:val="0"/>
                  <w:marRight w:val="0"/>
                  <w:marTop w:val="0"/>
                  <w:marBottom w:val="0"/>
                  <w:divBdr>
                    <w:top w:val="none" w:sz="0" w:space="0" w:color="auto"/>
                    <w:left w:val="none" w:sz="0" w:space="0" w:color="auto"/>
                    <w:bottom w:val="none" w:sz="0" w:space="0" w:color="auto"/>
                    <w:right w:val="none" w:sz="0" w:space="0" w:color="auto"/>
                  </w:divBdr>
                  <w:divsChild>
                    <w:div w:id="1549612078">
                      <w:marLeft w:val="0"/>
                      <w:marRight w:val="0"/>
                      <w:marTop w:val="267"/>
                      <w:marBottom w:val="0"/>
                      <w:divBdr>
                        <w:top w:val="none" w:sz="0" w:space="0" w:color="auto"/>
                        <w:left w:val="none" w:sz="0" w:space="0" w:color="auto"/>
                        <w:bottom w:val="none" w:sz="0" w:space="0" w:color="auto"/>
                        <w:right w:val="none" w:sz="0" w:space="0" w:color="auto"/>
                      </w:divBdr>
                    </w:div>
                  </w:divsChild>
                </w:div>
              </w:divsChild>
            </w:div>
          </w:divsChild>
        </w:div>
      </w:divsChild>
    </w:div>
    <w:div w:id="591085451">
      <w:bodyDiv w:val="1"/>
      <w:marLeft w:val="0"/>
      <w:marRight w:val="0"/>
      <w:marTop w:val="0"/>
      <w:marBottom w:val="0"/>
      <w:divBdr>
        <w:top w:val="none" w:sz="0" w:space="0" w:color="auto"/>
        <w:left w:val="none" w:sz="0" w:space="0" w:color="auto"/>
        <w:bottom w:val="none" w:sz="0" w:space="0" w:color="auto"/>
        <w:right w:val="none" w:sz="0" w:space="0" w:color="auto"/>
      </w:divBdr>
    </w:div>
    <w:div w:id="646472448">
      <w:bodyDiv w:val="1"/>
      <w:marLeft w:val="0"/>
      <w:marRight w:val="0"/>
      <w:marTop w:val="0"/>
      <w:marBottom w:val="0"/>
      <w:divBdr>
        <w:top w:val="none" w:sz="0" w:space="0" w:color="auto"/>
        <w:left w:val="none" w:sz="0" w:space="0" w:color="auto"/>
        <w:bottom w:val="none" w:sz="0" w:space="0" w:color="auto"/>
        <w:right w:val="none" w:sz="0" w:space="0" w:color="auto"/>
      </w:divBdr>
    </w:div>
    <w:div w:id="669985780">
      <w:bodyDiv w:val="1"/>
      <w:marLeft w:val="0"/>
      <w:marRight w:val="0"/>
      <w:marTop w:val="0"/>
      <w:marBottom w:val="0"/>
      <w:divBdr>
        <w:top w:val="none" w:sz="0" w:space="0" w:color="auto"/>
        <w:left w:val="none" w:sz="0" w:space="0" w:color="auto"/>
        <w:bottom w:val="none" w:sz="0" w:space="0" w:color="auto"/>
        <w:right w:val="none" w:sz="0" w:space="0" w:color="auto"/>
      </w:divBdr>
    </w:div>
    <w:div w:id="706756360">
      <w:bodyDiv w:val="1"/>
      <w:marLeft w:val="0"/>
      <w:marRight w:val="0"/>
      <w:marTop w:val="0"/>
      <w:marBottom w:val="0"/>
      <w:divBdr>
        <w:top w:val="none" w:sz="0" w:space="0" w:color="auto"/>
        <w:left w:val="none" w:sz="0" w:space="0" w:color="auto"/>
        <w:bottom w:val="none" w:sz="0" w:space="0" w:color="auto"/>
        <w:right w:val="none" w:sz="0" w:space="0" w:color="auto"/>
      </w:divBdr>
    </w:div>
    <w:div w:id="722874859">
      <w:bodyDiv w:val="1"/>
      <w:marLeft w:val="0"/>
      <w:marRight w:val="0"/>
      <w:marTop w:val="0"/>
      <w:marBottom w:val="0"/>
      <w:divBdr>
        <w:top w:val="none" w:sz="0" w:space="0" w:color="auto"/>
        <w:left w:val="none" w:sz="0" w:space="0" w:color="auto"/>
        <w:bottom w:val="none" w:sz="0" w:space="0" w:color="auto"/>
        <w:right w:val="none" w:sz="0" w:space="0" w:color="auto"/>
      </w:divBdr>
    </w:div>
    <w:div w:id="740828437">
      <w:bodyDiv w:val="1"/>
      <w:marLeft w:val="0"/>
      <w:marRight w:val="0"/>
      <w:marTop w:val="0"/>
      <w:marBottom w:val="0"/>
      <w:divBdr>
        <w:top w:val="none" w:sz="0" w:space="0" w:color="auto"/>
        <w:left w:val="none" w:sz="0" w:space="0" w:color="auto"/>
        <w:bottom w:val="none" w:sz="0" w:space="0" w:color="auto"/>
        <w:right w:val="none" w:sz="0" w:space="0" w:color="auto"/>
      </w:divBdr>
    </w:div>
    <w:div w:id="822040402">
      <w:bodyDiv w:val="1"/>
      <w:marLeft w:val="0"/>
      <w:marRight w:val="0"/>
      <w:marTop w:val="0"/>
      <w:marBottom w:val="0"/>
      <w:divBdr>
        <w:top w:val="none" w:sz="0" w:space="0" w:color="auto"/>
        <w:left w:val="none" w:sz="0" w:space="0" w:color="auto"/>
        <w:bottom w:val="none" w:sz="0" w:space="0" w:color="auto"/>
        <w:right w:val="none" w:sz="0" w:space="0" w:color="auto"/>
      </w:divBdr>
    </w:div>
    <w:div w:id="878783584">
      <w:bodyDiv w:val="1"/>
      <w:marLeft w:val="0"/>
      <w:marRight w:val="0"/>
      <w:marTop w:val="0"/>
      <w:marBottom w:val="0"/>
      <w:divBdr>
        <w:top w:val="none" w:sz="0" w:space="0" w:color="auto"/>
        <w:left w:val="none" w:sz="0" w:space="0" w:color="auto"/>
        <w:bottom w:val="none" w:sz="0" w:space="0" w:color="auto"/>
        <w:right w:val="none" w:sz="0" w:space="0" w:color="auto"/>
      </w:divBdr>
    </w:div>
    <w:div w:id="999115031">
      <w:bodyDiv w:val="1"/>
      <w:marLeft w:val="0"/>
      <w:marRight w:val="0"/>
      <w:marTop w:val="0"/>
      <w:marBottom w:val="0"/>
      <w:divBdr>
        <w:top w:val="none" w:sz="0" w:space="0" w:color="auto"/>
        <w:left w:val="none" w:sz="0" w:space="0" w:color="auto"/>
        <w:bottom w:val="none" w:sz="0" w:space="0" w:color="auto"/>
        <w:right w:val="none" w:sz="0" w:space="0" w:color="auto"/>
      </w:divBdr>
    </w:div>
    <w:div w:id="1050542135">
      <w:bodyDiv w:val="1"/>
      <w:marLeft w:val="0"/>
      <w:marRight w:val="0"/>
      <w:marTop w:val="0"/>
      <w:marBottom w:val="0"/>
      <w:divBdr>
        <w:top w:val="none" w:sz="0" w:space="0" w:color="auto"/>
        <w:left w:val="none" w:sz="0" w:space="0" w:color="auto"/>
        <w:bottom w:val="none" w:sz="0" w:space="0" w:color="auto"/>
        <w:right w:val="none" w:sz="0" w:space="0" w:color="auto"/>
      </w:divBdr>
    </w:div>
    <w:div w:id="1084883139">
      <w:bodyDiv w:val="1"/>
      <w:marLeft w:val="0"/>
      <w:marRight w:val="0"/>
      <w:marTop w:val="0"/>
      <w:marBottom w:val="0"/>
      <w:divBdr>
        <w:top w:val="none" w:sz="0" w:space="0" w:color="auto"/>
        <w:left w:val="none" w:sz="0" w:space="0" w:color="auto"/>
        <w:bottom w:val="none" w:sz="0" w:space="0" w:color="auto"/>
        <w:right w:val="none" w:sz="0" w:space="0" w:color="auto"/>
      </w:divBdr>
    </w:div>
    <w:div w:id="1104423474">
      <w:bodyDiv w:val="1"/>
      <w:marLeft w:val="0"/>
      <w:marRight w:val="0"/>
      <w:marTop w:val="0"/>
      <w:marBottom w:val="0"/>
      <w:divBdr>
        <w:top w:val="none" w:sz="0" w:space="0" w:color="auto"/>
        <w:left w:val="none" w:sz="0" w:space="0" w:color="auto"/>
        <w:bottom w:val="none" w:sz="0" w:space="0" w:color="auto"/>
        <w:right w:val="none" w:sz="0" w:space="0" w:color="auto"/>
      </w:divBdr>
    </w:div>
    <w:div w:id="1117677240">
      <w:bodyDiv w:val="1"/>
      <w:marLeft w:val="0"/>
      <w:marRight w:val="0"/>
      <w:marTop w:val="0"/>
      <w:marBottom w:val="0"/>
      <w:divBdr>
        <w:top w:val="none" w:sz="0" w:space="0" w:color="auto"/>
        <w:left w:val="none" w:sz="0" w:space="0" w:color="auto"/>
        <w:bottom w:val="none" w:sz="0" w:space="0" w:color="auto"/>
        <w:right w:val="none" w:sz="0" w:space="0" w:color="auto"/>
      </w:divBdr>
    </w:div>
    <w:div w:id="1185053111">
      <w:bodyDiv w:val="1"/>
      <w:marLeft w:val="0"/>
      <w:marRight w:val="0"/>
      <w:marTop w:val="0"/>
      <w:marBottom w:val="0"/>
      <w:divBdr>
        <w:top w:val="none" w:sz="0" w:space="0" w:color="auto"/>
        <w:left w:val="none" w:sz="0" w:space="0" w:color="auto"/>
        <w:bottom w:val="none" w:sz="0" w:space="0" w:color="auto"/>
        <w:right w:val="none" w:sz="0" w:space="0" w:color="auto"/>
      </w:divBdr>
      <w:divsChild>
        <w:div w:id="2053380173">
          <w:marLeft w:val="0"/>
          <w:marRight w:val="0"/>
          <w:marTop w:val="0"/>
          <w:marBottom w:val="0"/>
          <w:divBdr>
            <w:top w:val="none" w:sz="0" w:space="0" w:color="auto"/>
            <w:left w:val="none" w:sz="0" w:space="0" w:color="auto"/>
            <w:bottom w:val="none" w:sz="0" w:space="0" w:color="auto"/>
            <w:right w:val="none" w:sz="0" w:space="0" w:color="auto"/>
          </w:divBdr>
        </w:div>
      </w:divsChild>
    </w:div>
    <w:div w:id="1190295347">
      <w:bodyDiv w:val="1"/>
      <w:marLeft w:val="0"/>
      <w:marRight w:val="0"/>
      <w:marTop w:val="0"/>
      <w:marBottom w:val="0"/>
      <w:divBdr>
        <w:top w:val="none" w:sz="0" w:space="0" w:color="auto"/>
        <w:left w:val="none" w:sz="0" w:space="0" w:color="auto"/>
        <w:bottom w:val="none" w:sz="0" w:space="0" w:color="auto"/>
        <w:right w:val="none" w:sz="0" w:space="0" w:color="auto"/>
      </w:divBdr>
    </w:div>
    <w:div w:id="1199469285">
      <w:bodyDiv w:val="1"/>
      <w:marLeft w:val="0"/>
      <w:marRight w:val="0"/>
      <w:marTop w:val="0"/>
      <w:marBottom w:val="0"/>
      <w:divBdr>
        <w:top w:val="none" w:sz="0" w:space="0" w:color="auto"/>
        <w:left w:val="none" w:sz="0" w:space="0" w:color="auto"/>
        <w:bottom w:val="none" w:sz="0" w:space="0" w:color="auto"/>
        <w:right w:val="none" w:sz="0" w:space="0" w:color="auto"/>
      </w:divBdr>
    </w:div>
    <w:div w:id="1234927063">
      <w:bodyDiv w:val="1"/>
      <w:marLeft w:val="0"/>
      <w:marRight w:val="0"/>
      <w:marTop w:val="0"/>
      <w:marBottom w:val="0"/>
      <w:divBdr>
        <w:top w:val="none" w:sz="0" w:space="0" w:color="auto"/>
        <w:left w:val="none" w:sz="0" w:space="0" w:color="auto"/>
        <w:bottom w:val="none" w:sz="0" w:space="0" w:color="auto"/>
        <w:right w:val="none" w:sz="0" w:space="0" w:color="auto"/>
      </w:divBdr>
    </w:div>
    <w:div w:id="1267620871">
      <w:bodyDiv w:val="1"/>
      <w:marLeft w:val="0"/>
      <w:marRight w:val="0"/>
      <w:marTop w:val="0"/>
      <w:marBottom w:val="0"/>
      <w:divBdr>
        <w:top w:val="none" w:sz="0" w:space="0" w:color="auto"/>
        <w:left w:val="none" w:sz="0" w:space="0" w:color="auto"/>
        <w:bottom w:val="none" w:sz="0" w:space="0" w:color="auto"/>
        <w:right w:val="none" w:sz="0" w:space="0" w:color="auto"/>
      </w:divBdr>
    </w:div>
    <w:div w:id="1325282756">
      <w:bodyDiv w:val="1"/>
      <w:marLeft w:val="0"/>
      <w:marRight w:val="0"/>
      <w:marTop w:val="0"/>
      <w:marBottom w:val="0"/>
      <w:divBdr>
        <w:top w:val="none" w:sz="0" w:space="0" w:color="auto"/>
        <w:left w:val="none" w:sz="0" w:space="0" w:color="auto"/>
        <w:bottom w:val="none" w:sz="0" w:space="0" w:color="auto"/>
        <w:right w:val="none" w:sz="0" w:space="0" w:color="auto"/>
      </w:divBdr>
    </w:div>
    <w:div w:id="1442726159">
      <w:bodyDiv w:val="1"/>
      <w:marLeft w:val="0"/>
      <w:marRight w:val="0"/>
      <w:marTop w:val="0"/>
      <w:marBottom w:val="0"/>
      <w:divBdr>
        <w:top w:val="none" w:sz="0" w:space="0" w:color="auto"/>
        <w:left w:val="none" w:sz="0" w:space="0" w:color="auto"/>
        <w:bottom w:val="none" w:sz="0" w:space="0" w:color="auto"/>
        <w:right w:val="none" w:sz="0" w:space="0" w:color="auto"/>
      </w:divBdr>
    </w:div>
    <w:div w:id="1500728459">
      <w:bodyDiv w:val="1"/>
      <w:marLeft w:val="0"/>
      <w:marRight w:val="0"/>
      <w:marTop w:val="0"/>
      <w:marBottom w:val="0"/>
      <w:divBdr>
        <w:top w:val="none" w:sz="0" w:space="0" w:color="auto"/>
        <w:left w:val="none" w:sz="0" w:space="0" w:color="auto"/>
        <w:bottom w:val="none" w:sz="0" w:space="0" w:color="auto"/>
        <w:right w:val="none" w:sz="0" w:space="0" w:color="auto"/>
      </w:divBdr>
    </w:div>
    <w:div w:id="1554199284">
      <w:bodyDiv w:val="1"/>
      <w:marLeft w:val="0"/>
      <w:marRight w:val="0"/>
      <w:marTop w:val="0"/>
      <w:marBottom w:val="0"/>
      <w:divBdr>
        <w:top w:val="none" w:sz="0" w:space="0" w:color="auto"/>
        <w:left w:val="none" w:sz="0" w:space="0" w:color="auto"/>
        <w:bottom w:val="none" w:sz="0" w:space="0" w:color="auto"/>
        <w:right w:val="none" w:sz="0" w:space="0" w:color="auto"/>
      </w:divBdr>
    </w:div>
    <w:div w:id="1573348258">
      <w:bodyDiv w:val="1"/>
      <w:marLeft w:val="0"/>
      <w:marRight w:val="0"/>
      <w:marTop w:val="0"/>
      <w:marBottom w:val="0"/>
      <w:divBdr>
        <w:top w:val="none" w:sz="0" w:space="0" w:color="auto"/>
        <w:left w:val="none" w:sz="0" w:space="0" w:color="auto"/>
        <w:bottom w:val="none" w:sz="0" w:space="0" w:color="auto"/>
        <w:right w:val="none" w:sz="0" w:space="0" w:color="auto"/>
      </w:divBdr>
    </w:div>
    <w:div w:id="1607033796">
      <w:bodyDiv w:val="1"/>
      <w:marLeft w:val="0"/>
      <w:marRight w:val="0"/>
      <w:marTop w:val="0"/>
      <w:marBottom w:val="0"/>
      <w:divBdr>
        <w:top w:val="none" w:sz="0" w:space="0" w:color="auto"/>
        <w:left w:val="none" w:sz="0" w:space="0" w:color="auto"/>
        <w:bottom w:val="none" w:sz="0" w:space="0" w:color="auto"/>
        <w:right w:val="none" w:sz="0" w:space="0" w:color="auto"/>
      </w:divBdr>
      <w:divsChild>
        <w:div w:id="633828386">
          <w:marLeft w:val="0"/>
          <w:marRight w:val="0"/>
          <w:marTop w:val="0"/>
          <w:marBottom w:val="0"/>
          <w:divBdr>
            <w:top w:val="none" w:sz="0" w:space="0" w:color="auto"/>
            <w:left w:val="none" w:sz="0" w:space="0" w:color="auto"/>
            <w:bottom w:val="none" w:sz="0" w:space="0" w:color="auto"/>
            <w:right w:val="none" w:sz="0" w:space="0" w:color="auto"/>
          </w:divBdr>
        </w:div>
      </w:divsChild>
    </w:div>
    <w:div w:id="1651518344">
      <w:bodyDiv w:val="1"/>
      <w:marLeft w:val="0"/>
      <w:marRight w:val="0"/>
      <w:marTop w:val="0"/>
      <w:marBottom w:val="0"/>
      <w:divBdr>
        <w:top w:val="none" w:sz="0" w:space="0" w:color="auto"/>
        <w:left w:val="none" w:sz="0" w:space="0" w:color="auto"/>
        <w:bottom w:val="none" w:sz="0" w:space="0" w:color="auto"/>
        <w:right w:val="none" w:sz="0" w:space="0" w:color="auto"/>
      </w:divBdr>
    </w:div>
    <w:div w:id="1673335174">
      <w:bodyDiv w:val="1"/>
      <w:marLeft w:val="0"/>
      <w:marRight w:val="0"/>
      <w:marTop w:val="0"/>
      <w:marBottom w:val="0"/>
      <w:divBdr>
        <w:top w:val="none" w:sz="0" w:space="0" w:color="auto"/>
        <w:left w:val="none" w:sz="0" w:space="0" w:color="auto"/>
        <w:bottom w:val="none" w:sz="0" w:space="0" w:color="auto"/>
        <w:right w:val="none" w:sz="0" w:space="0" w:color="auto"/>
      </w:divBdr>
    </w:div>
    <w:div w:id="1689329923">
      <w:bodyDiv w:val="1"/>
      <w:marLeft w:val="0"/>
      <w:marRight w:val="0"/>
      <w:marTop w:val="0"/>
      <w:marBottom w:val="0"/>
      <w:divBdr>
        <w:top w:val="none" w:sz="0" w:space="0" w:color="auto"/>
        <w:left w:val="none" w:sz="0" w:space="0" w:color="auto"/>
        <w:bottom w:val="none" w:sz="0" w:space="0" w:color="auto"/>
        <w:right w:val="none" w:sz="0" w:space="0" w:color="auto"/>
      </w:divBdr>
    </w:div>
    <w:div w:id="1707946840">
      <w:bodyDiv w:val="1"/>
      <w:marLeft w:val="0"/>
      <w:marRight w:val="0"/>
      <w:marTop w:val="0"/>
      <w:marBottom w:val="0"/>
      <w:divBdr>
        <w:top w:val="none" w:sz="0" w:space="0" w:color="auto"/>
        <w:left w:val="none" w:sz="0" w:space="0" w:color="auto"/>
        <w:bottom w:val="none" w:sz="0" w:space="0" w:color="auto"/>
        <w:right w:val="none" w:sz="0" w:space="0" w:color="auto"/>
      </w:divBdr>
    </w:div>
    <w:div w:id="1776706375">
      <w:bodyDiv w:val="1"/>
      <w:marLeft w:val="0"/>
      <w:marRight w:val="0"/>
      <w:marTop w:val="0"/>
      <w:marBottom w:val="0"/>
      <w:divBdr>
        <w:top w:val="none" w:sz="0" w:space="0" w:color="auto"/>
        <w:left w:val="none" w:sz="0" w:space="0" w:color="auto"/>
        <w:bottom w:val="none" w:sz="0" w:space="0" w:color="auto"/>
        <w:right w:val="none" w:sz="0" w:space="0" w:color="auto"/>
      </w:divBdr>
    </w:div>
    <w:div w:id="1913923704">
      <w:bodyDiv w:val="1"/>
      <w:marLeft w:val="0"/>
      <w:marRight w:val="0"/>
      <w:marTop w:val="0"/>
      <w:marBottom w:val="0"/>
      <w:divBdr>
        <w:top w:val="none" w:sz="0" w:space="0" w:color="auto"/>
        <w:left w:val="none" w:sz="0" w:space="0" w:color="auto"/>
        <w:bottom w:val="none" w:sz="0" w:space="0" w:color="auto"/>
        <w:right w:val="none" w:sz="0" w:space="0" w:color="auto"/>
      </w:divBdr>
    </w:div>
    <w:div w:id="1924754264">
      <w:bodyDiv w:val="1"/>
      <w:marLeft w:val="0"/>
      <w:marRight w:val="0"/>
      <w:marTop w:val="0"/>
      <w:marBottom w:val="0"/>
      <w:divBdr>
        <w:top w:val="none" w:sz="0" w:space="0" w:color="auto"/>
        <w:left w:val="none" w:sz="0" w:space="0" w:color="auto"/>
        <w:bottom w:val="none" w:sz="0" w:space="0" w:color="auto"/>
        <w:right w:val="none" w:sz="0" w:space="0" w:color="auto"/>
      </w:divBdr>
    </w:div>
    <w:div w:id="1953243820">
      <w:bodyDiv w:val="1"/>
      <w:marLeft w:val="0"/>
      <w:marRight w:val="0"/>
      <w:marTop w:val="0"/>
      <w:marBottom w:val="0"/>
      <w:divBdr>
        <w:top w:val="none" w:sz="0" w:space="0" w:color="auto"/>
        <w:left w:val="none" w:sz="0" w:space="0" w:color="auto"/>
        <w:bottom w:val="none" w:sz="0" w:space="0" w:color="auto"/>
        <w:right w:val="none" w:sz="0" w:space="0" w:color="auto"/>
      </w:divBdr>
    </w:div>
    <w:div w:id="1955356879">
      <w:bodyDiv w:val="1"/>
      <w:marLeft w:val="0"/>
      <w:marRight w:val="0"/>
      <w:marTop w:val="0"/>
      <w:marBottom w:val="0"/>
      <w:divBdr>
        <w:top w:val="none" w:sz="0" w:space="0" w:color="auto"/>
        <w:left w:val="none" w:sz="0" w:space="0" w:color="auto"/>
        <w:bottom w:val="none" w:sz="0" w:space="0" w:color="auto"/>
        <w:right w:val="none" w:sz="0" w:space="0" w:color="auto"/>
      </w:divBdr>
    </w:div>
    <w:div w:id="1965653751">
      <w:bodyDiv w:val="1"/>
      <w:marLeft w:val="0"/>
      <w:marRight w:val="0"/>
      <w:marTop w:val="0"/>
      <w:marBottom w:val="0"/>
      <w:divBdr>
        <w:top w:val="none" w:sz="0" w:space="0" w:color="auto"/>
        <w:left w:val="none" w:sz="0" w:space="0" w:color="auto"/>
        <w:bottom w:val="none" w:sz="0" w:space="0" w:color="auto"/>
        <w:right w:val="none" w:sz="0" w:space="0" w:color="auto"/>
      </w:divBdr>
    </w:div>
    <w:div w:id="1988892826">
      <w:bodyDiv w:val="1"/>
      <w:marLeft w:val="0"/>
      <w:marRight w:val="0"/>
      <w:marTop w:val="0"/>
      <w:marBottom w:val="0"/>
      <w:divBdr>
        <w:top w:val="none" w:sz="0" w:space="0" w:color="auto"/>
        <w:left w:val="none" w:sz="0" w:space="0" w:color="auto"/>
        <w:bottom w:val="none" w:sz="0" w:space="0" w:color="auto"/>
        <w:right w:val="none" w:sz="0" w:space="0" w:color="auto"/>
      </w:divBdr>
    </w:div>
    <w:div w:id="2023313905">
      <w:bodyDiv w:val="1"/>
      <w:marLeft w:val="0"/>
      <w:marRight w:val="0"/>
      <w:marTop w:val="0"/>
      <w:marBottom w:val="0"/>
      <w:divBdr>
        <w:top w:val="none" w:sz="0" w:space="0" w:color="auto"/>
        <w:left w:val="none" w:sz="0" w:space="0" w:color="auto"/>
        <w:bottom w:val="none" w:sz="0" w:space="0" w:color="auto"/>
        <w:right w:val="none" w:sz="0" w:space="0" w:color="auto"/>
      </w:divBdr>
    </w:div>
    <w:div w:id="2072073799">
      <w:bodyDiv w:val="1"/>
      <w:marLeft w:val="0"/>
      <w:marRight w:val="0"/>
      <w:marTop w:val="0"/>
      <w:marBottom w:val="0"/>
      <w:divBdr>
        <w:top w:val="none" w:sz="0" w:space="0" w:color="auto"/>
        <w:left w:val="none" w:sz="0" w:space="0" w:color="auto"/>
        <w:bottom w:val="none" w:sz="0" w:space="0" w:color="auto"/>
        <w:right w:val="none" w:sz="0" w:space="0" w:color="auto"/>
      </w:divBdr>
    </w:div>
    <w:div w:id="2101221828">
      <w:bodyDiv w:val="1"/>
      <w:marLeft w:val="0"/>
      <w:marRight w:val="0"/>
      <w:marTop w:val="0"/>
      <w:marBottom w:val="0"/>
      <w:divBdr>
        <w:top w:val="none" w:sz="0" w:space="0" w:color="auto"/>
        <w:left w:val="none" w:sz="0" w:space="0" w:color="auto"/>
        <w:bottom w:val="none" w:sz="0" w:space="0" w:color="auto"/>
        <w:right w:val="none" w:sz="0" w:space="0" w:color="auto"/>
      </w:divBdr>
    </w:div>
    <w:div w:id="2114863883">
      <w:bodyDiv w:val="1"/>
      <w:marLeft w:val="0"/>
      <w:marRight w:val="0"/>
      <w:marTop w:val="0"/>
      <w:marBottom w:val="0"/>
      <w:divBdr>
        <w:top w:val="none" w:sz="0" w:space="0" w:color="auto"/>
        <w:left w:val="none" w:sz="0" w:space="0" w:color="auto"/>
        <w:bottom w:val="none" w:sz="0" w:space="0" w:color="auto"/>
        <w:right w:val="none" w:sz="0" w:space="0" w:color="auto"/>
      </w:divBdr>
    </w:div>
    <w:div w:id="2117627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gsmarena.com/xiaomi_redmi_3s-8150.php" TargetMode="External"/><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51.png"/><Relationship Id="rId138" Type="http://schemas.openxmlformats.org/officeDocument/2006/relationships/hyperlink" Target="http://www.gsmarena.com/glossary.php3?term=call-alerts" TargetMode="External"/><Relationship Id="rId159" Type="http://schemas.openxmlformats.org/officeDocument/2006/relationships/hyperlink" Target="http://www.gsmarena.com/piccmp.php3?idType=1&amp;idPhone1=8150&amp;nSuggest=1" TargetMode="External"/><Relationship Id="rId170" Type="http://schemas.openxmlformats.org/officeDocument/2006/relationships/hyperlink" Target="http://www.gsmarena.com/samsung_galaxy_s7-7821.php" TargetMode="External"/><Relationship Id="rId191" Type="http://schemas.openxmlformats.org/officeDocument/2006/relationships/hyperlink" Target="http://www.gsmarena.com/glossary.php3?term=loudspeaker" TargetMode="External"/><Relationship Id="rId205" Type="http://schemas.openxmlformats.org/officeDocument/2006/relationships/hyperlink" Target="http://www.gsmarena.com/samsung_galaxy_s7-7821.php" TargetMode="External"/><Relationship Id="rId226" Type="http://schemas.openxmlformats.org/officeDocument/2006/relationships/fontTable" Target="fontTable.xml"/><Relationship Id="rId107" Type="http://schemas.openxmlformats.org/officeDocument/2006/relationships/hyperlink" Target="http://engi" TargetMode="External"/><Relationship Id="rId11" Type="http://schemas.openxmlformats.org/officeDocument/2006/relationships/footer" Target="footer1.xml"/><Relationship Id="rId32" Type="http://schemas.openxmlformats.org/officeDocument/2006/relationships/hyperlink" Target="http://www.thefreedictionary.com/Global+Positioning+System" TargetMode="External"/><Relationship Id="rId53" Type="http://schemas.openxmlformats.org/officeDocument/2006/relationships/image" Target="media/image30.png"/><Relationship Id="rId74" Type="http://schemas.openxmlformats.org/officeDocument/2006/relationships/oleObject" Target="embeddings/oleObject2.bin"/><Relationship Id="rId128" Type="http://schemas.openxmlformats.org/officeDocument/2006/relationships/hyperlink" Target="http://www.gsmarena.com/glossary.php3?term=cpu" TargetMode="External"/><Relationship Id="rId149" Type="http://schemas.openxmlformats.org/officeDocument/2006/relationships/hyperlink" Target="http://www.gsmarena.com/glossary.php3?term=browser" TargetMode="External"/><Relationship Id="rId5" Type="http://schemas.openxmlformats.org/officeDocument/2006/relationships/webSettings" Target="webSettings.xml"/><Relationship Id="rId95" Type="http://schemas.openxmlformats.org/officeDocument/2006/relationships/image" Target="media/image60.emf"/><Relationship Id="rId160" Type="http://schemas.openxmlformats.org/officeDocument/2006/relationships/hyperlink" Target="http://www.gsmarena.com/vidcmp.php3?idType=3&amp;idPhone1=8150&amp;nSuggest=1" TargetMode="External"/><Relationship Id="rId181" Type="http://schemas.openxmlformats.org/officeDocument/2006/relationships/hyperlink" Target="http://www.gsmarena.com/glossary.php3?term=chipset" TargetMode="External"/><Relationship Id="rId216" Type="http://schemas.openxmlformats.org/officeDocument/2006/relationships/hyperlink" Target="http://www.gsmarena.com/gsmarena_lab_tests-review-751p3.php" TargetMode="External"/><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hyperlink" Target="http://encyclopedia.thefreedictionary.com/Public+Land+Mobile+Network" TargetMode="External"/><Relationship Id="rId118" Type="http://schemas.openxmlformats.org/officeDocument/2006/relationships/hyperlink" Target="http://www.gsmarena.com/xiaomi_redmi_3s-8150.php" TargetMode="External"/><Relationship Id="rId139" Type="http://schemas.openxmlformats.org/officeDocument/2006/relationships/hyperlink" Target="http://www.gsmarena.com/glossary.php3?term=loudspeaker" TargetMode="External"/><Relationship Id="rId85" Type="http://schemas.openxmlformats.org/officeDocument/2006/relationships/image" Target="media/image52.png"/><Relationship Id="rId150" Type="http://schemas.openxmlformats.org/officeDocument/2006/relationships/hyperlink" Target="http://www.gsmarena.com/glossary.php3?term=java" TargetMode="External"/><Relationship Id="rId171" Type="http://schemas.openxmlformats.org/officeDocument/2006/relationships/hyperlink" Target="http://www.gsmarena.com/samsung_galaxy_s7-7821.php" TargetMode="External"/><Relationship Id="rId192" Type="http://schemas.openxmlformats.org/officeDocument/2006/relationships/hyperlink" Target="http://www.gsmarena.com/glossary.php3?term=audio-jack" TargetMode="External"/><Relationship Id="rId206" Type="http://schemas.openxmlformats.org/officeDocument/2006/relationships/hyperlink" Target="http://www.gsmarena.com/glossary.php3?term=sar" TargetMode="External"/><Relationship Id="rId227" Type="http://schemas.microsoft.com/office/2011/relationships/people" Target="people.xml"/><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hyperlink" Target="http://csro.calit2.net/proposals.html" TargetMode="External"/><Relationship Id="rId129" Type="http://schemas.openxmlformats.org/officeDocument/2006/relationships/hyperlink" Target="http://www.gsmarena.com/glossary.php3?term=gpu" TargetMode="External"/><Relationship Id="rId54" Type="http://schemas.openxmlformats.org/officeDocument/2006/relationships/image" Target="media/image31.png"/><Relationship Id="rId75" Type="http://schemas.openxmlformats.org/officeDocument/2006/relationships/image" Target="media/image48.emf"/><Relationship Id="rId96" Type="http://schemas.openxmlformats.org/officeDocument/2006/relationships/oleObject" Target="embeddings/oleObject8.bin"/><Relationship Id="rId140" Type="http://schemas.openxmlformats.org/officeDocument/2006/relationships/hyperlink" Target="http://www.gsmarena.com/glossary.php3?term=audio-jack" TargetMode="External"/><Relationship Id="rId161" Type="http://schemas.openxmlformats.org/officeDocument/2006/relationships/hyperlink" Target="http://www.gsmarena.com/gsmarena_lab_tests-review-751p3.php" TargetMode="External"/><Relationship Id="rId182" Type="http://schemas.openxmlformats.org/officeDocument/2006/relationships/hyperlink" Target="http://www.gsmarena.com/glossary.php3?term=cpu" TargetMode="External"/><Relationship Id="rId217" Type="http://schemas.openxmlformats.org/officeDocument/2006/relationships/hyperlink" Target="http://www.gsmarena.com/samsung_galaxy_s7-review-1408p6.php" TargetMode="External"/><Relationship Id="rId6" Type="http://schemas.openxmlformats.org/officeDocument/2006/relationships/footnotes" Target="footnotes.xml"/><Relationship Id="rId23" Type="http://schemas.openxmlformats.org/officeDocument/2006/relationships/hyperlink" Target="https://en.wikipedia.org/wiki/Circuit-switched" TargetMode="External"/><Relationship Id="rId119" Type="http://schemas.openxmlformats.org/officeDocument/2006/relationships/hyperlink" Target="http://www.gsmarena.com/xiaomi_redmi_3s-8150.php" TargetMode="External"/><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53.png"/><Relationship Id="rId130" Type="http://schemas.openxmlformats.org/officeDocument/2006/relationships/hyperlink" Target="http://www.gsmarena.com/glossary.php3?term=memory-card-slot" TargetMode="External"/><Relationship Id="rId151" Type="http://schemas.openxmlformats.org/officeDocument/2006/relationships/hyperlink" Target="http://www.gsmarena.com/xiaomi_redmi_3s-8150.php" TargetMode="External"/><Relationship Id="rId172" Type="http://schemas.openxmlformats.org/officeDocument/2006/relationships/hyperlink" Target="http://www.gsmarena.com/samsung_galaxy_s7-7821.php" TargetMode="External"/><Relationship Id="rId193" Type="http://schemas.openxmlformats.org/officeDocument/2006/relationships/hyperlink" Target="http://www.gsmarena.com/glossary.php3?term=wi-fi" TargetMode="External"/><Relationship Id="rId207" Type="http://schemas.openxmlformats.org/officeDocument/2006/relationships/hyperlink" Target="http://www.gsmarena.com/glossary.php3?term=sar" TargetMode="External"/><Relationship Id="rId228"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hyperlink" Target="http://cwc.ucsd.edu/rcscarch/focusarcas" TargetMode="External"/><Relationship Id="rId34" Type="http://schemas.openxmlformats.org/officeDocument/2006/relationships/image" Target="media/image14.png"/><Relationship Id="rId55" Type="http://schemas.openxmlformats.org/officeDocument/2006/relationships/image" Target="media/image32.png"/><Relationship Id="rId76" Type="http://schemas.openxmlformats.org/officeDocument/2006/relationships/oleObject" Target="embeddings/oleObject3.bin"/><Relationship Id="rId97" Type="http://schemas.openxmlformats.org/officeDocument/2006/relationships/image" Target="media/image61.emf"/><Relationship Id="rId120" Type="http://schemas.openxmlformats.org/officeDocument/2006/relationships/hyperlink" Target="http://www.gsmarena.com/xiaomi_redmi_3s-8150.php" TargetMode="External"/><Relationship Id="rId141" Type="http://schemas.openxmlformats.org/officeDocument/2006/relationships/hyperlink" Target="http://www.gsmarena.com/glossary.php3?term=wi-fi" TargetMode="External"/><Relationship Id="rId7" Type="http://schemas.openxmlformats.org/officeDocument/2006/relationships/endnotes" Target="endnotes.xml"/><Relationship Id="rId162" Type="http://schemas.openxmlformats.org/officeDocument/2006/relationships/hyperlink" Target="http://www.gsmarena.com/xiaomi_redmi_3s-review-1505p6.php" TargetMode="External"/><Relationship Id="rId183" Type="http://schemas.openxmlformats.org/officeDocument/2006/relationships/hyperlink" Target="http://www.gsmarena.com/glossary.php3?term=gpu" TargetMode="External"/><Relationship Id="rId218" Type="http://schemas.openxmlformats.org/officeDocument/2006/relationships/hyperlink" Target="http://www.gsmarena.com/gsmarena_lab_tests-review-751p4.php" TargetMode="External"/><Relationship Id="rId24" Type="http://schemas.openxmlformats.org/officeDocument/2006/relationships/image" Target="media/image9.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hyperlink" Target="http://wireless.csail.mit.edu" TargetMode="External"/><Relationship Id="rId131" Type="http://schemas.openxmlformats.org/officeDocument/2006/relationships/hyperlink" Target="http://www.gsmarena.com/glossary.php3?term=dynamic-memory" TargetMode="External"/><Relationship Id="rId152" Type="http://schemas.openxmlformats.org/officeDocument/2006/relationships/hyperlink" Target="http://www.gsmarena.com/glossary.php3?term=sar" TargetMode="External"/><Relationship Id="rId173" Type="http://schemas.openxmlformats.org/officeDocument/2006/relationships/hyperlink" Target="http://www.gsmarena.com/glossary.php3?term=build" TargetMode="External"/><Relationship Id="rId194" Type="http://schemas.openxmlformats.org/officeDocument/2006/relationships/hyperlink" Target="http://www.gsmarena.com/glossary.php3?term=bluetooth" TargetMode="External"/><Relationship Id="rId208" Type="http://schemas.openxmlformats.org/officeDocument/2006/relationships/hyperlink" Target="http://www.gsmarena.com/samsung_galaxy_s7-7821.php" TargetMode="External"/><Relationship Id="rId14" Type="http://schemas.openxmlformats.org/officeDocument/2006/relationships/image" Target="media/image2.png"/><Relationship Id="rId35" Type="http://schemas.openxmlformats.org/officeDocument/2006/relationships/hyperlink" Target="http://encyclopedia2.thefreedictionary.com/Short+Message+Service" TargetMode="External"/><Relationship Id="rId56" Type="http://schemas.openxmlformats.org/officeDocument/2006/relationships/image" Target="media/image33.png"/><Relationship Id="rId77" Type="http://schemas.openxmlformats.org/officeDocument/2006/relationships/oleObject" Target="embeddings/oleObject4.bin"/><Relationship Id="rId100" Type="http://schemas.openxmlformats.org/officeDocument/2006/relationships/hyperlink" Target="http://wccftech.com/author/shaikhrafia/" TargetMode="External"/><Relationship Id="rId8" Type="http://schemas.openxmlformats.org/officeDocument/2006/relationships/image" Target="media/image1.png"/><Relationship Id="rId98" Type="http://schemas.openxmlformats.org/officeDocument/2006/relationships/oleObject" Target="embeddings/oleObject9.bin"/><Relationship Id="rId121" Type="http://schemas.openxmlformats.org/officeDocument/2006/relationships/hyperlink" Target="http://www.gsmarena.com/glossary.php3?term=sim" TargetMode="External"/><Relationship Id="rId142" Type="http://schemas.openxmlformats.org/officeDocument/2006/relationships/hyperlink" Target="http://www.gsmarena.com/glossary.php3?term=bluetooth" TargetMode="External"/><Relationship Id="rId163" Type="http://schemas.openxmlformats.org/officeDocument/2006/relationships/hyperlink" Target="http://www.gsmarena.com/gsmarena_lab_tests-review-751p4.php" TargetMode="External"/><Relationship Id="rId184" Type="http://schemas.openxmlformats.org/officeDocument/2006/relationships/hyperlink" Target="http://www.gsmarena.com/glossary.php3?term=memory-card-slot" TargetMode="External"/><Relationship Id="rId219" Type="http://schemas.openxmlformats.org/officeDocument/2006/relationships/hyperlink" Target="http://www.gsmarena.com/samsung_galaxy_s7-review-1408p7.php" TargetMode="External"/><Relationship Id="rId3" Type="http://schemas.openxmlformats.org/officeDocument/2006/relationships/styles" Target="styles.xml"/><Relationship Id="rId214" Type="http://schemas.openxmlformats.org/officeDocument/2006/relationships/hyperlink" Target="http://www.gsmarena.com/piccmp.php3?idType=1&amp;idPhone1=7821&amp;nSuggest=1" TargetMode="Externa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hyperlink" Target="http://www.gsmarena.com/xiaomi_redmi_3s-8150.php" TargetMode="External"/><Relationship Id="rId137" Type="http://schemas.openxmlformats.org/officeDocument/2006/relationships/hyperlink" Target="http://www.gsmarena.com/glossary.php3?term=video-call" TargetMode="External"/><Relationship Id="rId158" Type="http://schemas.openxmlformats.org/officeDocument/2006/relationships/hyperlink" Target="http://www.gsmarena.com/gsmarena_lab_tests-review-751p5.php" TargetMode="External"/><Relationship Id="rId20" Type="http://schemas.openxmlformats.org/officeDocument/2006/relationships/hyperlink" Target="https://www.qualcomm.com/documents/evolution-mobile-technologies-1g-2g-3g-4g-lte"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oleObject" Target="embeddings/oleObject7.bin"/><Relationship Id="rId88" Type="http://schemas.openxmlformats.org/officeDocument/2006/relationships/image" Target="media/image55.png"/><Relationship Id="rId111" Type="http://schemas.openxmlformats.org/officeDocument/2006/relationships/hyperlink" Target="http://wirclcss.vi.edu" TargetMode="External"/><Relationship Id="rId132" Type="http://schemas.openxmlformats.org/officeDocument/2006/relationships/hyperlink" Target="http://www.gsmarena.com/glossary.php3?term=camera" TargetMode="External"/><Relationship Id="rId153" Type="http://schemas.openxmlformats.org/officeDocument/2006/relationships/hyperlink" Target="http://www.gsmarena.com/xiaomi_redmi_3s-8150.php" TargetMode="External"/><Relationship Id="rId174" Type="http://schemas.openxmlformats.org/officeDocument/2006/relationships/hyperlink" Target="http://www.gsmarena.com/glossary.php3?term=sim" TargetMode="External"/><Relationship Id="rId179" Type="http://schemas.openxmlformats.org/officeDocument/2006/relationships/hyperlink" Target="http://www.gsmarena.com/glossary.php3?term=screen-protection" TargetMode="External"/><Relationship Id="rId195" Type="http://schemas.openxmlformats.org/officeDocument/2006/relationships/hyperlink" Target="http://www.gsmarena.com/glossary.php3?term=gps" TargetMode="External"/><Relationship Id="rId209" Type="http://schemas.openxmlformats.org/officeDocument/2006/relationships/hyperlink" Target="http://www.gsmarena.com/glossary.php3?term=benchmarking" TargetMode="External"/><Relationship Id="rId190" Type="http://schemas.openxmlformats.org/officeDocument/2006/relationships/hyperlink" Target="http://www.gsmarena.com/glossary.php3?term=call-alerts" TargetMode="External"/><Relationship Id="rId204" Type="http://schemas.openxmlformats.org/officeDocument/2006/relationships/hyperlink" Target="http://www.gsmarena.com/glossary.php3?term=music-playback-time" TargetMode="External"/><Relationship Id="rId220" Type="http://schemas.openxmlformats.org/officeDocument/2006/relationships/hyperlink" Target="http://www.gsmarena.com/gsmarena_lab_tests-review-751p6.php" TargetMode="External"/><Relationship Id="rId225" Type="http://schemas.openxmlformats.org/officeDocument/2006/relationships/oleObject" Target="embeddings/oleObject12.bin"/><Relationship Id="rId15" Type="http://schemas.openxmlformats.org/officeDocument/2006/relationships/hyperlink" Target="http://www.telecomabc.com/b/basestation.html" TargetMode="Externa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hyperlink" Target="http://www.nets-fia.net/" TargetMode="External"/><Relationship Id="rId127" Type="http://schemas.openxmlformats.org/officeDocument/2006/relationships/hyperlink" Target="http://www.gsmarena.com/glossary.php3?term=chipset" TargetMode="External"/><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47.emf"/><Relationship Id="rId78" Type="http://schemas.openxmlformats.org/officeDocument/2006/relationships/oleObject" Target="embeddings/oleObject5.bin"/><Relationship Id="rId94" Type="http://schemas.openxmlformats.org/officeDocument/2006/relationships/image" Target="media/image59.png"/><Relationship Id="rId99" Type="http://schemas.openxmlformats.org/officeDocument/2006/relationships/hyperlink" Target="http://blog.tmcnet.com/next-generation-communications/2014/04/the-secret-value-of-volte.html" TargetMode="External"/><Relationship Id="rId101" Type="http://schemas.openxmlformats.org/officeDocument/2006/relationships/hyperlink" Target="http://namcd-data.net" TargetMode="External"/><Relationship Id="rId122" Type="http://schemas.openxmlformats.org/officeDocument/2006/relationships/hyperlink" Target="http://www.gsmarena.com/glossary.php3?term=display-type" TargetMode="External"/><Relationship Id="rId143" Type="http://schemas.openxmlformats.org/officeDocument/2006/relationships/hyperlink" Target="http://www.gsmarena.com/glossary.php3?term=gps" TargetMode="External"/><Relationship Id="rId148" Type="http://schemas.openxmlformats.org/officeDocument/2006/relationships/hyperlink" Target="http://www.gsmarena.com/glossary.php3?term=messaging" TargetMode="External"/><Relationship Id="rId164" Type="http://schemas.openxmlformats.org/officeDocument/2006/relationships/hyperlink" Target="http://www.gsmarena.com/xiaomi_redmi_3s-review-1505p7.php" TargetMode="External"/><Relationship Id="rId169" Type="http://schemas.openxmlformats.org/officeDocument/2006/relationships/hyperlink" Target="http://www.gsmarena.com/samsung_galaxy_s7-7821.php" TargetMode="External"/><Relationship Id="rId185" Type="http://schemas.openxmlformats.org/officeDocument/2006/relationships/hyperlink" Target="http://www.gsmarena.com/glossary.php3?term=dynamic-memory" TargetMode="Externa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hyperlink" Target="http://www.gsmarena.com/glossary.php3?term=os" TargetMode="External"/><Relationship Id="rId210" Type="http://schemas.openxmlformats.org/officeDocument/2006/relationships/hyperlink" Target="http://www.gsmarena.com/benchmark-test.php3?idPhone=7821" TargetMode="External"/><Relationship Id="rId215" Type="http://schemas.openxmlformats.org/officeDocument/2006/relationships/hyperlink" Target="http://www.gsmarena.com/vidcmp.php3?idType=3&amp;idPhone1=7821&amp;nSuggest=1" TargetMode="External"/><Relationship Id="rId26" Type="http://schemas.openxmlformats.org/officeDocument/2006/relationships/chart" Target="charts/chart1.xml"/><Relationship Id="rId47" Type="http://schemas.openxmlformats.org/officeDocument/2006/relationships/image" Target="media/image25.jpeg"/><Relationship Id="rId68" Type="http://schemas.openxmlformats.org/officeDocument/2006/relationships/image" Target="media/image43.png"/><Relationship Id="rId89" Type="http://schemas.openxmlformats.org/officeDocument/2006/relationships/image" Target="media/image56.png"/><Relationship Id="rId112" Type="http://schemas.openxmlformats.org/officeDocument/2006/relationships/hyperlink" Target="http://www.mo8t.go" TargetMode="External"/><Relationship Id="rId133" Type="http://schemas.openxmlformats.org/officeDocument/2006/relationships/hyperlink" Target="http://www.gsmarena.com/piccmp.php3?idType=1&amp;idPhone1=8150&amp;nSuggest=1" TargetMode="External"/><Relationship Id="rId154" Type="http://schemas.openxmlformats.org/officeDocument/2006/relationships/hyperlink" Target="http://www.gsmarena.com/glossary.php3?term=benchmarking" TargetMode="External"/><Relationship Id="rId175" Type="http://schemas.openxmlformats.org/officeDocument/2006/relationships/hyperlink" Target="http://www.gsmarena.com/glossary.php3?term=display-type" TargetMode="External"/><Relationship Id="rId196" Type="http://schemas.openxmlformats.org/officeDocument/2006/relationships/hyperlink" Target="http://www.gsmarena.com/glossary.php3?term=nfc" TargetMode="External"/><Relationship Id="rId200" Type="http://schemas.openxmlformats.org/officeDocument/2006/relationships/hyperlink" Target="http://www.gsmarena.com/glossary.php3?term=messaging" TargetMode="External"/><Relationship Id="rId16" Type="http://schemas.openxmlformats.org/officeDocument/2006/relationships/image" Target="media/image3.png"/><Relationship Id="rId221" Type="http://schemas.openxmlformats.org/officeDocument/2006/relationships/hyperlink" Target="http://www.gsmarena.com/samsung_galaxy_s7-7821.php" TargetMode="External"/><Relationship Id="rId37" Type="http://schemas.openxmlformats.org/officeDocument/2006/relationships/hyperlink" Target="http://encyclopedia.thefreedictionary.com/International+Mobile+Equipment+Identity" TargetMode="External"/><Relationship Id="rId58" Type="http://schemas.openxmlformats.org/officeDocument/2006/relationships/hyperlink" Target="http://encyclopedia2.thefreedictionary.com/Internet+Control+Message+Protocol" TargetMode="External"/><Relationship Id="rId79" Type="http://schemas.openxmlformats.org/officeDocument/2006/relationships/image" Target="media/image49.emf"/><Relationship Id="rId102" Type="http://schemas.openxmlformats.org/officeDocument/2006/relationships/hyperlink" Target="http://nebula-fia.org" TargetMode="External"/><Relationship Id="rId123" Type="http://schemas.openxmlformats.org/officeDocument/2006/relationships/hyperlink" Target="http://www.gsmarena.com/xiaomi_redmi_3s-8150.php" TargetMode="External"/><Relationship Id="rId144" Type="http://schemas.openxmlformats.org/officeDocument/2006/relationships/hyperlink" Target="http://www.gsmarena.com/glossary.php3?term=irda" TargetMode="External"/><Relationship Id="rId90" Type="http://schemas.openxmlformats.org/officeDocument/2006/relationships/chart" Target="charts/chart4.xml"/><Relationship Id="rId165" Type="http://schemas.openxmlformats.org/officeDocument/2006/relationships/hyperlink" Target="http://www.gsmarena.com/gsmarena_lab_tests-review-751p6.php" TargetMode="External"/><Relationship Id="rId186" Type="http://schemas.openxmlformats.org/officeDocument/2006/relationships/hyperlink" Target="http://www.gsmarena.com/glossary.php3?term=camera" TargetMode="External"/><Relationship Id="rId211" Type="http://schemas.openxmlformats.org/officeDocument/2006/relationships/hyperlink" Target="http://www.gsmarena.com/gsmarena_lab_tests-review-751p2.php" TargetMode="External"/><Relationship Id="rId27" Type="http://schemas.openxmlformats.org/officeDocument/2006/relationships/chart" Target="charts/chart2.xml"/><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62.emf"/><Relationship Id="rId134" Type="http://schemas.openxmlformats.org/officeDocument/2006/relationships/hyperlink" Target="http://www.gsmarena.com/glossary.php3?term=camera" TargetMode="External"/><Relationship Id="rId80" Type="http://schemas.openxmlformats.org/officeDocument/2006/relationships/oleObject" Target="embeddings/oleObject6.bin"/><Relationship Id="rId155" Type="http://schemas.openxmlformats.org/officeDocument/2006/relationships/hyperlink" Target="http://www.gsmarena.com/benchmark-test.php3?idPhone=8150" TargetMode="External"/><Relationship Id="rId176" Type="http://schemas.openxmlformats.org/officeDocument/2006/relationships/hyperlink" Target="http://www.gsmarena.com/samsung_galaxy_s7-7821.php" TargetMode="External"/><Relationship Id="rId197" Type="http://schemas.openxmlformats.org/officeDocument/2006/relationships/hyperlink" Target="http://www.gsmarena.com/glossary.php3?term=fm-radio" TargetMode="External"/><Relationship Id="rId201" Type="http://schemas.openxmlformats.org/officeDocument/2006/relationships/hyperlink" Target="http://www.gsmarena.com/glossary.php3?term=browser" TargetMode="External"/><Relationship Id="rId222" Type="http://schemas.openxmlformats.org/officeDocument/2006/relationships/image" Target="media/image63.emf"/><Relationship Id="rId17" Type="http://schemas.openxmlformats.org/officeDocument/2006/relationships/image" Target="media/image4.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hyperlink" Target="http://www.nsf.gov/funding/pgm_sum" TargetMode="External"/><Relationship Id="rId124" Type="http://schemas.openxmlformats.org/officeDocument/2006/relationships/hyperlink" Target="http://www.gsmarena.com/xiaomi_redmi_3s-8150.php" TargetMode="External"/><Relationship Id="rId70" Type="http://schemas.openxmlformats.org/officeDocument/2006/relationships/image" Target="media/image45.png"/><Relationship Id="rId91" Type="http://schemas.openxmlformats.org/officeDocument/2006/relationships/chart" Target="charts/chart5.xml"/><Relationship Id="rId145" Type="http://schemas.openxmlformats.org/officeDocument/2006/relationships/hyperlink" Target="http://www.gsmarena.com/glossary.php3?term=fm-radio" TargetMode="External"/><Relationship Id="rId166" Type="http://schemas.openxmlformats.org/officeDocument/2006/relationships/hyperlink" Target="http://www.gsmarena.com/xiaomi_redmi_3s-8150.php" TargetMode="External"/><Relationship Id="rId187" Type="http://schemas.openxmlformats.org/officeDocument/2006/relationships/hyperlink" Target="http://www.gsmarena.com/glossary.php3?term=camera" TargetMode="External"/><Relationship Id="rId1" Type="http://schemas.openxmlformats.org/officeDocument/2006/relationships/customXml" Target="../customXml/item1.xml"/><Relationship Id="rId212" Type="http://schemas.openxmlformats.org/officeDocument/2006/relationships/hyperlink" Target="http://www.gsmarena.com/samsung_galaxy_s7-review-1408p3.php" TargetMode="External"/><Relationship Id="rId28" Type="http://schemas.openxmlformats.org/officeDocument/2006/relationships/image" Target="media/image11.jpeg"/><Relationship Id="rId49" Type="http://schemas.openxmlformats.org/officeDocument/2006/relationships/image" Target="media/image27.png"/><Relationship Id="rId114" Type="http://schemas.openxmlformats.org/officeDocument/2006/relationships/oleObject" Target="embeddings/oleObject10.bin"/><Relationship Id="rId60" Type="http://schemas.openxmlformats.org/officeDocument/2006/relationships/image" Target="media/image36.png"/><Relationship Id="rId81" Type="http://schemas.openxmlformats.org/officeDocument/2006/relationships/hyperlink" Target="mailto:" TargetMode="External"/><Relationship Id="rId135" Type="http://schemas.openxmlformats.org/officeDocument/2006/relationships/hyperlink" Target="http://www.gsmarena.com/glossary.php3?term=camera" TargetMode="External"/><Relationship Id="rId156" Type="http://schemas.openxmlformats.org/officeDocument/2006/relationships/hyperlink" Target="http://www.gsmarena.com/gsmarena_lab_tests-review-751p2.php" TargetMode="External"/><Relationship Id="rId177" Type="http://schemas.openxmlformats.org/officeDocument/2006/relationships/hyperlink" Target="http://www.gsmarena.com/samsung_galaxy_s7-7821.php" TargetMode="External"/><Relationship Id="rId198" Type="http://schemas.openxmlformats.org/officeDocument/2006/relationships/hyperlink" Target="http://www.gsmarena.com/glossary.php3?term=usb" TargetMode="External"/><Relationship Id="rId202" Type="http://schemas.openxmlformats.org/officeDocument/2006/relationships/hyperlink" Target="http://www.gsmarena.com/glossary.php3?term=java" TargetMode="External"/><Relationship Id="rId223" Type="http://schemas.openxmlformats.org/officeDocument/2006/relationships/oleObject" Target="embeddings/oleObject11.bin"/><Relationship Id="rId18" Type="http://schemas.openxmlformats.org/officeDocument/2006/relationships/image" Target="media/image5.png"/><Relationship Id="rId39" Type="http://schemas.openxmlformats.org/officeDocument/2006/relationships/image" Target="media/image17.png"/><Relationship Id="rId50" Type="http://schemas.openxmlformats.org/officeDocument/2006/relationships/hyperlink" Target="http://encyclopedia.thefreedictionary.com/Received+Signal+Strength+Indication" TargetMode="External"/><Relationship Id="rId104" Type="http://schemas.openxmlformats.org/officeDocument/2006/relationships/hyperlink" Target="http://www.nsf.gov/funding/pgm_sum" TargetMode="External"/><Relationship Id="rId125" Type="http://schemas.openxmlformats.org/officeDocument/2006/relationships/hyperlink" Target="http://www.gsmarena.com/glossary.php3?term=multitouch" TargetMode="External"/><Relationship Id="rId146" Type="http://schemas.openxmlformats.org/officeDocument/2006/relationships/hyperlink" Target="http://www.gsmarena.com/glossary.php3?term=usb" TargetMode="External"/><Relationship Id="rId167" Type="http://schemas.openxmlformats.org/officeDocument/2006/relationships/hyperlink" Target="http://www.gsmarena.com/network-bands.php3" TargetMode="External"/><Relationship Id="rId188" Type="http://schemas.openxmlformats.org/officeDocument/2006/relationships/hyperlink" Target="http://www.gsmarena.com/glossary.php3?term=camera" TargetMode="External"/><Relationship Id="rId71" Type="http://schemas.openxmlformats.org/officeDocument/2006/relationships/image" Target="media/image46.emf"/><Relationship Id="rId92" Type="http://schemas.openxmlformats.org/officeDocument/2006/relationships/image" Target="media/image57.png"/><Relationship Id="rId213" Type="http://schemas.openxmlformats.org/officeDocument/2006/relationships/hyperlink" Target="http://www.gsmarena.com/gsmarena_lab_tests-review-751p5.php" TargetMode="External"/><Relationship Id="rId2" Type="http://schemas.openxmlformats.org/officeDocument/2006/relationships/numbering" Target="numbering.xml"/><Relationship Id="rId29" Type="http://schemas.openxmlformats.org/officeDocument/2006/relationships/chart" Target="charts/chart3.xml"/><Relationship Id="rId40" Type="http://schemas.openxmlformats.org/officeDocument/2006/relationships/image" Target="media/image18.png"/><Relationship Id="rId115" Type="http://schemas.openxmlformats.org/officeDocument/2006/relationships/hyperlink" Target="http://www.gsmarena.com/network-bands.php3" TargetMode="External"/><Relationship Id="rId136" Type="http://schemas.openxmlformats.org/officeDocument/2006/relationships/hyperlink" Target="http://www.gsmarena.com/vidcmp.php3?idType=3&amp;idPhone1=8150&amp;nSuggest=1" TargetMode="External"/><Relationship Id="rId157" Type="http://schemas.openxmlformats.org/officeDocument/2006/relationships/hyperlink" Target="http://www.gsmarena.com/xiaomi_redmi_3s-review-1505p3.php" TargetMode="External"/><Relationship Id="rId178" Type="http://schemas.openxmlformats.org/officeDocument/2006/relationships/hyperlink" Target="http://www.gsmarena.com/glossary.php3?term=multitouch" TargetMode="External"/><Relationship Id="rId61" Type="http://schemas.openxmlformats.org/officeDocument/2006/relationships/image" Target="media/image37.jpeg"/><Relationship Id="rId82" Type="http://schemas.openxmlformats.org/officeDocument/2006/relationships/image" Target="media/image50.emf"/><Relationship Id="rId199" Type="http://schemas.openxmlformats.org/officeDocument/2006/relationships/hyperlink" Target="http://www.gsmarena.com/glossary.php3?term=sensors" TargetMode="External"/><Relationship Id="rId203" Type="http://schemas.openxmlformats.org/officeDocument/2006/relationships/hyperlink" Target="http://www.gsmarena.com/glossary.php3?term=talk-time" TargetMode="External"/><Relationship Id="rId19" Type="http://schemas.openxmlformats.org/officeDocument/2006/relationships/image" Target="media/image6.png"/><Relationship Id="rId224" Type="http://schemas.openxmlformats.org/officeDocument/2006/relationships/image" Target="media/image64.emf"/><Relationship Id="rId30" Type="http://schemas.openxmlformats.org/officeDocument/2006/relationships/hyperlink" Target="http://encyclopedia2.thefreedictionary.com/Multimedia+Messaging+Service" TargetMode="External"/><Relationship Id="rId105" Type="http://schemas.openxmlformats.org/officeDocument/2006/relationships/hyperlink" Target="http://www.nsf.gov/awardsearch/show" TargetMode="External"/><Relationship Id="rId126" Type="http://schemas.openxmlformats.org/officeDocument/2006/relationships/hyperlink" Target="http://www.gsmarena.com/glossary.php3?term=os" TargetMode="External"/><Relationship Id="rId147" Type="http://schemas.openxmlformats.org/officeDocument/2006/relationships/hyperlink" Target="http://www.gsmarena.com/glossary.php3?term=sensors" TargetMode="External"/><Relationship Id="rId168" Type="http://schemas.openxmlformats.org/officeDocument/2006/relationships/hyperlink" Target="http://www.gsmarena.com/samsung_galaxy_s7-7821.php" TargetMode="External"/><Relationship Id="rId51" Type="http://schemas.openxmlformats.org/officeDocument/2006/relationships/image" Target="media/image28.png"/><Relationship Id="rId72" Type="http://schemas.openxmlformats.org/officeDocument/2006/relationships/oleObject" Target="embeddings/oleObject1.bin"/><Relationship Id="rId93" Type="http://schemas.openxmlformats.org/officeDocument/2006/relationships/image" Target="media/image58.png"/><Relationship Id="rId189" Type="http://schemas.openxmlformats.org/officeDocument/2006/relationships/hyperlink" Target="http://www.gsmarena.com/glossary.php3?term=video-cal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oleObject" Target="file:///C:\Users\reytm\Dropbox\UNIVERSIDADE\5Ano\Dissertacao\ArQoS%20Documentation\Tests\SMS%20Tests%20-%20C&#243;pi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eytm\Dropbox\UNIVERSIDADE\5Ano\Dissertacao\ArQoS%20Documentation\Tests\SMS%20Tests%20-%20C&#243;pi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manualLayout>
          <c:layoutTarget val="inner"/>
          <c:xMode val="edge"/>
          <c:yMode val="edge"/>
          <c:x val="0.27664147571737252"/>
          <c:y val="6.2718123053897012E-2"/>
          <c:w val="0.70951833433598754"/>
          <c:h val="0.77580643468560084"/>
        </c:manualLayout>
      </c:layout>
      <c:bar3DChart>
        <c:barDir val="col"/>
        <c:grouping val="clustered"/>
        <c:varyColors val="0"/>
        <c:ser>
          <c:idx val="0"/>
          <c:order val="0"/>
          <c:tx>
            <c:strRef>
              <c:f>'Sheet1'!$B$1</c:f>
              <c:strCache>
                <c:ptCount val="1"/>
                <c:pt idx="0">
                  <c:v>Column1</c:v>
                </c:pt>
              </c:strCache>
            </c:strRef>
          </c:tx>
          <c:spPr>
            <a:solidFill>
              <a:srgbClr val="00B0F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'Sheet1'!$A$2:$A$7</c:f>
              <c:numCache>
                <c:formatCode>General</c:formatCode>
                <c:ptCount val="6"/>
                <c:pt idx="0">
                  <c:v>2010</c:v>
                </c:pt>
                <c:pt idx="1">
                  <c:v>2011</c:v>
                </c:pt>
                <c:pt idx="2">
                  <c:v>2012</c:v>
                </c:pt>
                <c:pt idx="3">
                  <c:v>2013</c:v>
                </c:pt>
                <c:pt idx="4">
                  <c:v>2014</c:v>
                </c:pt>
                <c:pt idx="5">
                  <c:v>2015</c:v>
                </c:pt>
              </c:numCache>
            </c:numRef>
          </c:cat>
          <c:val>
            <c:numRef>
              <c:f>'Sheet1'!$B$2:$B$7</c:f>
              <c:numCache>
                <c:formatCode>General</c:formatCode>
                <c:ptCount val="6"/>
                <c:pt idx="0">
                  <c:v>7462</c:v>
                </c:pt>
                <c:pt idx="1">
                  <c:v>27234</c:v>
                </c:pt>
                <c:pt idx="2">
                  <c:v>63575</c:v>
                </c:pt>
                <c:pt idx="3">
                  <c:v>113509</c:v>
                </c:pt>
                <c:pt idx="4">
                  <c:v>180003</c:v>
                </c:pt>
                <c:pt idx="5">
                  <c:v>295469</c:v>
                </c:pt>
              </c:numCache>
            </c:numRef>
          </c:val>
          <c:extLst>
            <c:ext xmlns:c16="http://schemas.microsoft.com/office/drawing/2014/chart" uri="{C3380CC4-5D6E-409C-BE32-E72D297353CC}">
              <c16:uniqueId val="{00000000-A6D3-4824-8558-5936F68752BF}"/>
            </c:ext>
          </c:extLst>
        </c:ser>
        <c:dLbls>
          <c:showLegendKey val="0"/>
          <c:showVal val="0"/>
          <c:showCatName val="0"/>
          <c:showSerName val="0"/>
          <c:showPercent val="0"/>
          <c:showBubbleSize val="0"/>
        </c:dLbls>
        <c:gapWidth val="55"/>
        <c:gapDepth val="55"/>
        <c:shape val="box"/>
        <c:axId val="184101888"/>
        <c:axId val="189256832"/>
        <c:axId val="0"/>
      </c:bar3DChart>
      <c:catAx>
        <c:axId val="184101888"/>
        <c:scaling>
          <c:orientation val="minMax"/>
        </c:scaling>
        <c:delete val="0"/>
        <c:axPos val="b"/>
        <c:title>
          <c:tx>
            <c:rich>
              <a:bodyPr/>
              <a:lstStyle/>
              <a:p>
                <a:pPr algn="ctr">
                  <a:defRPr/>
                </a:pPr>
                <a:r>
                  <a:rPr lang="pt-PT"/>
                  <a:t>Years</a:t>
                </a:r>
              </a:p>
            </c:rich>
          </c:tx>
          <c:layout>
            <c:manualLayout>
              <c:xMode val="edge"/>
              <c:yMode val="edge"/>
              <c:x val="0.53335492896579451"/>
              <c:y val="0.91709043322275985"/>
            </c:manualLayout>
          </c:layout>
          <c:overlay val="0"/>
        </c:title>
        <c:numFmt formatCode="General" sourceLinked="1"/>
        <c:majorTickMark val="none"/>
        <c:minorTickMark val="none"/>
        <c:tickLblPos val="nextTo"/>
        <c:crossAx val="189256832"/>
        <c:crosses val="autoZero"/>
        <c:auto val="1"/>
        <c:lblAlgn val="ctr"/>
        <c:lblOffset val="100"/>
        <c:noMultiLvlLbl val="0"/>
      </c:catAx>
      <c:valAx>
        <c:axId val="189256832"/>
        <c:scaling>
          <c:orientation val="minMax"/>
        </c:scaling>
        <c:delete val="0"/>
        <c:axPos val="l"/>
        <c:majorGridlines/>
        <c:title>
          <c:tx>
            <c:rich>
              <a:bodyPr/>
              <a:lstStyle/>
              <a:p>
                <a:pPr>
                  <a:defRPr/>
                </a:pPr>
                <a:r>
                  <a:rPr lang="pt-PT"/>
                  <a:t>Terabytes per months</a:t>
                </a:r>
              </a:p>
            </c:rich>
          </c:tx>
          <c:layout>
            <c:manualLayout>
              <c:xMode val="edge"/>
              <c:yMode val="edge"/>
              <c:x val="1.9413869675645557E-2"/>
              <c:y val="0.24192301746792558"/>
            </c:manualLayout>
          </c:layout>
          <c:overlay val="0"/>
        </c:title>
        <c:numFmt formatCode="General" sourceLinked="1"/>
        <c:majorTickMark val="none"/>
        <c:minorTickMark val="none"/>
        <c:tickLblPos val="nextTo"/>
        <c:crossAx val="184101888"/>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manualLayout>
          <c:layoutTarget val="inner"/>
          <c:xMode val="edge"/>
          <c:yMode val="edge"/>
          <c:x val="0.21442003986642555"/>
          <c:y val="6.2185460767229896E-2"/>
          <c:w val="0.76647206668664869"/>
          <c:h val="0.73151620296554509"/>
        </c:manualLayout>
      </c:layout>
      <c:bar3DChart>
        <c:barDir val="col"/>
        <c:grouping val="clustered"/>
        <c:varyColors val="0"/>
        <c:ser>
          <c:idx val="0"/>
          <c:order val="0"/>
          <c:tx>
            <c:strRef>
              <c:f>'Sheet1'!$B$1</c:f>
              <c:strCache>
                <c:ptCount val="1"/>
                <c:pt idx="0">
                  <c:v>Number of connections</c:v>
                </c:pt>
              </c:strCache>
            </c:strRef>
          </c:tx>
          <c:spPr>
            <a:solidFill>
              <a:srgbClr val="0070C0"/>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'Sheet1'!$A$2:$A$11</c:f>
              <c:numCache>
                <c:formatCode>General</c:formatCode>
                <c:ptCount val="10"/>
                <c:pt idx="0">
                  <c:v>2013</c:v>
                </c:pt>
                <c:pt idx="1">
                  <c:v>2014</c:v>
                </c:pt>
                <c:pt idx="2">
                  <c:v>2015</c:v>
                </c:pt>
                <c:pt idx="3">
                  <c:v>2016</c:v>
                </c:pt>
                <c:pt idx="4">
                  <c:v>2017</c:v>
                </c:pt>
                <c:pt idx="5">
                  <c:v>2018</c:v>
                </c:pt>
                <c:pt idx="6">
                  <c:v>2019</c:v>
                </c:pt>
                <c:pt idx="7">
                  <c:v>2020</c:v>
                </c:pt>
                <c:pt idx="8">
                  <c:v>2021</c:v>
                </c:pt>
                <c:pt idx="9">
                  <c:v>2022</c:v>
                </c:pt>
              </c:numCache>
            </c:numRef>
          </c:cat>
          <c:val>
            <c:numRef>
              <c:f>'Sheet1'!$B$2:$B$11</c:f>
              <c:numCache>
                <c:formatCode>General</c:formatCode>
                <c:ptCount val="10"/>
                <c:pt idx="0">
                  <c:v>4</c:v>
                </c:pt>
                <c:pt idx="1">
                  <c:v>6</c:v>
                </c:pt>
                <c:pt idx="2">
                  <c:v>8</c:v>
                </c:pt>
                <c:pt idx="3">
                  <c:v>10</c:v>
                </c:pt>
                <c:pt idx="4">
                  <c:v>12</c:v>
                </c:pt>
                <c:pt idx="5">
                  <c:v>15</c:v>
                </c:pt>
                <c:pt idx="6">
                  <c:v>17</c:v>
                </c:pt>
                <c:pt idx="7">
                  <c:v>21</c:v>
                </c:pt>
                <c:pt idx="8">
                  <c:v>24</c:v>
                </c:pt>
                <c:pt idx="9">
                  <c:v>26</c:v>
                </c:pt>
              </c:numCache>
            </c:numRef>
          </c:val>
          <c:extLst>
            <c:ext xmlns:c16="http://schemas.microsoft.com/office/drawing/2014/chart" uri="{C3380CC4-5D6E-409C-BE32-E72D297353CC}">
              <c16:uniqueId val="{00000000-43A6-49DF-8B31-DCEC8397C968}"/>
            </c:ext>
          </c:extLst>
        </c:ser>
        <c:dLbls>
          <c:showLegendKey val="0"/>
          <c:showVal val="0"/>
          <c:showCatName val="0"/>
          <c:showSerName val="0"/>
          <c:showPercent val="0"/>
          <c:showBubbleSize val="0"/>
        </c:dLbls>
        <c:gapWidth val="150"/>
        <c:shape val="box"/>
        <c:axId val="190208640"/>
        <c:axId val="199713152"/>
        <c:axId val="0"/>
      </c:bar3DChart>
      <c:catAx>
        <c:axId val="190208640"/>
        <c:scaling>
          <c:orientation val="minMax"/>
        </c:scaling>
        <c:delete val="0"/>
        <c:axPos val="b"/>
        <c:title>
          <c:tx>
            <c:rich>
              <a:bodyPr/>
              <a:lstStyle/>
              <a:p>
                <a:pPr>
                  <a:defRPr/>
                </a:pPr>
                <a:r>
                  <a:rPr lang="pt-PT"/>
                  <a:t>Years</a:t>
                </a:r>
              </a:p>
            </c:rich>
          </c:tx>
          <c:layout>
            <c:manualLayout>
              <c:xMode val="edge"/>
              <c:yMode val="edge"/>
              <c:x val="0.50709714433046427"/>
              <c:y val="0.92183704460577864"/>
            </c:manualLayout>
          </c:layout>
          <c:overlay val="0"/>
        </c:title>
        <c:numFmt formatCode="General" sourceLinked="1"/>
        <c:majorTickMark val="none"/>
        <c:minorTickMark val="none"/>
        <c:tickLblPos val="nextTo"/>
        <c:crossAx val="199713152"/>
        <c:crosses val="autoZero"/>
        <c:auto val="1"/>
        <c:lblAlgn val="ctr"/>
        <c:lblOffset val="100"/>
        <c:noMultiLvlLbl val="0"/>
      </c:catAx>
      <c:valAx>
        <c:axId val="199713152"/>
        <c:scaling>
          <c:orientation val="minMax"/>
        </c:scaling>
        <c:delete val="0"/>
        <c:axPos val="l"/>
        <c:majorGridlines/>
        <c:title>
          <c:tx>
            <c:rich>
              <a:bodyPr/>
              <a:lstStyle/>
              <a:p>
                <a:pPr>
                  <a:defRPr/>
                </a:pPr>
                <a:r>
                  <a:rPr lang="pt-PT"/>
                  <a:t>M2M Connections (</a:t>
                </a:r>
                <a:r>
                  <a:rPr lang="pt-PT" sz="1000" b="1" i="0" u="none" strike="noStrike" baseline="0"/>
                  <a:t>billions</a:t>
                </a:r>
                <a:r>
                  <a:rPr lang="pt-PT"/>
                  <a:t>)</a:t>
                </a:r>
              </a:p>
            </c:rich>
          </c:tx>
          <c:layout>
            <c:manualLayout>
              <c:xMode val="edge"/>
              <c:yMode val="edge"/>
              <c:x val="3.2286634176824397E-2"/>
              <c:y val="0.16332376141626698"/>
            </c:manualLayout>
          </c:layout>
          <c:overlay val="0"/>
        </c:title>
        <c:numFmt formatCode="General" sourceLinked="1"/>
        <c:majorTickMark val="out"/>
        <c:minorTickMark val="none"/>
        <c:tickLblPos val="nextTo"/>
        <c:crossAx val="19020864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pieChart>
        <c:varyColors val="1"/>
        <c:ser>
          <c:idx val="0"/>
          <c:order val="0"/>
          <c:tx>
            <c:strRef>
              <c:f>Folha1!$B$1</c:f>
              <c:strCache>
                <c:ptCount val="1"/>
                <c:pt idx="0">
                  <c:v>Distribution</c:v>
                </c:pt>
              </c:strCache>
            </c:strRef>
          </c:tx>
          <c:dPt>
            <c:idx val="0"/>
            <c:bubble3D val="0"/>
            <c:spPr>
              <a:solidFill>
                <a:schemeClr val="accent2">
                  <a:shade val="47000"/>
                </a:schemeClr>
              </a:solidFill>
              <a:ln w="19050">
                <a:solidFill>
                  <a:schemeClr val="lt1"/>
                </a:solidFill>
              </a:ln>
              <a:effectLst/>
            </c:spPr>
            <c:extLst>
              <c:ext xmlns:c16="http://schemas.microsoft.com/office/drawing/2014/chart" uri="{C3380CC4-5D6E-409C-BE32-E72D297353CC}">
                <c16:uniqueId val="{00000001-CE6C-4C5B-825C-3D3404190079}"/>
              </c:ext>
            </c:extLst>
          </c:dPt>
          <c:dPt>
            <c:idx val="1"/>
            <c:bubble3D val="0"/>
            <c:spPr>
              <a:solidFill>
                <a:schemeClr val="accent2">
                  <a:shade val="65000"/>
                </a:schemeClr>
              </a:solidFill>
              <a:ln w="19050">
                <a:solidFill>
                  <a:schemeClr val="lt1"/>
                </a:solidFill>
              </a:ln>
              <a:effectLst/>
            </c:spPr>
            <c:extLst>
              <c:ext xmlns:c16="http://schemas.microsoft.com/office/drawing/2014/chart" uri="{C3380CC4-5D6E-409C-BE32-E72D297353CC}">
                <c16:uniqueId val="{00000003-CE6C-4C5B-825C-3D3404190079}"/>
              </c:ext>
            </c:extLst>
          </c:dPt>
          <c:dPt>
            <c:idx val="2"/>
            <c:bubble3D val="0"/>
            <c:spPr>
              <a:solidFill>
                <a:schemeClr val="accent2">
                  <a:shade val="82000"/>
                </a:schemeClr>
              </a:solidFill>
              <a:ln w="19050">
                <a:solidFill>
                  <a:schemeClr val="lt1"/>
                </a:solidFill>
              </a:ln>
              <a:effectLst/>
            </c:spPr>
            <c:extLst>
              <c:ext xmlns:c16="http://schemas.microsoft.com/office/drawing/2014/chart" uri="{C3380CC4-5D6E-409C-BE32-E72D297353CC}">
                <c16:uniqueId val="{00000005-CE6C-4C5B-825C-3D3404190079}"/>
              </c:ext>
            </c:extLst>
          </c:dPt>
          <c:dPt>
            <c:idx val="3"/>
            <c:bubble3D val="0"/>
            <c:spPr>
              <a:solidFill>
                <a:schemeClr val="accent2"/>
              </a:solidFill>
              <a:ln w="19050">
                <a:solidFill>
                  <a:schemeClr val="lt1"/>
                </a:solidFill>
              </a:ln>
              <a:effectLst/>
            </c:spPr>
            <c:extLst>
              <c:ext xmlns:c16="http://schemas.microsoft.com/office/drawing/2014/chart" uri="{C3380CC4-5D6E-409C-BE32-E72D297353CC}">
                <c16:uniqueId val="{00000007-CE6C-4C5B-825C-3D3404190079}"/>
              </c:ext>
            </c:extLst>
          </c:dPt>
          <c:dPt>
            <c:idx val="4"/>
            <c:bubble3D val="0"/>
            <c:spPr>
              <a:solidFill>
                <a:schemeClr val="accent2">
                  <a:tint val="83000"/>
                </a:schemeClr>
              </a:solidFill>
              <a:ln w="19050">
                <a:solidFill>
                  <a:schemeClr val="lt1"/>
                </a:solidFill>
              </a:ln>
              <a:effectLst/>
            </c:spPr>
            <c:extLst>
              <c:ext xmlns:c16="http://schemas.microsoft.com/office/drawing/2014/chart" uri="{C3380CC4-5D6E-409C-BE32-E72D297353CC}">
                <c16:uniqueId val="{00000009-CE6C-4C5B-825C-3D3404190079}"/>
              </c:ext>
            </c:extLst>
          </c:dPt>
          <c:dPt>
            <c:idx val="5"/>
            <c:bubble3D val="0"/>
            <c:spPr>
              <a:solidFill>
                <a:schemeClr val="accent2">
                  <a:tint val="65000"/>
                </a:schemeClr>
              </a:solidFill>
              <a:ln w="19050">
                <a:solidFill>
                  <a:schemeClr val="lt1"/>
                </a:solidFill>
              </a:ln>
              <a:effectLst/>
            </c:spPr>
            <c:extLst>
              <c:ext xmlns:c16="http://schemas.microsoft.com/office/drawing/2014/chart" uri="{C3380CC4-5D6E-409C-BE32-E72D297353CC}">
                <c16:uniqueId val="{0000000B-CE6C-4C5B-825C-3D3404190079}"/>
              </c:ext>
            </c:extLst>
          </c:dPt>
          <c:dPt>
            <c:idx val="6"/>
            <c:bubble3D val="0"/>
            <c:spPr>
              <a:solidFill>
                <a:schemeClr val="accent2">
                  <a:tint val="48000"/>
                </a:schemeClr>
              </a:solidFill>
              <a:ln w="19050">
                <a:solidFill>
                  <a:schemeClr val="lt1"/>
                </a:solidFill>
              </a:ln>
              <a:effectLst/>
            </c:spPr>
            <c:extLst>
              <c:ext xmlns:c16="http://schemas.microsoft.com/office/drawing/2014/chart" uri="{C3380CC4-5D6E-409C-BE32-E72D297353CC}">
                <c16:uniqueId val="{0000000D-CE6C-4C5B-825C-3D3404190079}"/>
              </c:ext>
            </c:extLst>
          </c:dPt>
          <c:dLbls>
            <c:dLbl>
              <c:idx val="0"/>
              <c:layout>
                <c:manualLayout>
                  <c:x val="-0.10635940615998231"/>
                  <c:y val="0"/>
                </c:manualLayout>
              </c:layout>
              <c:dLblPos val="bestFit"/>
              <c:showLegendKey val="0"/>
              <c:showVal val="0"/>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1-CE6C-4C5B-825C-3D3404190079}"/>
                </c:ext>
              </c:extLst>
            </c:dLbl>
            <c:dLbl>
              <c:idx val="1"/>
              <c:layout>
                <c:manualLayout>
                  <c:x val="1.3294925769997861E-2"/>
                  <c:y val="-4.215304798962393E-2"/>
                </c:manualLayout>
              </c:layout>
              <c:dLblPos val="bestFit"/>
              <c:showLegendKey val="0"/>
              <c:showVal val="0"/>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3-CE6C-4C5B-825C-3D3404190079}"/>
                </c:ext>
              </c:extLst>
            </c:dLbl>
            <c:dLbl>
              <c:idx val="2"/>
              <c:layout>
                <c:manualLayout>
                  <c:x val="0.11522269000664821"/>
                  <c:y val="1.2970168612191961E-2"/>
                </c:manualLayout>
              </c:layout>
              <c:dLblPos val="bestFit"/>
              <c:showLegendKey val="0"/>
              <c:showVal val="0"/>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5-CE6C-4C5B-825C-3D340419007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none" lIns="38100" tIns="19050" rIns="38100" bIns="19050" anchor="ctr" anchorCtr="1">
                <a:spAutoFit/>
              </a:bodyPr>
              <a:lstStyle/>
              <a:p>
                <a:pPr>
                  <a:defRPr sz="900" b="0" i="0" u="none" strike="noStrike" kern="1200" baseline="0">
                    <a:ln>
                      <a:noFill/>
                    </a:ln>
                    <a:solidFill>
                      <a:schemeClr val="tx1"/>
                    </a:solidFill>
                    <a:latin typeface="+mn-lt"/>
                    <a:ea typeface="+mn-ea"/>
                    <a:cs typeface="+mn-cs"/>
                  </a:defRPr>
                </a:pPr>
                <a:endParaRPr lang="pt-PT"/>
              </a:p>
            </c:txPr>
            <c:dLblPos val="outEnd"/>
            <c:showLegendKey val="0"/>
            <c:showVal val="0"/>
            <c:showCatName val="1"/>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wedgeRectCallout">
                    <a:avLst/>
                  </a:prstGeom>
                </c15:spPr>
              </c:ext>
            </c:extLst>
          </c:dLbls>
          <c:cat>
            <c:strRef>
              <c:f>Folha1!$A$2:$A$8</c:f>
              <c:strCache>
                <c:ptCount val="7"/>
                <c:pt idx="0">
                  <c:v>Froyo</c:v>
                </c:pt>
                <c:pt idx="1">
                  <c:v>Gingerbread</c:v>
                </c:pt>
                <c:pt idx="2">
                  <c:v>Ice Cream Sandwich</c:v>
                </c:pt>
                <c:pt idx="3">
                  <c:v>Jelly Bean</c:v>
                </c:pt>
                <c:pt idx="4">
                  <c:v>KitKat</c:v>
                </c:pt>
                <c:pt idx="5">
                  <c:v>Lollipop</c:v>
                </c:pt>
                <c:pt idx="6">
                  <c:v>Marshmallow</c:v>
                </c:pt>
              </c:strCache>
            </c:strRef>
          </c:cat>
          <c:val>
            <c:numRef>
              <c:f>Folha1!$B$2:$B$8</c:f>
              <c:numCache>
                <c:formatCode>0.00%</c:formatCode>
                <c:ptCount val="7"/>
                <c:pt idx="0">
                  <c:v>1.0000000000000041E-3</c:v>
                </c:pt>
                <c:pt idx="1">
                  <c:v>1.7000000000000005E-2</c:v>
                </c:pt>
                <c:pt idx="2">
                  <c:v>1.6000000000000045E-2</c:v>
                </c:pt>
                <c:pt idx="3">
                  <c:v>0.16700000000000004</c:v>
                </c:pt>
                <c:pt idx="4">
                  <c:v>0.29200000000000031</c:v>
                </c:pt>
                <c:pt idx="5">
                  <c:v>0.35500000000000032</c:v>
                </c:pt>
                <c:pt idx="6">
                  <c:v>0.15200000000000041</c:v>
                </c:pt>
              </c:numCache>
            </c:numRef>
          </c:val>
          <c:extLst>
            <c:ext xmlns:c16="http://schemas.microsoft.com/office/drawing/2014/chart" uri="{C3380CC4-5D6E-409C-BE32-E72D297353CC}">
              <c16:uniqueId val="{0000000E-CE6C-4C5B-825C-3D3404190079}"/>
            </c:ext>
          </c:extLst>
        </c:ser>
        <c:dLbls>
          <c:showLegendKey val="0"/>
          <c:showVal val="0"/>
          <c:showCatName val="0"/>
          <c:showSerName val="0"/>
          <c:showPercent val="0"/>
          <c:showBubbleSize val="0"/>
          <c:showLeaderLines val="0"/>
        </c:dLbls>
        <c:firstSliceAng val="0"/>
      </c:pieChart>
      <c:spPr>
        <a:noFill/>
        <a:ln>
          <a:noFill/>
        </a:ln>
        <a:effectLst/>
      </c:spPr>
    </c:plotArea>
    <c:legend>
      <c:legendPos val="b"/>
      <c:layout>
        <c:manualLayout>
          <c:xMode val="edge"/>
          <c:yMode val="edge"/>
          <c:x val="1.99048625308989E-2"/>
          <c:y val="0.69578339986645976"/>
          <c:w val="0.95124724017898343"/>
          <c:h val="0.28500301567546088"/>
        </c:manualLayout>
      </c:layout>
      <c:overlay val="0"/>
      <c:spPr>
        <a:noFill/>
        <a:ln>
          <a:noFill/>
        </a:ln>
        <a:effectLst/>
      </c:spPr>
      <c:txPr>
        <a:bodyPr rot="0" spcFirstLastPara="1" vertOverflow="ellipsis" vert="horz" wrap="square" anchor="ctr" anchorCtr="1"/>
        <a:lstStyle/>
        <a:p>
          <a:pPr>
            <a:defRPr lang="pt-PT"/>
          </a:pPr>
          <a:endParaRPr lang="pt-PT"/>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PT"/>
              <a:t>SMS Sending Time</a:t>
            </a:r>
          </a:p>
        </c:rich>
      </c:tx>
      <c:layout>
        <c:manualLayout>
          <c:xMode val="edge"/>
          <c:yMode val="edge"/>
          <c:x val="0.28267963246040539"/>
          <c:y val="2.7002700270027002E-2"/>
        </c:manualLayout>
      </c:layout>
      <c:overlay val="0"/>
      <c:spPr>
        <a:noFill/>
        <a:ln>
          <a:noFill/>
        </a:ln>
        <a:effectLst/>
      </c:spPr>
    </c:title>
    <c:autoTitleDeleted val="0"/>
    <c:plotArea>
      <c:layout>
        <c:manualLayout>
          <c:layoutTarget val="inner"/>
          <c:xMode val="edge"/>
          <c:yMode val="edge"/>
          <c:x val="0.1474762985119403"/>
          <c:y val="0.16692169216921693"/>
          <c:w val="0.62016301340710789"/>
          <c:h val="0.62211918042197922"/>
        </c:manualLayout>
      </c:layout>
      <c:scatterChart>
        <c:scatterStyle val="lineMarker"/>
        <c:varyColors val="0"/>
        <c:ser>
          <c:idx val="0"/>
          <c:order val="0"/>
          <c:tx>
            <c:v>4G Sending time</c:v>
          </c:tx>
          <c:spPr>
            <a:ln w="25400">
              <a:noFill/>
            </a:ln>
            <a:effectLst>
              <a:outerShdw blurRad="57150" dist="19050" dir="5400000" algn="ctr" rotWithShape="0">
                <a:srgbClr val="000000">
                  <a:alpha val="63000"/>
                </a:srgbClr>
              </a:outerShdw>
            </a:effectLst>
          </c:spPr>
          <c:marker>
            <c:symbol val="square"/>
            <c:size val="7"/>
            <c:spPr>
              <a:solidFill>
                <a:srgbClr val="FFFF00"/>
              </a:solidFill>
              <a:ln>
                <a:solidFill>
                  <a:srgbClr val="FFFF00"/>
                </a:solidFill>
              </a:ln>
            </c:spPr>
          </c:marker>
          <c:yVal>
            <c:numRef>
              <c:f>Sheet1!$A$3:$A$12</c:f>
              <c:numCache>
                <c:formatCode>General</c:formatCode>
                <c:ptCount val="10"/>
                <c:pt idx="0">
                  <c:v>780</c:v>
                </c:pt>
                <c:pt idx="1">
                  <c:v>753</c:v>
                </c:pt>
                <c:pt idx="2">
                  <c:v>669</c:v>
                </c:pt>
                <c:pt idx="3">
                  <c:v>704</c:v>
                </c:pt>
                <c:pt idx="4">
                  <c:v>774</c:v>
                </c:pt>
                <c:pt idx="5">
                  <c:v>659</c:v>
                </c:pt>
                <c:pt idx="6">
                  <c:v>716</c:v>
                </c:pt>
                <c:pt idx="7">
                  <c:v>703</c:v>
                </c:pt>
                <c:pt idx="8">
                  <c:v>671</c:v>
                </c:pt>
                <c:pt idx="9">
                  <c:v>755</c:v>
                </c:pt>
              </c:numCache>
            </c:numRef>
          </c:yVal>
          <c:smooth val="0"/>
          <c:extLst>
            <c:ext xmlns:c16="http://schemas.microsoft.com/office/drawing/2014/chart" uri="{C3380CC4-5D6E-409C-BE32-E72D297353CC}">
              <c16:uniqueId val="{00000000-CF17-43A3-B576-F65724EA52E8}"/>
            </c:ext>
          </c:extLst>
        </c:ser>
        <c:ser>
          <c:idx val="2"/>
          <c:order val="1"/>
          <c:tx>
            <c:v>3G Sending time</c:v>
          </c:tx>
          <c:spPr>
            <a:ln w="25400">
              <a:noFill/>
            </a:ln>
            <a:effectLst>
              <a:outerShdw blurRad="57150" dist="19050" dir="5400000" algn="ctr" rotWithShape="0">
                <a:srgbClr val="000000">
                  <a:alpha val="63000"/>
                </a:srgbClr>
              </a:outerShdw>
            </a:effectLst>
          </c:spPr>
          <c:marker>
            <c:spPr>
              <a:ln>
                <a:solidFill>
                  <a:schemeClr val="accent2">
                    <a:lumMod val="40000"/>
                    <a:lumOff val="60000"/>
                  </a:schemeClr>
                </a:solidFill>
              </a:ln>
            </c:spPr>
          </c:marker>
          <c:yVal>
            <c:numRef>
              <c:f>Sheet1!$E$3:$E$12</c:f>
              <c:numCache>
                <c:formatCode>General</c:formatCode>
                <c:ptCount val="10"/>
                <c:pt idx="0">
                  <c:v>1493</c:v>
                </c:pt>
                <c:pt idx="1">
                  <c:v>1433</c:v>
                </c:pt>
                <c:pt idx="2">
                  <c:v>1879</c:v>
                </c:pt>
                <c:pt idx="3">
                  <c:v>1422</c:v>
                </c:pt>
                <c:pt idx="4">
                  <c:v>1171</c:v>
                </c:pt>
                <c:pt idx="5">
                  <c:v>1533</c:v>
                </c:pt>
                <c:pt idx="6">
                  <c:v>1145</c:v>
                </c:pt>
                <c:pt idx="7">
                  <c:v>1245</c:v>
                </c:pt>
                <c:pt idx="8">
                  <c:v>1452</c:v>
                </c:pt>
                <c:pt idx="9">
                  <c:v>1500</c:v>
                </c:pt>
              </c:numCache>
            </c:numRef>
          </c:yVal>
          <c:smooth val="0"/>
          <c:extLst>
            <c:ext xmlns:c16="http://schemas.microsoft.com/office/drawing/2014/chart" uri="{C3380CC4-5D6E-409C-BE32-E72D297353CC}">
              <c16:uniqueId val="{00000002-CF17-43A3-B576-F65724EA52E8}"/>
            </c:ext>
          </c:extLst>
        </c:ser>
        <c:ser>
          <c:idx val="4"/>
          <c:order val="2"/>
          <c:tx>
            <c:v>2G Sending time</c:v>
          </c:tx>
          <c:spPr>
            <a:ln w="25400">
              <a:noFill/>
            </a:ln>
            <a:effectLst>
              <a:outerShdw blurRad="57150" dist="19050" dir="5400000" algn="ctr" rotWithShape="0">
                <a:srgbClr val="000000">
                  <a:alpha val="63000"/>
                </a:srgbClr>
              </a:outerShdw>
            </a:effectLst>
          </c:spPr>
          <c:marker>
            <c:spPr>
              <a:noFill/>
              <a:ln>
                <a:solidFill>
                  <a:srgbClr val="FF0000"/>
                </a:solidFill>
              </a:ln>
            </c:spPr>
          </c:marker>
          <c:yVal>
            <c:numRef>
              <c:f>Sheet1!$I$3:$I$12</c:f>
              <c:numCache>
                <c:formatCode>General</c:formatCode>
                <c:ptCount val="10"/>
                <c:pt idx="0">
                  <c:v>2827</c:v>
                </c:pt>
                <c:pt idx="1">
                  <c:v>2958</c:v>
                </c:pt>
                <c:pt idx="2">
                  <c:v>3054</c:v>
                </c:pt>
                <c:pt idx="3">
                  <c:v>3012</c:v>
                </c:pt>
                <c:pt idx="4">
                  <c:v>2641</c:v>
                </c:pt>
                <c:pt idx="5">
                  <c:v>2996</c:v>
                </c:pt>
                <c:pt idx="6">
                  <c:v>2858</c:v>
                </c:pt>
                <c:pt idx="7">
                  <c:v>2992</c:v>
                </c:pt>
                <c:pt idx="8">
                  <c:v>2932</c:v>
                </c:pt>
                <c:pt idx="9">
                  <c:v>3088</c:v>
                </c:pt>
              </c:numCache>
            </c:numRef>
          </c:yVal>
          <c:smooth val="0"/>
          <c:extLst>
            <c:ext xmlns:c16="http://schemas.microsoft.com/office/drawing/2014/chart" uri="{C3380CC4-5D6E-409C-BE32-E72D297353CC}">
              <c16:uniqueId val="{00000004-CF17-43A3-B576-F65724EA52E8}"/>
            </c:ext>
          </c:extLst>
        </c:ser>
        <c:dLbls>
          <c:showLegendKey val="0"/>
          <c:showVal val="0"/>
          <c:showCatName val="0"/>
          <c:showSerName val="0"/>
          <c:showPercent val="0"/>
          <c:showBubbleSize val="0"/>
        </c:dLbls>
        <c:axId val="120631680"/>
        <c:axId val="120633216"/>
      </c:scatterChart>
      <c:valAx>
        <c:axId val="120631680"/>
        <c:scaling>
          <c:orientation val="minMax"/>
          <c:max val="10"/>
        </c:scaling>
        <c:delete val="0"/>
        <c:axPos val="b"/>
        <c:title>
          <c:tx>
            <c:rich>
              <a:bodyPr/>
              <a:lstStyle/>
              <a:p>
                <a:pPr>
                  <a:defRPr sz="1300"/>
                </a:pPr>
                <a:r>
                  <a:rPr lang="pt-PT" sz="1300">
                    <a:solidFill>
                      <a:schemeClr val="bg1"/>
                    </a:solidFill>
                  </a:rPr>
                  <a:t>Nº of measures</a:t>
                </a:r>
              </a:p>
            </c:rich>
          </c:tx>
          <c:layout>
            <c:manualLayout>
              <c:xMode val="edge"/>
              <c:yMode val="edge"/>
              <c:x val="0.34337675768972292"/>
              <c:y val="0.87544171740008625"/>
            </c:manualLayout>
          </c:layout>
          <c:overlay val="0"/>
          <c:spPr>
            <a:noFill/>
            <a:ln>
              <a:noFill/>
            </a:ln>
          </c:spPr>
        </c:title>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120633216"/>
        <c:crosses val="autoZero"/>
        <c:crossBetween val="midCat"/>
        <c:majorUnit val="1"/>
      </c:valAx>
      <c:valAx>
        <c:axId val="12063321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1300" b="1" i="0" u="none" strike="noStrike" kern="1200" cap="all" baseline="0">
                    <a:solidFill>
                      <a:schemeClr val="bg1"/>
                    </a:solidFill>
                    <a:latin typeface="+mn-lt"/>
                    <a:ea typeface="+mn-ea"/>
                    <a:cs typeface="+mn-cs"/>
                  </a:defRPr>
                </a:pPr>
                <a:r>
                  <a:rPr lang="pt-PT" sz="1300">
                    <a:solidFill>
                      <a:schemeClr val="bg1"/>
                    </a:solidFill>
                  </a:rPr>
                  <a:t>Time (ms)</a:t>
                </a:r>
              </a:p>
            </c:rich>
          </c:tx>
          <c:layout>
            <c:manualLayout>
              <c:xMode val="edge"/>
              <c:yMode val="edge"/>
              <c:x val="1.9745264949989363E-2"/>
              <c:y val="0.33895121795644206"/>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120631680"/>
        <c:crosses val="autoZero"/>
        <c:crossBetween val="midCat"/>
      </c:valAx>
      <c:spPr>
        <a:noFill/>
        <a:ln>
          <a:noFill/>
        </a:ln>
        <a:effectLst/>
      </c:spPr>
    </c:plotArea>
    <c:legend>
      <c:legendPos val="r"/>
      <c:layout>
        <c:manualLayout>
          <c:xMode val="edge"/>
          <c:yMode val="edge"/>
          <c:x val="0.79433059024032571"/>
          <c:y val="0.34676995258580978"/>
          <c:w val="0.19062993112826682"/>
          <c:h val="0.371851279616150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P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pt-PT"/>
              <a:t>SMS Delivery Time</a:t>
            </a:r>
          </a:p>
        </c:rich>
      </c:tx>
      <c:layout>
        <c:manualLayout>
          <c:xMode val="edge"/>
          <c:yMode val="edge"/>
          <c:x val="0.34790843478122735"/>
          <c:y val="2.7002700270027033E-2"/>
        </c:manualLayout>
      </c:layout>
      <c:overlay val="0"/>
      <c:spPr>
        <a:noFill/>
        <a:ln>
          <a:noFill/>
        </a:ln>
        <a:effectLst/>
      </c:spPr>
    </c:title>
    <c:autoTitleDeleted val="0"/>
    <c:plotArea>
      <c:layout>
        <c:manualLayout>
          <c:layoutTarget val="inner"/>
          <c:xMode val="edge"/>
          <c:yMode val="edge"/>
          <c:x val="0.14414537004364922"/>
          <c:y val="0.17790279027902789"/>
          <c:w val="0.62532122826067893"/>
          <c:h val="0.59224398817834545"/>
        </c:manualLayout>
      </c:layout>
      <c:scatterChart>
        <c:scatterStyle val="lineMarker"/>
        <c:varyColors val="0"/>
        <c:ser>
          <c:idx val="1"/>
          <c:order val="0"/>
          <c:tx>
            <c:v>4G Delivery time</c:v>
          </c:tx>
          <c:spPr>
            <a:ln w="25400">
              <a:noFill/>
            </a:ln>
            <a:effectLst>
              <a:outerShdw blurRad="57150" dist="19050" dir="5400000" algn="ctr" rotWithShape="0">
                <a:srgbClr val="000000">
                  <a:alpha val="63000"/>
                </a:srgbClr>
              </a:outerShdw>
            </a:effectLst>
          </c:spPr>
          <c:marker>
            <c:spPr>
              <a:solidFill>
                <a:srgbClr val="FFFF00"/>
              </a:solidFill>
              <a:ln>
                <a:solidFill>
                  <a:srgbClr val="FFFF00"/>
                </a:solidFill>
              </a:ln>
            </c:spPr>
          </c:marker>
          <c:yVal>
            <c:numRef>
              <c:f>Sheet1!$B$3:$B$12</c:f>
              <c:numCache>
                <c:formatCode>General</c:formatCode>
                <c:ptCount val="10"/>
                <c:pt idx="0">
                  <c:v>1650</c:v>
                </c:pt>
                <c:pt idx="1">
                  <c:v>1773</c:v>
                </c:pt>
                <c:pt idx="2">
                  <c:v>1922</c:v>
                </c:pt>
                <c:pt idx="3">
                  <c:v>1884</c:v>
                </c:pt>
                <c:pt idx="4">
                  <c:v>1403</c:v>
                </c:pt>
                <c:pt idx="5">
                  <c:v>1695</c:v>
                </c:pt>
                <c:pt idx="6">
                  <c:v>1625</c:v>
                </c:pt>
                <c:pt idx="7">
                  <c:v>1886</c:v>
                </c:pt>
                <c:pt idx="8">
                  <c:v>2050</c:v>
                </c:pt>
                <c:pt idx="9">
                  <c:v>1404</c:v>
                </c:pt>
              </c:numCache>
            </c:numRef>
          </c:yVal>
          <c:smooth val="0"/>
          <c:extLst>
            <c:ext xmlns:c16="http://schemas.microsoft.com/office/drawing/2014/chart" uri="{C3380CC4-5D6E-409C-BE32-E72D297353CC}">
              <c16:uniqueId val="{00000001-ED48-40DF-AE13-316355044F57}"/>
            </c:ext>
          </c:extLst>
        </c:ser>
        <c:ser>
          <c:idx val="3"/>
          <c:order val="1"/>
          <c:tx>
            <c:v>3G Delivery time</c:v>
          </c:tx>
          <c:spPr>
            <a:ln w="25400">
              <a:noFill/>
            </a:ln>
            <a:effectLst>
              <a:outerShdw blurRad="57150" dist="19050" dir="5400000" algn="ctr" rotWithShape="0">
                <a:srgbClr val="000000">
                  <a:alpha val="63000"/>
                </a:srgbClr>
              </a:outerShdw>
            </a:effectLst>
          </c:spPr>
          <c:marker>
            <c:symbol val="triangle"/>
            <c:size val="7"/>
            <c:spPr>
              <a:ln>
                <a:solidFill>
                  <a:schemeClr val="accent2">
                    <a:lumMod val="40000"/>
                    <a:lumOff val="60000"/>
                  </a:schemeClr>
                </a:solidFill>
              </a:ln>
            </c:spPr>
          </c:marker>
          <c:yVal>
            <c:numRef>
              <c:f>Sheet1!$F$3:$F$12</c:f>
              <c:numCache>
                <c:formatCode>General</c:formatCode>
                <c:ptCount val="10"/>
                <c:pt idx="0">
                  <c:v>2451</c:v>
                </c:pt>
                <c:pt idx="1">
                  <c:v>2623</c:v>
                </c:pt>
                <c:pt idx="2">
                  <c:v>2732</c:v>
                </c:pt>
                <c:pt idx="3">
                  <c:v>2133</c:v>
                </c:pt>
                <c:pt idx="4">
                  <c:v>2835</c:v>
                </c:pt>
                <c:pt idx="5">
                  <c:v>2793</c:v>
                </c:pt>
                <c:pt idx="6">
                  <c:v>2316</c:v>
                </c:pt>
                <c:pt idx="7">
                  <c:v>2588</c:v>
                </c:pt>
                <c:pt idx="8">
                  <c:v>2588</c:v>
                </c:pt>
                <c:pt idx="9">
                  <c:v>2628</c:v>
                </c:pt>
              </c:numCache>
            </c:numRef>
          </c:yVal>
          <c:smooth val="0"/>
          <c:extLst>
            <c:ext xmlns:c16="http://schemas.microsoft.com/office/drawing/2014/chart" uri="{C3380CC4-5D6E-409C-BE32-E72D297353CC}">
              <c16:uniqueId val="{00000003-ED48-40DF-AE13-316355044F57}"/>
            </c:ext>
          </c:extLst>
        </c:ser>
        <c:ser>
          <c:idx val="5"/>
          <c:order val="2"/>
          <c:tx>
            <c:v>2G Delivery Time</c:v>
          </c:tx>
          <c:spPr>
            <a:ln w="25400">
              <a:noFill/>
            </a:ln>
            <a:effectLst>
              <a:outerShdw blurRad="57150" dist="19050" dir="5400000" algn="ctr" rotWithShape="0">
                <a:srgbClr val="000000">
                  <a:alpha val="63000"/>
                </a:srgbClr>
              </a:outerShdw>
            </a:effectLst>
          </c:spPr>
          <c:marker>
            <c:symbol val="star"/>
            <c:size val="7"/>
            <c:spPr>
              <a:noFill/>
              <a:ln>
                <a:solidFill>
                  <a:srgbClr val="FF0000"/>
                </a:solidFill>
              </a:ln>
            </c:spPr>
          </c:marker>
          <c:yVal>
            <c:numRef>
              <c:f>Sheet1!$J$3:$J$12</c:f>
              <c:numCache>
                <c:formatCode>General</c:formatCode>
                <c:ptCount val="10"/>
                <c:pt idx="0">
                  <c:v>5724</c:v>
                </c:pt>
                <c:pt idx="1">
                  <c:v>5946</c:v>
                </c:pt>
                <c:pt idx="2">
                  <c:v>5859</c:v>
                </c:pt>
                <c:pt idx="3">
                  <c:v>6271</c:v>
                </c:pt>
                <c:pt idx="4">
                  <c:v>5582</c:v>
                </c:pt>
                <c:pt idx="5">
                  <c:v>6222</c:v>
                </c:pt>
                <c:pt idx="6">
                  <c:v>6631</c:v>
                </c:pt>
                <c:pt idx="7">
                  <c:v>6381</c:v>
                </c:pt>
                <c:pt idx="8">
                  <c:v>6921</c:v>
                </c:pt>
                <c:pt idx="9">
                  <c:v>5932</c:v>
                </c:pt>
              </c:numCache>
            </c:numRef>
          </c:yVal>
          <c:smooth val="0"/>
          <c:extLst>
            <c:ext xmlns:c16="http://schemas.microsoft.com/office/drawing/2014/chart" uri="{C3380CC4-5D6E-409C-BE32-E72D297353CC}">
              <c16:uniqueId val="{00000005-ED48-40DF-AE13-316355044F57}"/>
            </c:ext>
          </c:extLst>
        </c:ser>
        <c:dLbls>
          <c:showLegendKey val="0"/>
          <c:showVal val="0"/>
          <c:showCatName val="0"/>
          <c:showSerName val="0"/>
          <c:showPercent val="0"/>
          <c:showBubbleSize val="0"/>
        </c:dLbls>
        <c:axId val="120784768"/>
        <c:axId val="120786304"/>
      </c:scatterChart>
      <c:valAx>
        <c:axId val="120784768"/>
        <c:scaling>
          <c:orientation val="minMax"/>
          <c:max val="10"/>
        </c:scaling>
        <c:delete val="0"/>
        <c:axPos val="b"/>
        <c:title>
          <c:tx>
            <c:rich>
              <a:bodyPr/>
              <a:lstStyle/>
              <a:p>
                <a:pPr>
                  <a:defRPr sz="1300">
                    <a:solidFill>
                      <a:schemeClr val="bg1"/>
                    </a:solidFill>
                  </a:defRPr>
                </a:pPr>
                <a:r>
                  <a:rPr lang="pt-PT" sz="1300">
                    <a:solidFill>
                      <a:schemeClr val="bg1"/>
                    </a:solidFill>
                  </a:rPr>
                  <a:t>Nº</a:t>
                </a:r>
                <a:r>
                  <a:rPr lang="pt-PT" sz="1300" baseline="0">
                    <a:solidFill>
                      <a:schemeClr val="bg1"/>
                    </a:solidFill>
                  </a:rPr>
                  <a:t> of measures</a:t>
                </a:r>
                <a:endParaRPr lang="pt-PT" sz="1300">
                  <a:solidFill>
                    <a:schemeClr val="bg1"/>
                  </a:solidFill>
                </a:endParaRPr>
              </a:p>
            </c:rich>
          </c:tx>
          <c:layout>
            <c:manualLayout>
              <c:xMode val="edge"/>
              <c:yMode val="edge"/>
              <c:x val="0.34154844595898654"/>
              <c:y val="0.85654762326626366"/>
            </c:manualLayout>
          </c:layout>
          <c:overlay val="0"/>
        </c:title>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120786304"/>
        <c:crosses val="autoZero"/>
        <c:crossBetween val="midCat"/>
        <c:majorUnit val="1"/>
      </c:valAx>
      <c:valAx>
        <c:axId val="120786304"/>
        <c:scaling>
          <c:orientation val="minMax"/>
          <c:max val="800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1300" b="1" i="0" u="none" strike="noStrike" kern="1200" cap="all" baseline="0">
                    <a:solidFill>
                      <a:schemeClr val="bg1"/>
                    </a:solidFill>
                    <a:latin typeface="+mn-lt"/>
                    <a:ea typeface="+mn-ea"/>
                    <a:cs typeface="+mn-cs"/>
                  </a:defRPr>
                </a:pPr>
                <a:r>
                  <a:rPr lang="pt-PT" sz="1300">
                    <a:solidFill>
                      <a:schemeClr val="bg1"/>
                    </a:solidFill>
                  </a:rPr>
                  <a:t>Time (ms)</a:t>
                </a:r>
              </a:p>
            </c:rich>
          </c:tx>
          <c:layout>
            <c:manualLayout>
              <c:xMode val="edge"/>
              <c:yMode val="edge"/>
              <c:x val="1.3444896510986386E-2"/>
              <c:y val="0.31189607149691345"/>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crossAx val="120784768"/>
        <c:crosses val="autoZero"/>
        <c:crossBetween val="midCat"/>
        <c:majorUnit val="1000"/>
      </c:valAx>
      <c:spPr>
        <a:noFill/>
        <a:ln>
          <a:noFill/>
        </a:ln>
        <a:effectLst/>
      </c:spPr>
    </c:plotArea>
    <c:legend>
      <c:legendPos val="r"/>
      <c:layout>
        <c:manualLayout>
          <c:xMode val="edge"/>
          <c:yMode val="edge"/>
          <c:x val="0.79147836156528961"/>
          <c:y val="0.33776905249580075"/>
          <c:w val="0.19366647626585673"/>
          <c:h val="0.376351729661155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pt-PT"/>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pt-PT"/>
    </a:p>
  </c:txPr>
  <c:externalData r:id="rId1">
    <c:autoUpdate val="0"/>
  </c:externalData>
</c:chartSpac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51240-1C65-4B93-A431-4BC2BFD8B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39560</Words>
  <Characters>213628</Characters>
  <Application>Microsoft Office Word</Application>
  <DocSecurity>0</DocSecurity>
  <Lines>1780</Lines>
  <Paragraphs>505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PTCOM</Company>
  <LinksUpToDate>false</LinksUpToDate>
  <CharactersWithSpaces>252683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Rodrigues</dc:creator>
  <cp:lastModifiedBy>tomasrodrigues@ua.pt</cp:lastModifiedBy>
  <cp:revision>12</cp:revision>
  <cp:lastPrinted>2017-08-30T15:03:00Z</cp:lastPrinted>
  <dcterms:created xsi:type="dcterms:W3CDTF">2017-08-05T23:59:00Z</dcterms:created>
  <dcterms:modified xsi:type="dcterms:W3CDTF">2017-08-30T15:04:00Z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http://www.zotero.org/styles/ieee</vt:lpwstr>
  </property>
  <property fmtid="{D5CDD505-2E9C-101B-9397-08002B2CF9AE}" pid="3" name="Mendeley Document_1">
    <vt:lpwstr>True</vt:lpwstr>
  </property>
  <property fmtid="{D5CDD505-2E9C-101B-9397-08002B2CF9AE}" pid="4" name="Mendeley Recent Style Id 0_1">
    <vt:lpwstr>http://www.zotero.org/styles/american-chemical-society-with-titles-no-et-al</vt:lpwstr>
  </property>
  <property fmtid="{D5CDD505-2E9C-101B-9397-08002B2CF9AE}" pid="5" name="Mendeley Recent Style Id 1_1">
    <vt:lpwstr>http://www.zotero.org/styles/american-medical-association</vt:lpwstr>
  </property>
  <property fmtid="{D5CDD505-2E9C-101B-9397-08002B2CF9AE}" pid="6" name="Mendeley Recent Style Id 2_1">
    <vt:lpwstr>http://www.zotero.org/styles/american-political-science-association</vt:lpwstr>
  </property>
  <property fmtid="{D5CDD505-2E9C-101B-9397-08002B2CF9AE}" pid="7" name="Mendeley Recent Style Id 3_1">
    <vt:lpwstr>http://www.zotero.org/styles/apa</vt:lpwstr>
  </property>
  <property fmtid="{D5CDD505-2E9C-101B-9397-08002B2CF9AE}" pid="8" name="Mendeley Recent Style Id 4_1">
    <vt:lpwstr>http://www.zotero.org/styles/american-sociological-association</vt:lpwstr>
  </property>
  <property fmtid="{D5CDD505-2E9C-101B-9397-08002B2CF9AE}" pid="9" name="Mendeley Recent Style Id 5_1">
    <vt:lpwstr>http://www.zotero.org/styles/chicago-author-date</vt:lpwstr>
  </property>
  <property fmtid="{D5CDD505-2E9C-101B-9397-08002B2CF9AE}" pid="10" name="Mendeley Recent Style Id 6_1">
    <vt:lpwstr>http://www.zotero.org/styles/harvard1</vt:lpwstr>
  </property>
  <property fmtid="{D5CDD505-2E9C-101B-9397-08002B2CF9AE}" pid="11" name="Mendeley Recent Style Id 7_1">
    <vt:lpwstr>http://www.zotero.org/styles/ieee</vt:lpwstr>
  </property>
  <property fmtid="{D5CDD505-2E9C-101B-9397-08002B2CF9AE}" pid="12" name="Mendeley Recent Style Id 8_1">
    <vt:lpwstr>http://www.zotero.org/styles/modern-humanities-research-association</vt:lpwstr>
  </property>
  <property fmtid="{D5CDD505-2E9C-101B-9397-08002B2CF9AE}" pid="13" name="Mendeley Recent Style Id 9_1">
    <vt:lpwstr>http://www.zotero.org/styles/modern-language-association</vt:lpwstr>
  </property>
  <property fmtid="{D5CDD505-2E9C-101B-9397-08002B2CF9AE}" pid="14" name="Mendeley Recent Style Name 0_1">
    <vt:lpwstr>American Chemical Society (with titles, no "et al.")</vt:lpwstr>
  </property>
  <property fmtid="{D5CDD505-2E9C-101B-9397-08002B2CF9AE}" pid="15" name="Mendeley Recent Style Name 1_1">
    <vt:lpwstr>American Medical Association</vt:lpwstr>
  </property>
  <property fmtid="{D5CDD505-2E9C-101B-9397-08002B2CF9AE}" pid="16" name="Mendeley Recent Style Name 2_1">
    <vt:lpwstr>American Political Science Association</vt:lpwstr>
  </property>
  <property fmtid="{D5CDD505-2E9C-101B-9397-08002B2CF9AE}" pid="17" name="Mendeley Recent Style Name 3_1">
    <vt:lpwstr>American Psychological Association 6th edition</vt:lpwstr>
  </property>
  <property fmtid="{D5CDD505-2E9C-101B-9397-08002B2CF9AE}" pid="18" name="Mendeley Recent Style Name 4_1">
    <vt:lpwstr>American Sociological Association</vt:lpwstr>
  </property>
  <property fmtid="{D5CDD505-2E9C-101B-9397-08002B2CF9AE}" pid="19" name="Mendeley Recent Style Name 5_1">
    <vt:lpwstr>Chicago Manual of Style 16th edition (author-date)</vt:lpwstr>
  </property>
  <property fmtid="{D5CDD505-2E9C-101B-9397-08002B2CF9AE}" pid="20" name="Mendeley Recent Style Name 6_1">
    <vt:lpwstr>Harvard Reference format 1 (author-date)</vt:lpwstr>
  </property>
  <property fmtid="{D5CDD505-2E9C-101B-9397-08002B2CF9AE}" pid="21" name="Mendeley Recent Style Name 7_1">
    <vt:lpwstr>IEEE</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Name 9_1">
    <vt:lpwstr>Modern Language Association 7th edition</vt:lpwstr>
  </property>
  <property fmtid="{D5CDD505-2E9C-101B-9397-08002B2CF9AE}" pid="24" name="Mendeley Unique User Id_1">
    <vt:lpwstr>de5f2a3c-97f4-3202-bce5-9f57036497e0</vt:lpwstr>
  </property>
</Properties>
</file>